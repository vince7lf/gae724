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8EC2E4" w14:textId="77777777" w:rsidR="00A87D2C" w:rsidRPr="008D0E1B" w:rsidRDefault="00704BFB" w:rsidP="00952DFA">
      <w:pPr>
        <w:spacing w:after="71" w:line="265" w:lineRule="auto"/>
        <w:jc w:val="center"/>
        <w:rPr>
          <w:lang w:val="fr-FR"/>
        </w:rPr>
      </w:pPr>
      <w:r w:rsidRPr="008D0E1B">
        <w:rPr>
          <w:lang w:val="fr-FR"/>
        </w:rPr>
        <w:t>DÉPARTEMENT DE GÉOMATIQUE APPLIQUÉE</w:t>
      </w:r>
    </w:p>
    <w:p w14:paraId="44D76724" w14:textId="77777777" w:rsidR="00A87D2C" w:rsidRPr="008D0E1B" w:rsidRDefault="00704BFB" w:rsidP="00952DFA">
      <w:pPr>
        <w:spacing w:after="75" w:line="265" w:lineRule="auto"/>
        <w:jc w:val="center"/>
        <w:rPr>
          <w:lang w:val="fr-FR"/>
        </w:rPr>
      </w:pPr>
      <w:r w:rsidRPr="008D0E1B">
        <w:rPr>
          <w:lang w:val="fr-FR"/>
        </w:rPr>
        <w:t>F</w:t>
      </w:r>
      <w:r w:rsidRPr="008D0E1B">
        <w:rPr>
          <w:sz w:val="19"/>
          <w:lang w:val="fr-FR"/>
        </w:rPr>
        <w:t>ACULTÉ DES LETTRES ET SCIENCES HUMAINES</w:t>
      </w:r>
    </w:p>
    <w:p w14:paraId="169CA067" w14:textId="77777777" w:rsidR="00A87D2C" w:rsidRPr="008D0E1B" w:rsidRDefault="00704BFB" w:rsidP="00F545BF">
      <w:pPr>
        <w:spacing w:after="0" w:line="264" w:lineRule="auto"/>
        <w:jc w:val="center"/>
        <w:rPr>
          <w:lang w:val="fr-FR"/>
        </w:rPr>
      </w:pPr>
      <w:r w:rsidRPr="008D0E1B">
        <w:rPr>
          <w:lang w:val="fr-FR"/>
        </w:rPr>
        <w:t>U</w:t>
      </w:r>
      <w:r w:rsidRPr="008D0E1B">
        <w:rPr>
          <w:sz w:val="19"/>
          <w:lang w:val="fr-FR"/>
        </w:rPr>
        <w:t xml:space="preserve">NIVERSITÉ DE </w:t>
      </w:r>
      <w:r w:rsidRPr="008D0E1B">
        <w:rPr>
          <w:lang w:val="fr-FR"/>
        </w:rPr>
        <w:t>S</w:t>
      </w:r>
      <w:r w:rsidRPr="008D0E1B">
        <w:rPr>
          <w:sz w:val="19"/>
          <w:lang w:val="fr-FR"/>
        </w:rPr>
        <w:t>HERBROOKE</w:t>
      </w:r>
    </w:p>
    <w:p w14:paraId="176F50DC" w14:textId="77777777" w:rsidR="00775952" w:rsidRDefault="00775952" w:rsidP="00952DFA">
      <w:pPr>
        <w:spacing w:after="0" w:line="259" w:lineRule="auto"/>
        <w:ind w:left="443"/>
        <w:jc w:val="left"/>
        <w:rPr>
          <w:sz w:val="41"/>
          <w:lang w:val="fr-FR"/>
        </w:rPr>
      </w:pPr>
    </w:p>
    <w:p w14:paraId="09E962EF" w14:textId="77777777" w:rsidR="00775952" w:rsidRDefault="00775952" w:rsidP="00952DFA">
      <w:pPr>
        <w:spacing w:after="0" w:line="259" w:lineRule="auto"/>
        <w:ind w:left="443"/>
        <w:jc w:val="left"/>
        <w:rPr>
          <w:sz w:val="41"/>
          <w:lang w:val="fr-FR"/>
        </w:rPr>
      </w:pPr>
    </w:p>
    <w:p w14:paraId="6189916C" w14:textId="77777777" w:rsidR="00775952" w:rsidRDefault="00775952" w:rsidP="00952DFA">
      <w:pPr>
        <w:spacing w:after="0" w:line="259" w:lineRule="auto"/>
        <w:ind w:left="443"/>
        <w:jc w:val="left"/>
        <w:rPr>
          <w:sz w:val="41"/>
          <w:lang w:val="fr-FR"/>
        </w:rPr>
      </w:pPr>
    </w:p>
    <w:p w14:paraId="188BC25F" w14:textId="77777777" w:rsidR="00775952" w:rsidRDefault="00775952" w:rsidP="00952DFA">
      <w:pPr>
        <w:spacing w:after="0" w:line="259" w:lineRule="auto"/>
        <w:ind w:left="443"/>
        <w:jc w:val="left"/>
        <w:rPr>
          <w:sz w:val="41"/>
          <w:lang w:val="fr-FR"/>
        </w:rPr>
      </w:pPr>
    </w:p>
    <w:p w14:paraId="24796B73" w14:textId="77777777" w:rsidR="00775952" w:rsidRDefault="00775952" w:rsidP="00952DFA">
      <w:pPr>
        <w:spacing w:after="0" w:line="259" w:lineRule="auto"/>
        <w:ind w:left="443"/>
        <w:jc w:val="left"/>
        <w:rPr>
          <w:sz w:val="41"/>
          <w:lang w:val="fr-FR"/>
        </w:rPr>
      </w:pPr>
    </w:p>
    <w:p w14:paraId="02D5A483" w14:textId="77777777" w:rsidR="00775952" w:rsidRDefault="00775952" w:rsidP="00952DFA">
      <w:pPr>
        <w:spacing w:after="0" w:line="259" w:lineRule="auto"/>
        <w:ind w:left="443"/>
        <w:jc w:val="left"/>
        <w:rPr>
          <w:sz w:val="41"/>
          <w:lang w:val="fr-FR"/>
        </w:rPr>
      </w:pPr>
    </w:p>
    <w:p w14:paraId="263EE6AA" w14:textId="77777777" w:rsidR="00775952" w:rsidRDefault="00775952" w:rsidP="00952DFA">
      <w:pPr>
        <w:spacing w:after="0" w:line="259" w:lineRule="auto"/>
        <w:ind w:left="443"/>
        <w:jc w:val="left"/>
        <w:rPr>
          <w:sz w:val="41"/>
          <w:lang w:val="fr-FR"/>
        </w:rPr>
      </w:pPr>
    </w:p>
    <w:p w14:paraId="11C25E78" w14:textId="42327EFF" w:rsidR="00A87D2C" w:rsidRPr="008D0E1B" w:rsidRDefault="00704BFB" w:rsidP="00952DFA">
      <w:pPr>
        <w:spacing w:after="0" w:line="259" w:lineRule="auto"/>
        <w:ind w:left="443"/>
        <w:jc w:val="left"/>
        <w:rPr>
          <w:lang w:val="fr-FR"/>
        </w:rPr>
      </w:pPr>
      <w:r w:rsidRPr="008D0E1B">
        <w:rPr>
          <w:sz w:val="41"/>
          <w:lang w:val="fr-FR"/>
        </w:rPr>
        <w:t>S</w:t>
      </w:r>
      <w:r w:rsidRPr="008D0E1B">
        <w:rPr>
          <w:sz w:val="33"/>
          <w:lang w:val="fr-FR"/>
        </w:rPr>
        <w:t>EGMENTATION SÉMANTIQUE EN TEMPS RÉEL À</w:t>
      </w:r>
    </w:p>
    <w:p w14:paraId="68AEED45" w14:textId="77777777" w:rsidR="00A87D2C" w:rsidRPr="008D0E1B" w:rsidRDefault="00704BFB" w:rsidP="00952DFA">
      <w:pPr>
        <w:spacing w:after="1597" w:line="232" w:lineRule="auto"/>
        <w:ind w:left="10"/>
        <w:jc w:val="center"/>
        <w:rPr>
          <w:lang w:val="fr-FR"/>
        </w:rPr>
      </w:pPr>
      <w:r w:rsidRPr="008D0E1B">
        <w:rPr>
          <w:sz w:val="33"/>
          <w:lang w:val="fr-FR"/>
        </w:rPr>
        <w:t>PARTIR D</w:t>
      </w:r>
      <w:r w:rsidRPr="008D0E1B">
        <w:rPr>
          <w:sz w:val="41"/>
          <w:lang w:val="fr-FR"/>
        </w:rPr>
        <w:t>’</w:t>
      </w:r>
      <w:r w:rsidRPr="008D0E1B">
        <w:rPr>
          <w:sz w:val="33"/>
          <w:lang w:val="fr-FR"/>
        </w:rPr>
        <w:t>UN NANO</w:t>
      </w:r>
      <w:r w:rsidRPr="008D0E1B">
        <w:rPr>
          <w:sz w:val="41"/>
          <w:lang w:val="fr-FR"/>
        </w:rPr>
        <w:t>-</w:t>
      </w:r>
      <w:r w:rsidRPr="008D0E1B">
        <w:rPr>
          <w:sz w:val="33"/>
          <w:lang w:val="fr-FR"/>
        </w:rPr>
        <w:t xml:space="preserve">ORDINATEUR </w:t>
      </w:r>
      <w:r w:rsidRPr="008D0E1B">
        <w:rPr>
          <w:sz w:val="41"/>
          <w:lang w:val="fr-FR"/>
        </w:rPr>
        <w:t xml:space="preserve">: </w:t>
      </w:r>
      <w:r w:rsidRPr="008D0E1B">
        <w:rPr>
          <w:sz w:val="33"/>
          <w:lang w:val="fr-FR"/>
        </w:rPr>
        <w:t>ÉTUDE DES PERFORMANCES ET DES LIMITES</w:t>
      </w:r>
    </w:p>
    <w:p w14:paraId="19D15B71" w14:textId="77777777" w:rsidR="00A87D2C" w:rsidRPr="008D0E1B" w:rsidRDefault="00704BFB" w:rsidP="00952DFA">
      <w:pPr>
        <w:spacing w:after="40" w:line="265" w:lineRule="auto"/>
        <w:jc w:val="center"/>
        <w:rPr>
          <w:lang w:val="fr-FR"/>
        </w:rPr>
      </w:pPr>
      <w:r w:rsidRPr="008D0E1B">
        <w:rPr>
          <w:i/>
          <w:lang w:val="fr-FR"/>
        </w:rPr>
        <w:t>Essai présenté pour l’obtention du grade de Maître en sciences (</w:t>
      </w:r>
      <w:proofErr w:type="spellStart"/>
      <w:r w:rsidRPr="008D0E1B">
        <w:rPr>
          <w:i/>
          <w:lang w:val="fr-FR"/>
        </w:rPr>
        <w:t>M.Sc</w:t>
      </w:r>
      <w:proofErr w:type="spellEnd"/>
      <w:r w:rsidRPr="008D0E1B">
        <w:rPr>
          <w:i/>
          <w:lang w:val="fr-FR"/>
        </w:rPr>
        <w:t>.),</w:t>
      </w:r>
    </w:p>
    <w:p w14:paraId="0FADBCB2" w14:textId="0022387D" w:rsidR="00A87D2C" w:rsidRPr="008D0E1B" w:rsidRDefault="00704BFB" w:rsidP="00952DFA">
      <w:pPr>
        <w:spacing w:after="1889" w:line="265" w:lineRule="auto"/>
        <w:jc w:val="center"/>
        <w:rPr>
          <w:lang w:val="fr-FR"/>
        </w:rPr>
      </w:pPr>
      <w:proofErr w:type="gramStart"/>
      <w:r w:rsidRPr="008D0E1B">
        <w:rPr>
          <w:i/>
          <w:lang w:val="fr-FR"/>
        </w:rPr>
        <w:t>cheminement</w:t>
      </w:r>
      <w:proofErr w:type="gramEnd"/>
      <w:r w:rsidRPr="008D0E1B">
        <w:rPr>
          <w:i/>
          <w:lang w:val="fr-FR"/>
        </w:rPr>
        <w:t xml:space="preserve"> </w:t>
      </w:r>
      <w:proofErr w:type="spellStart"/>
      <w:r w:rsidRPr="008D0E1B">
        <w:rPr>
          <w:i/>
          <w:lang w:val="fr-FR"/>
        </w:rPr>
        <w:t>géodéveloppement</w:t>
      </w:r>
      <w:proofErr w:type="spellEnd"/>
      <w:r w:rsidRPr="008D0E1B">
        <w:rPr>
          <w:i/>
          <w:lang w:val="fr-FR"/>
        </w:rPr>
        <w:t xml:space="preserve"> durable</w:t>
      </w:r>
    </w:p>
    <w:p w14:paraId="172CA673" w14:textId="77777777" w:rsidR="00A87D2C" w:rsidRPr="008D0E1B" w:rsidRDefault="00704BFB" w:rsidP="00952DFA">
      <w:pPr>
        <w:spacing w:after="663" w:line="232" w:lineRule="auto"/>
        <w:jc w:val="center"/>
        <w:rPr>
          <w:lang w:val="fr-FR"/>
        </w:rPr>
      </w:pPr>
      <w:r w:rsidRPr="008D0E1B">
        <w:rPr>
          <w:sz w:val="41"/>
          <w:lang w:val="fr-FR"/>
        </w:rPr>
        <w:t>V</w:t>
      </w:r>
      <w:r w:rsidRPr="008D0E1B">
        <w:rPr>
          <w:sz w:val="33"/>
          <w:lang w:val="fr-FR"/>
        </w:rPr>
        <w:t xml:space="preserve">INCENT </w:t>
      </w:r>
      <w:r w:rsidRPr="008D0E1B">
        <w:rPr>
          <w:sz w:val="41"/>
          <w:lang w:val="fr-FR"/>
        </w:rPr>
        <w:t>L</w:t>
      </w:r>
      <w:r w:rsidRPr="008D0E1B">
        <w:rPr>
          <w:sz w:val="33"/>
          <w:lang w:val="fr-FR"/>
        </w:rPr>
        <w:t xml:space="preserve">E </w:t>
      </w:r>
      <w:r w:rsidRPr="008D0E1B">
        <w:rPr>
          <w:sz w:val="41"/>
          <w:lang w:val="fr-FR"/>
        </w:rPr>
        <w:t>F</w:t>
      </w:r>
      <w:r w:rsidRPr="008D0E1B">
        <w:rPr>
          <w:sz w:val="33"/>
          <w:lang w:val="fr-FR"/>
        </w:rPr>
        <w:t>ALHER</w:t>
      </w:r>
    </w:p>
    <w:p w14:paraId="26FA3C95" w14:textId="77777777" w:rsidR="00A87D2C" w:rsidRPr="008D0E1B" w:rsidRDefault="00704BFB" w:rsidP="00952DFA">
      <w:pPr>
        <w:spacing w:after="75" w:line="265" w:lineRule="auto"/>
        <w:jc w:val="center"/>
        <w:rPr>
          <w:lang w:val="fr-FR"/>
        </w:rPr>
      </w:pPr>
      <w:r w:rsidRPr="008D0E1B">
        <w:rPr>
          <w:lang w:val="fr-FR"/>
        </w:rPr>
        <w:t>L</w:t>
      </w:r>
      <w:r w:rsidRPr="008D0E1B">
        <w:rPr>
          <w:sz w:val="19"/>
          <w:lang w:val="fr-FR"/>
        </w:rPr>
        <w:t>ONGUEUIL</w:t>
      </w:r>
    </w:p>
    <w:p w14:paraId="68F2D972" w14:textId="1EB80C57" w:rsidR="00A87D2C" w:rsidRPr="008D0E1B" w:rsidRDefault="00704BFB" w:rsidP="00952DFA">
      <w:pPr>
        <w:spacing w:after="635" w:line="265" w:lineRule="auto"/>
        <w:jc w:val="center"/>
        <w:rPr>
          <w:lang w:val="fr-FR"/>
        </w:rPr>
      </w:pPr>
      <w:commentRangeStart w:id="0"/>
      <w:r w:rsidRPr="008D0E1B">
        <w:rPr>
          <w:lang w:val="fr-FR"/>
        </w:rPr>
        <w:t>S</w:t>
      </w:r>
      <w:r w:rsidRPr="008D0E1B">
        <w:rPr>
          <w:sz w:val="19"/>
          <w:lang w:val="fr-FR"/>
        </w:rPr>
        <w:t xml:space="preserve">EPTEMBRE </w:t>
      </w:r>
      <w:r w:rsidRPr="008D0E1B">
        <w:rPr>
          <w:lang w:val="fr-FR"/>
        </w:rPr>
        <w:t>2020</w:t>
      </w:r>
      <w:commentRangeEnd w:id="0"/>
      <w:r w:rsidR="0016461D">
        <w:rPr>
          <w:rStyle w:val="Marquedecommentaire"/>
        </w:rPr>
        <w:commentReference w:id="0"/>
      </w:r>
    </w:p>
    <w:p w14:paraId="478CE8E5" w14:textId="77777777" w:rsidR="00A87D2C" w:rsidRPr="008D0E1B" w:rsidRDefault="00704BFB" w:rsidP="00952DFA">
      <w:pPr>
        <w:spacing w:after="0" w:line="259" w:lineRule="auto"/>
        <w:ind w:left="440"/>
        <w:jc w:val="center"/>
        <w:rPr>
          <w:lang w:val="fr-FR"/>
        </w:rPr>
      </w:pPr>
      <w:r w:rsidRPr="008D0E1B">
        <w:rPr>
          <w:sz w:val="12"/>
          <w:lang w:val="fr-FR"/>
        </w:rPr>
        <w:t>©V</w:t>
      </w:r>
      <w:r w:rsidRPr="008D0E1B">
        <w:rPr>
          <w:sz w:val="10"/>
          <w:lang w:val="fr-FR"/>
        </w:rPr>
        <w:t xml:space="preserve">INCENT </w:t>
      </w:r>
      <w:r w:rsidRPr="008D0E1B">
        <w:rPr>
          <w:sz w:val="12"/>
          <w:lang w:val="fr-FR"/>
        </w:rPr>
        <w:t>L</w:t>
      </w:r>
      <w:r w:rsidRPr="008D0E1B">
        <w:rPr>
          <w:sz w:val="10"/>
          <w:lang w:val="fr-FR"/>
        </w:rPr>
        <w:t xml:space="preserve">E </w:t>
      </w:r>
      <w:r w:rsidRPr="008D0E1B">
        <w:rPr>
          <w:sz w:val="12"/>
          <w:lang w:val="fr-FR"/>
        </w:rPr>
        <w:t>F</w:t>
      </w:r>
      <w:r w:rsidRPr="008D0E1B">
        <w:rPr>
          <w:sz w:val="10"/>
          <w:lang w:val="fr-FR"/>
        </w:rPr>
        <w:t>ALHER</w:t>
      </w:r>
      <w:r w:rsidRPr="008D0E1B">
        <w:rPr>
          <w:sz w:val="12"/>
          <w:lang w:val="fr-FR"/>
        </w:rPr>
        <w:t>, 2020</w:t>
      </w:r>
    </w:p>
    <w:p w14:paraId="03CF640C" w14:textId="77777777" w:rsidR="00A87D2C" w:rsidRPr="008D0E1B" w:rsidRDefault="00704BFB" w:rsidP="00952DFA">
      <w:pPr>
        <w:spacing w:after="225" w:line="265" w:lineRule="auto"/>
        <w:ind w:left="-5"/>
        <w:jc w:val="left"/>
        <w:rPr>
          <w:lang w:val="fr-FR"/>
        </w:rPr>
      </w:pPr>
      <w:r w:rsidRPr="008D0E1B">
        <w:rPr>
          <w:lang w:val="fr-FR"/>
        </w:rPr>
        <w:lastRenderedPageBreak/>
        <w:t>Remerciements</w:t>
      </w:r>
    </w:p>
    <w:p w14:paraId="463DE571" w14:textId="77777777" w:rsidR="00A87D2C" w:rsidRPr="008D0E1B" w:rsidRDefault="00704BFB" w:rsidP="00952DFA">
      <w:pPr>
        <w:spacing w:after="0" w:line="259" w:lineRule="auto"/>
        <w:jc w:val="left"/>
        <w:rPr>
          <w:lang w:val="fr-FR"/>
        </w:rPr>
      </w:pPr>
      <w:r w:rsidRPr="008D0E1B">
        <w:rPr>
          <w:color w:val="FF0000"/>
          <w:lang w:val="fr-FR"/>
        </w:rPr>
        <w:t>Je tiens à remercier ...</w:t>
      </w:r>
    </w:p>
    <w:p w14:paraId="4F980C06" w14:textId="77777777" w:rsidR="00A87D2C" w:rsidRPr="008D0E1B" w:rsidRDefault="00A87D2C" w:rsidP="00952DFA">
      <w:pPr>
        <w:rPr>
          <w:lang w:val="fr-FR"/>
        </w:rPr>
        <w:sectPr w:rsidR="00A87D2C" w:rsidRPr="008D0E1B">
          <w:footerReference w:type="even" r:id="rId12"/>
          <w:footerReference w:type="default" r:id="rId13"/>
          <w:footerReference w:type="first" r:id="rId14"/>
          <w:pgSz w:w="12240" w:h="15840"/>
          <w:pgMar w:top="1514" w:right="1883" w:bottom="1417" w:left="1440" w:header="720" w:footer="720" w:gutter="0"/>
          <w:cols w:space="720"/>
        </w:sectPr>
      </w:pPr>
    </w:p>
    <w:p w14:paraId="17121235" w14:textId="1C65565B" w:rsidR="00A87D2C" w:rsidRPr="004A41C6" w:rsidRDefault="00704BFB" w:rsidP="00952DFA">
      <w:pPr>
        <w:spacing w:after="0" w:line="259" w:lineRule="auto"/>
        <w:ind w:left="-5"/>
        <w:jc w:val="left"/>
        <w:rPr>
          <w:sz w:val="34"/>
          <w:lang w:val="fr-FR"/>
        </w:rPr>
      </w:pPr>
      <w:commentRangeStart w:id="1"/>
      <w:commentRangeStart w:id="2"/>
      <w:r w:rsidRPr="008D0E1B">
        <w:rPr>
          <w:sz w:val="34"/>
          <w:lang w:val="fr-FR"/>
        </w:rPr>
        <w:lastRenderedPageBreak/>
        <w:t>Table des matières</w:t>
      </w:r>
      <w:commentRangeEnd w:id="1"/>
      <w:r w:rsidR="00DC196A" w:rsidRPr="008D0E1B">
        <w:rPr>
          <w:rStyle w:val="Marquedecommentaire"/>
        </w:rPr>
        <w:commentReference w:id="1"/>
      </w:r>
      <w:commentRangeEnd w:id="2"/>
      <w:r w:rsidR="00FA39C3">
        <w:rPr>
          <w:rStyle w:val="Marquedecommentaire"/>
        </w:rPr>
        <w:commentReference w:id="2"/>
      </w:r>
    </w:p>
    <w:p w14:paraId="0079F8DD" w14:textId="5640B5B0" w:rsidR="0005509F" w:rsidRDefault="00C45EA7">
      <w:pPr>
        <w:pStyle w:val="TM1"/>
        <w:tabs>
          <w:tab w:val="right" w:leader="dot" w:pos="9350"/>
        </w:tabs>
        <w:rPr>
          <w:rFonts w:asciiTheme="minorHAnsi" w:hAnsiTheme="minorHAnsi" w:cstheme="minorBidi"/>
          <w:noProof/>
          <w:color w:val="auto"/>
          <w:sz w:val="22"/>
          <w:lang w:val="fr-FR" w:eastAsia="fr-FR"/>
        </w:rPr>
      </w:pPr>
      <w:r>
        <w:rPr>
          <w:sz w:val="34"/>
          <w:lang w:val="fr-FR"/>
        </w:rPr>
        <w:fldChar w:fldCharType="begin"/>
      </w:r>
      <w:r>
        <w:rPr>
          <w:sz w:val="34"/>
          <w:lang w:val="fr-FR"/>
        </w:rPr>
        <w:instrText xml:space="preserve"> TOC \o "1-3" \h \z \u </w:instrText>
      </w:r>
      <w:r>
        <w:rPr>
          <w:sz w:val="34"/>
          <w:lang w:val="fr-FR"/>
        </w:rPr>
        <w:fldChar w:fldCharType="separate"/>
      </w:r>
      <w:hyperlink w:anchor="_Toc88430326" w:history="1">
        <w:r w:rsidR="0005509F" w:rsidRPr="003B45A7">
          <w:rPr>
            <w:rStyle w:val="Lienhypertexte"/>
            <w:noProof/>
            <w:lang w:val="fr-FR"/>
          </w:rPr>
          <w:t>Liste des figures</w:t>
        </w:r>
        <w:r w:rsidR="0005509F">
          <w:rPr>
            <w:noProof/>
            <w:webHidden/>
          </w:rPr>
          <w:tab/>
        </w:r>
        <w:r w:rsidR="0005509F">
          <w:rPr>
            <w:noProof/>
            <w:webHidden/>
          </w:rPr>
          <w:fldChar w:fldCharType="begin"/>
        </w:r>
        <w:r w:rsidR="0005509F">
          <w:rPr>
            <w:noProof/>
            <w:webHidden/>
          </w:rPr>
          <w:instrText xml:space="preserve"> PAGEREF _Toc88430326 \h </w:instrText>
        </w:r>
        <w:r w:rsidR="0005509F">
          <w:rPr>
            <w:noProof/>
            <w:webHidden/>
          </w:rPr>
        </w:r>
        <w:r w:rsidR="0005509F">
          <w:rPr>
            <w:noProof/>
            <w:webHidden/>
          </w:rPr>
          <w:fldChar w:fldCharType="separate"/>
        </w:r>
        <w:r w:rsidR="00F57D12">
          <w:rPr>
            <w:noProof/>
            <w:webHidden/>
          </w:rPr>
          <w:t>III</w:t>
        </w:r>
        <w:r w:rsidR="0005509F">
          <w:rPr>
            <w:noProof/>
            <w:webHidden/>
          </w:rPr>
          <w:fldChar w:fldCharType="end"/>
        </w:r>
      </w:hyperlink>
    </w:p>
    <w:p w14:paraId="624CD857" w14:textId="1B8993C3" w:rsidR="0005509F" w:rsidRDefault="0005509F">
      <w:pPr>
        <w:pStyle w:val="TM1"/>
        <w:tabs>
          <w:tab w:val="right" w:leader="dot" w:pos="9350"/>
        </w:tabs>
        <w:rPr>
          <w:rFonts w:asciiTheme="minorHAnsi" w:hAnsiTheme="minorHAnsi" w:cstheme="minorBidi"/>
          <w:noProof/>
          <w:color w:val="auto"/>
          <w:sz w:val="22"/>
          <w:lang w:val="fr-FR" w:eastAsia="fr-FR"/>
        </w:rPr>
      </w:pPr>
      <w:hyperlink w:anchor="_Toc88430327" w:history="1">
        <w:r w:rsidRPr="003B45A7">
          <w:rPr>
            <w:rStyle w:val="Lienhypertexte"/>
            <w:noProof/>
            <w:lang w:val="fr-FR"/>
          </w:rPr>
          <w:t>Liste des tableaux</w:t>
        </w:r>
        <w:r>
          <w:rPr>
            <w:noProof/>
            <w:webHidden/>
          </w:rPr>
          <w:tab/>
        </w:r>
        <w:r>
          <w:rPr>
            <w:noProof/>
            <w:webHidden/>
          </w:rPr>
          <w:fldChar w:fldCharType="begin"/>
        </w:r>
        <w:r>
          <w:rPr>
            <w:noProof/>
            <w:webHidden/>
          </w:rPr>
          <w:instrText xml:space="preserve"> PAGEREF _Toc88430327 \h </w:instrText>
        </w:r>
        <w:r>
          <w:rPr>
            <w:noProof/>
            <w:webHidden/>
          </w:rPr>
        </w:r>
        <w:r>
          <w:rPr>
            <w:noProof/>
            <w:webHidden/>
          </w:rPr>
          <w:fldChar w:fldCharType="separate"/>
        </w:r>
        <w:r w:rsidR="00F57D12">
          <w:rPr>
            <w:noProof/>
            <w:webHidden/>
          </w:rPr>
          <w:t>IV</w:t>
        </w:r>
        <w:r>
          <w:rPr>
            <w:noProof/>
            <w:webHidden/>
          </w:rPr>
          <w:fldChar w:fldCharType="end"/>
        </w:r>
      </w:hyperlink>
    </w:p>
    <w:p w14:paraId="39145D95" w14:textId="0F714167" w:rsidR="0005509F" w:rsidRDefault="0005509F">
      <w:pPr>
        <w:pStyle w:val="TM1"/>
        <w:tabs>
          <w:tab w:val="right" w:leader="dot" w:pos="9350"/>
        </w:tabs>
        <w:rPr>
          <w:rFonts w:asciiTheme="minorHAnsi" w:hAnsiTheme="minorHAnsi" w:cstheme="minorBidi"/>
          <w:noProof/>
          <w:color w:val="auto"/>
          <w:sz w:val="22"/>
          <w:lang w:val="fr-FR" w:eastAsia="fr-FR"/>
        </w:rPr>
      </w:pPr>
      <w:hyperlink w:anchor="_Toc88430328" w:history="1">
        <w:r w:rsidRPr="003B45A7">
          <w:rPr>
            <w:rStyle w:val="Lienhypertexte"/>
            <w:noProof/>
            <w:lang w:val="fr-FR"/>
          </w:rPr>
          <w:t>Liste des abréviations</w:t>
        </w:r>
        <w:r>
          <w:rPr>
            <w:noProof/>
            <w:webHidden/>
          </w:rPr>
          <w:tab/>
        </w:r>
        <w:r>
          <w:rPr>
            <w:noProof/>
            <w:webHidden/>
          </w:rPr>
          <w:fldChar w:fldCharType="begin"/>
        </w:r>
        <w:r>
          <w:rPr>
            <w:noProof/>
            <w:webHidden/>
          </w:rPr>
          <w:instrText xml:space="preserve"> PAGEREF _Toc88430328 \h </w:instrText>
        </w:r>
        <w:r>
          <w:rPr>
            <w:noProof/>
            <w:webHidden/>
          </w:rPr>
        </w:r>
        <w:r>
          <w:rPr>
            <w:noProof/>
            <w:webHidden/>
          </w:rPr>
          <w:fldChar w:fldCharType="separate"/>
        </w:r>
        <w:r w:rsidR="00F57D12">
          <w:rPr>
            <w:noProof/>
            <w:webHidden/>
          </w:rPr>
          <w:t>V</w:t>
        </w:r>
        <w:r>
          <w:rPr>
            <w:noProof/>
            <w:webHidden/>
          </w:rPr>
          <w:fldChar w:fldCharType="end"/>
        </w:r>
      </w:hyperlink>
    </w:p>
    <w:p w14:paraId="5D56EDE6" w14:textId="5F9E4BDE"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29" w:history="1">
        <w:r w:rsidRPr="003B45A7">
          <w:rPr>
            <w:rStyle w:val="Lienhypertexte"/>
            <w:noProof/>
            <w:u w:color="000000"/>
            <w:lang w:val="fr-FR"/>
          </w:rPr>
          <w:t>1</w:t>
        </w:r>
        <w:r>
          <w:rPr>
            <w:rFonts w:asciiTheme="minorHAnsi" w:hAnsiTheme="minorHAnsi" w:cstheme="minorBidi"/>
            <w:noProof/>
            <w:color w:val="auto"/>
            <w:sz w:val="22"/>
            <w:lang w:val="fr-FR" w:eastAsia="fr-FR"/>
          </w:rPr>
          <w:tab/>
        </w:r>
        <w:r w:rsidRPr="003B45A7">
          <w:rPr>
            <w:rStyle w:val="Lienhypertexte"/>
            <w:noProof/>
            <w:lang w:val="fr-FR"/>
          </w:rPr>
          <w:t>Introduction</w:t>
        </w:r>
        <w:r>
          <w:rPr>
            <w:noProof/>
            <w:webHidden/>
          </w:rPr>
          <w:tab/>
        </w:r>
        <w:r>
          <w:rPr>
            <w:noProof/>
            <w:webHidden/>
          </w:rPr>
          <w:fldChar w:fldCharType="begin"/>
        </w:r>
        <w:r>
          <w:rPr>
            <w:noProof/>
            <w:webHidden/>
          </w:rPr>
          <w:instrText xml:space="preserve"> PAGEREF _Toc88430329 \h </w:instrText>
        </w:r>
        <w:r>
          <w:rPr>
            <w:noProof/>
            <w:webHidden/>
          </w:rPr>
        </w:r>
        <w:r>
          <w:rPr>
            <w:noProof/>
            <w:webHidden/>
          </w:rPr>
          <w:fldChar w:fldCharType="separate"/>
        </w:r>
        <w:r w:rsidR="00F57D12">
          <w:rPr>
            <w:noProof/>
            <w:webHidden/>
          </w:rPr>
          <w:t>1</w:t>
        </w:r>
        <w:r>
          <w:rPr>
            <w:noProof/>
            <w:webHidden/>
          </w:rPr>
          <w:fldChar w:fldCharType="end"/>
        </w:r>
      </w:hyperlink>
    </w:p>
    <w:p w14:paraId="6AF18969" w14:textId="3B43DBD4"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0" w:history="1">
        <w:r w:rsidRPr="003B45A7">
          <w:rPr>
            <w:rStyle w:val="Lienhypertexte"/>
            <w:noProof/>
            <w:u w:color="000000"/>
            <w:lang w:val="fr-FR"/>
          </w:rPr>
          <w:t>1.1</w:t>
        </w:r>
        <w:r>
          <w:rPr>
            <w:rFonts w:asciiTheme="minorHAnsi" w:hAnsiTheme="minorHAnsi" w:cstheme="minorBidi"/>
            <w:noProof/>
            <w:color w:val="auto"/>
            <w:sz w:val="22"/>
            <w:lang w:val="fr-FR" w:eastAsia="fr-FR"/>
          </w:rPr>
          <w:tab/>
        </w:r>
        <w:r w:rsidRPr="003B45A7">
          <w:rPr>
            <w:rStyle w:val="Lienhypertexte"/>
            <w:noProof/>
            <w:lang w:val="fr-FR"/>
          </w:rPr>
          <w:t>Mise en contexte</w:t>
        </w:r>
        <w:r>
          <w:rPr>
            <w:noProof/>
            <w:webHidden/>
          </w:rPr>
          <w:tab/>
        </w:r>
        <w:r>
          <w:rPr>
            <w:noProof/>
            <w:webHidden/>
          </w:rPr>
          <w:fldChar w:fldCharType="begin"/>
        </w:r>
        <w:r>
          <w:rPr>
            <w:noProof/>
            <w:webHidden/>
          </w:rPr>
          <w:instrText xml:space="preserve"> PAGEREF _Toc88430330 \h </w:instrText>
        </w:r>
        <w:r>
          <w:rPr>
            <w:noProof/>
            <w:webHidden/>
          </w:rPr>
        </w:r>
        <w:r>
          <w:rPr>
            <w:noProof/>
            <w:webHidden/>
          </w:rPr>
          <w:fldChar w:fldCharType="separate"/>
        </w:r>
        <w:r w:rsidR="00F57D12">
          <w:rPr>
            <w:noProof/>
            <w:webHidden/>
          </w:rPr>
          <w:t>1</w:t>
        </w:r>
        <w:r>
          <w:rPr>
            <w:noProof/>
            <w:webHidden/>
          </w:rPr>
          <w:fldChar w:fldCharType="end"/>
        </w:r>
      </w:hyperlink>
    </w:p>
    <w:p w14:paraId="4F3180D2" w14:textId="20D85035"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1" w:history="1">
        <w:r w:rsidRPr="003B45A7">
          <w:rPr>
            <w:rStyle w:val="Lienhypertexte"/>
            <w:noProof/>
            <w:u w:color="000000"/>
            <w:lang w:val="fr-FR"/>
          </w:rPr>
          <w:t>1.2</w:t>
        </w:r>
        <w:r>
          <w:rPr>
            <w:rFonts w:asciiTheme="minorHAnsi" w:hAnsiTheme="minorHAnsi" w:cstheme="minorBidi"/>
            <w:noProof/>
            <w:color w:val="auto"/>
            <w:sz w:val="22"/>
            <w:lang w:val="fr-FR" w:eastAsia="fr-FR"/>
          </w:rPr>
          <w:tab/>
        </w:r>
        <w:r w:rsidRPr="003B45A7">
          <w:rPr>
            <w:rStyle w:val="Lienhypertexte"/>
            <w:noProof/>
            <w:lang w:val="fr-FR"/>
          </w:rPr>
          <w:t>Problématique</w:t>
        </w:r>
        <w:r>
          <w:rPr>
            <w:noProof/>
            <w:webHidden/>
          </w:rPr>
          <w:tab/>
        </w:r>
        <w:r>
          <w:rPr>
            <w:noProof/>
            <w:webHidden/>
          </w:rPr>
          <w:fldChar w:fldCharType="begin"/>
        </w:r>
        <w:r>
          <w:rPr>
            <w:noProof/>
            <w:webHidden/>
          </w:rPr>
          <w:instrText xml:space="preserve"> PAGEREF _Toc88430331 \h </w:instrText>
        </w:r>
        <w:r>
          <w:rPr>
            <w:noProof/>
            <w:webHidden/>
          </w:rPr>
        </w:r>
        <w:r>
          <w:rPr>
            <w:noProof/>
            <w:webHidden/>
          </w:rPr>
          <w:fldChar w:fldCharType="separate"/>
        </w:r>
        <w:r w:rsidR="00F57D12">
          <w:rPr>
            <w:noProof/>
            <w:webHidden/>
          </w:rPr>
          <w:t>2</w:t>
        </w:r>
        <w:r>
          <w:rPr>
            <w:noProof/>
            <w:webHidden/>
          </w:rPr>
          <w:fldChar w:fldCharType="end"/>
        </w:r>
      </w:hyperlink>
    </w:p>
    <w:p w14:paraId="3927E5E9" w14:textId="2EE45BBC"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2" w:history="1">
        <w:r w:rsidRPr="003B45A7">
          <w:rPr>
            <w:rStyle w:val="Lienhypertexte"/>
            <w:noProof/>
            <w:u w:color="000000"/>
            <w:lang w:val="fr-FR"/>
          </w:rPr>
          <w:t>1.3</w:t>
        </w:r>
        <w:r>
          <w:rPr>
            <w:rFonts w:asciiTheme="minorHAnsi" w:hAnsiTheme="minorHAnsi" w:cstheme="minorBidi"/>
            <w:noProof/>
            <w:color w:val="auto"/>
            <w:sz w:val="22"/>
            <w:lang w:val="fr-FR" w:eastAsia="fr-FR"/>
          </w:rPr>
          <w:tab/>
        </w:r>
        <w:r w:rsidRPr="003B45A7">
          <w:rPr>
            <w:rStyle w:val="Lienhypertexte"/>
            <w:noProof/>
            <w:lang w:val="fr-FR"/>
          </w:rPr>
          <w:t>Objectifs</w:t>
        </w:r>
        <w:r>
          <w:rPr>
            <w:noProof/>
            <w:webHidden/>
          </w:rPr>
          <w:tab/>
        </w:r>
        <w:r>
          <w:rPr>
            <w:noProof/>
            <w:webHidden/>
          </w:rPr>
          <w:fldChar w:fldCharType="begin"/>
        </w:r>
        <w:r>
          <w:rPr>
            <w:noProof/>
            <w:webHidden/>
          </w:rPr>
          <w:instrText xml:space="preserve"> PAGEREF _Toc88430332 \h </w:instrText>
        </w:r>
        <w:r>
          <w:rPr>
            <w:noProof/>
            <w:webHidden/>
          </w:rPr>
        </w:r>
        <w:r>
          <w:rPr>
            <w:noProof/>
            <w:webHidden/>
          </w:rPr>
          <w:fldChar w:fldCharType="separate"/>
        </w:r>
        <w:r w:rsidR="00F57D12">
          <w:rPr>
            <w:noProof/>
            <w:webHidden/>
          </w:rPr>
          <w:t>4</w:t>
        </w:r>
        <w:r>
          <w:rPr>
            <w:noProof/>
            <w:webHidden/>
          </w:rPr>
          <w:fldChar w:fldCharType="end"/>
        </w:r>
      </w:hyperlink>
    </w:p>
    <w:p w14:paraId="4AABEB85" w14:textId="5DE48B0C"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33" w:history="1">
        <w:r w:rsidRPr="003B45A7">
          <w:rPr>
            <w:rStyle w:val="Lienhypertexte"/>
            <w:noProof/>
            <w:u w:color="000000"/>
            <w:lang w:val="fr-FR"/>
          </w:rPr>
          <w:t>2</w:t>
        </w:r>
        <w:r>
          <w:rPr>
            <w:rFonts w:asciiTheme="minorHAnsi" w:hAnsiTheme="minorHAnsi" w:cstheme="minorBidi"/>
            <w:noProof/>
            <w:color w:val="auto"/>
            <w:sz w:val="22"/>
            <w:lang w:val="fr-FR" w:eastAsia="fr-FR"/>
          </w:rPr>
          <w:tab/>
        </w:r>
        <w:r w:rsidRPr="003B45A7">
          <w:rPr>
            <w:rStyle w:val="Lienhypertexte"/>
            <w:noProof/>
            <w:lang w:val="fr-FR"/>
          </w:rPr>
          <w:t>Cadre théorique</w:t>
        </w:r>
        <w:r>
          <w:rPr>
            <w:noProof/>
            <w:webHidden/>
          </w:rPr>
          <w:tab/>
        </w:r>
        <w:r>
          <w:rPr>
            <w:noProof/>
            <w:webHidden/>
          </w:rPr>
          <w:fldChar w:fldCharType="begin"/>
        </w:r>
        <w:r>
          <w:rPr>
            <w:noProof/>
            <w:webHidden/>
          </w:rPr>
          <w:instrText xml:space="preserve"> PAGEREF _Toc88430333 \h </w:instrText>
        </w:r>
        <w:r>
          <w:rPr>
            <w:noProof/>
            <w:webHidden/>
          </w:rPr>
        </w:r>
        <w:r>
          <w:rPr>
            <w:noProof/>
            <w:webHidden/>
          </w:rPr>
          <w:fldChar w:fldCharType="separate"/>
        </w:r>
        <w:r w:rsidR="00F57D12">
          <w:rPr>
            <w:noProof/>
            <w:webHidden/>
          </w:rPr>
          <w:t>4</w:t>
        </w:r>
        <w:r>
          <w:rPr>
            <w:noProof/>
            <w:webHidden/>
          </w:rPr>
          <w:fldChar w:fldCharType="end"/>
        </w:r>
      </w:hyperlink>
    </w:p>
    <w:p w14:paraId="407718EB" w14:textId="48455738"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4" w:history="1">
        <w:r w:rsidRPr="003B45A7">
          <w:rPr>
            <w:rStyle w:val="Lienhypertexte"/>
            <w:noProof/>
            <w:u w:color="000000"/>
            <w:lang w:val="fr-FR"/>
          </w:rPr>
          <w:t>2.1</w:t>
        </w:r>
        <w:r>
          <w:rPr>
            <w:rFonts w:asciiTheme="minorHAnsi" w:hAnsiTheme="minorHAnsi" w:cstheme="minorBidi"/>
            <w:noProof/>
            <w:color w:val="auto"/>
            <w:sz w:val="22"/>
            <w:lang w:val="fr-FR" w:eastAsia="fr-FR"/>
          </w:rPr>
          <w:tab/>
        </w:r>
        <w:r w:rsidRPr="003B45A7">
          <w:rPr>
            <w:rStyle w:val="Lienhypertexte"/>
            <w:noProof/>
            <w:lang w:val="fr-FR"/>
          </w:rPr>
          <w:t xml:space="preserve">Revue de littérature </w:t>
        </w:r>
        <w:r>
          <w:rPr>
            <w:noProof/>
            <w:webHidden/>
          </w:rPr>
          <w:tab/>
        </w:r>
        <w:r>
          <w:rPr>
            <w:noProof/>
            <w:webHidden/>
          </w:rPr>
          <w:fldChar w:fldCharType="begin"/>
        </w:r>
        <w:r>
          <w:rPr>
            <w:noProof/>
            <w:webHidden/>
          </w:rPr>
          <w:instrText xml:space="preserve"> PAGEREF _Toc88430334 \h </w:instrText>
        </w:r>
        <w:r>
          <w:rPr>
            <w:noProof/>
            <w:webHidden/>
          </w:rPr>
        </w:r>
        <w:r>
          <w:rPr>
            <w:noProof/>
            <w:webHidden/>
          </w:rPr>
          <w:fldChar w:fldCharType="separate"/>
        </w:r>
        <w:r w:rsidR="00F57D12">
          <w:rPr>
            <w:noProof/>
            <w:webHidden/>
          </w:rPr>
          <w:t>4</w:t>
        </w:r>
        <w:r>
          <w:rPr>
            <w:noProof/>
            <w:webHidden/>
          </w:rPr>
          <w:fldChar w:fldCharType="end"/>
        </w:r>
      </w:hyperlink>
    </w:p>
    <w:p w14:paraId="3403D3C7" w14:textId="727208D2"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5" w:history="1">
        <w:r w:rsidRPr="003B45A7">
          <w:rPr>
            <w:rStyle w:val="Lienhypertexte"/>
            <w:noProof/>
            <w:u w:color="000000"/>
            <w:lang w:val="fr-FR"/>
          </w:rPr>
          <w:t>2.2</w:t>
        </w:r>
        <w:r>
          <w:rPr>
            <w:rFonts w:asciiTheme="minorHAnsi" w:hAnsiTheme="minorHAnsi" w:cstheme="minorBidi"/>
            <w:noProof/>
            <w:color w:val="auto"/>
            <w:sz w:val="22"/>
            <w:lang w:val="fr-FR" w:eastAsia="fr-FR"/>
          </w:rPr>
          <w:tab/>
        </w:r>
        <w:r w:rsidRPr="003B45A7">
          <w:rPr>
            <w:rStyle w:val="Lienhypertexte"/>
            <w:noProof/>
            <w:lang w:val="fr-FR"/>
          </w:rPr>
          <w:t>Le nano-ordinateur</w:t>
        </w:r>
        <w:r>
          <w:rPr>
            <w:noProof/>
            <w:webHidden/>
          </w:rPr>
          <w:tab/>
        </w:r>
        <w:r>
          <w:rPr>
            <w:noProof/>
            <w:webHidden/>
          </w:rPr>
          <w:fldChar w:fldCharType="begin"/>
        </w:r>
        <w:r>
          <w:rPr>
            <w:noProof/>
            <w:webHidden/>
          </w:rPr>
          <w:instrText xml:space="preserve"> PAGEREF _Toc88430335 \h </w:instrText>
        </w:r>
        <w:r>
          <w:rPr>
            <w:noProof/>
            <w:webHidden/>
          </w:rPr>
        </w:r>
        <w:r>
          <w:rPr>
            <w:noProof/>
            <w:webHidden/>
          </w:rPr>
          <w:fldChar w:fldCharType="separate"/>
        </w:r>
        <w:r w:rsidR="00F57D12">
          <w:rPr>
            <w:noProof/>
            <w:webHidden/>
          </w:rPr>
          <w:t>5</w:t>
        </w:r>
        <w:r>
          <w:rPr>
            <w:noProof/>
            <w:webHidden/>
          </w:rPr>
          <w:fldChar w:fldCharType="end"/>
        </w:r>
      </w:hyperlink>
    </w:p>
    <w:p w14:paraId="11E03C0F" w14:textId="1517CFA9"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6" w:history="1">
        <w:r w:rsidRPr="003B45A7">
          <w:rPr>
            <w:rStyle w:val="Lienhypertexte"/>
            <w:noProof/>
            <w:u w:color="000000"/>
            <w:lang w:val="fr-FR"/>
          </w:rPr>
          <w:t>2.3</w:t>
        </w:r>
        <w:r>
          <w:rPr>
            <w:rFonts w:asciiTheme="minorHAnsi" w:hAnsiTheme="minorHAnsi" w:cstheme="minorBidi"/>
            <w:noProof/>
            <w:color w:val="auto"/>
            <w:sz w:val="22"/>
            <w:lang w:val="fr-FR" w:eastAsia="fr-FR"/>
          </w:rPr>
          <w:tab/>
        </w:r>
        <w:r w:rsidRPr="003B45A7">
          <w:rPr>
            <w:rStyle w:val="Lienhypertexte"/>
            <w:noProof/>
            <w:lang w:val="fr-FR"/>
          </w:rPr>
          <w:t>La segmentation sémantique</w:t>
        </w:r>
        <w:r>
          <w:rPr>
            <w:noProof/>
            <w:webHidden/>
          </w:rPr>
          <w:tab/>
        </w:r>
        <w:r>
          <w:rPr>
            <w:noProof/>
            <w:webHidden/>
          </w:rPr>
          <w:fldChar w:fldCharType="begin"/>
        </w:r>
        <w:r>
          <w:rPr>
            <w:noProof/>
            <w:webHidden/>
          </w:rPr>
          <w:instrText xml:space="preserve"> PAGEREF _Toc88430336 \h </w:instrText>
        </w:r>
        <w:r>
          <w:rPr>
            <w:noProof/>
            <w:webHidden/>
          </w:rPr>
        </w:r>
        <w:r>
          <w:rPr>
            <w:noProof/>
            <w:webHidden/>
          </w:rPr>
          <w:fldChar w:fldCharType="separate"/>
        </w:r>
        <w:r w:rsidR="00F57D12">
          <w:rPr>
            <w:noProof/>
            <w:webHidden/>
          </w:rPr>
          <w:t>6</w:t>
        </w:r>
        <w:r>
          <w:rPr>
            <w:noProof/>
            <w:webHidden/>
          </w:rPr>
          <w:fldChar w:fldCharType="end"/>
        </w:r>
      </w:hyperlink>
    </w:p>
    <w:p w14:paraId="626CB8DB" w14:textId="353565D8"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37" w:history="1">
        <w:r w:rsidRPr="003B45A7">
          <w:rPr>
            <w:rStyle w:val="Lienhypertexte"/>
            <w:noProof/>
            <w:u w:color="000000"/>
            <w:lang w:val="fr-FR"/>
          </w:rPr>
          <w:t>3</w:t>
        </w:r>
        <w:r>
          <w:rPr>
            <w:rFonts w:asciiTheme="minorHAnsi" w:hAnsiTheme="minorHAnsi" w:cstheme="minorBidi"/>
            <w:noProof/>
            <w:color w:val="auto"/>
            <w:sz w:val="22"/>
            <w:lang w:val="fr-FR" w:eastAsia="fr-FR"/>
          </w:rPr>
          <w:tab/>
        </w:r>
        <w:r w:rsidRPr="003B45A7">
          <w:rPr>
            <w:rStyle w:val="Lienhypertexte"/>
            <w:noProof/>
            <w:lang w:val="fr-FR"/>
          </w:rPr>
          <w:t>Matériel et méthodes</w:t>
        </w:r>
        <w:r>
          <w:rPr>
            <w:noProof/>
            <w:webHidden/>
          </w:rPr>
          <w:tab/>
        </w:r>
        <w:r>
          <w:rPr>
            <w:noProof/>
            <w:webHidden/>
          </w:rPr>
          <w:fldChar w:fldCharType="begin"/>
        </w:r>
        <w:r>
          <w:rPr>
            <w:noProof/>
            <w:webHidden/>
          </w:rPr>
          <w:instrText xml:space="preserve"> PAGEREF _Toc88430337 \h </w:instrText>
        </w:r>
        <w:r>
          <w:rPr>
            <w:noProof/>
            <w:webHidden/>
          </w:rPr>
        </w:r>
        <w:r>
          <w:rPr>
            <w:noProof/>
            <w:webHidden/>
          </w:rPr>
          <w:fldChar w:fldCharType="separate"/>
        </w:r>
        <w:r w:rsidR="00F57D12">
          <w:rPr>
            <w:noProof/>
            <w:webHidden/>
          </w:rPr>
          <w:t>8</w:t>
        </w:r>
        <w:r>
          <w:rPr>
            <w:noProof/>
            <w:webHidden/>
          </w:rPr>
          <w:fldChar w:fldCharType="end"/>
        </w:r>
      </w:hyperlink>
    </w:p>
    <w:p w14:paraId="7FFC863E" w14:textId="3BDDC9B2"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8" w:history="1">
        <w:r w:rsidRPr="003B45A7">
          <w:rPr>
            <w:rStyle w:val="Lienhypertexte"/>
            <w:noProof/>
            <w:u w:color="000000"/>
            <w:lang w:val="fr-FR"/>
          </w:rPr>
          <w:t>3.1</w:t>
        </w:r>
        <w:r>
          <w:rPr>
            <w:rFonts w:asciiTheme="minorHAnsi" w:hAnsiTheme="minorHAnsi" w:cstheme="minorBidi"/>
            <w:noProof/>
            <w:color w:val="auto"/>
            <w:sz w:val="22"/>
            <w:lang w:val="fr-FR" w:eastAsia="fr-FR"/>
          </w:rPr>
          <w:tab/>
        </w:r>
        <w:r w:rsidRPr="003B45A7">
          <w:rPr>
            <w:rStyle w:val="Lienhypertexte"/>
            <w:noProof/>
            <w:lang w:val="fr-FR"/>
          </w:rPr>
          <w:t>Site d’étude</w:t>
        </w:r>
        <w:r>
          <w:rPr>
            <w:noProof/>
            <w:webHidden/>
          </w:rPr>
          <w:tab/>
        </w:r>
        <w:r>
          <w:rPr>
            <w:noProof/>
            <w:webHidden/>
          </w:rPr>
          <w:fldChar w:fldCharType="begin"/>
        </w:r>
        <w:r>
          <w:rPr>
            <w:noProof/>
            <w:webHidden/>
          </w:rPr>
          <w:instrText xml:space="preserve"> PAGEREF _Toc88430338 \h </w:instrText>
        </w:r>
        <w:r>
          <w:rPr>
            <w:noProof/>
            <w:webHidden/>
          </w:rPr>
        </w:r>
        <w:r>
          <w:rPr>
            <w:noProof/>
            <w:webHidden/>
          </w:rPr>
          <w:fldChar w:fldCharType="separate"/>
        </w:r>
        <w:r w:rsidR="00F57D12">
          <w:rPr>
            <w:noProof/>
            <w:webHidden/>
          </w:rPr>
          <w:t>8</w:t>
        </w:r>
        <w:r>
          <w:rPr>
            <w:noProof/>
            <w:webHidden/>
          </w:rPr>
          <w:fldChar w:fldCharType="end"/>
        </w:r>
      </w:hyperlink>
    </w:p>
    <w:p w14:paraId="15B6ECD1" w14:textId="091BE5BE"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39" w:history="1">
        <w:r w:rsidRPr="003B45A7">
          <w:rPr>
            <w:rStyle w:val="Lienhypertexte"/>
            <w:noProof/>
            <w:u w:color="000000"/>
            <w:lang w:val="fr-FR"/>
          </w:rPr>
          <w:t>3.2</w:t>
        </w:r>
        <w:r>
          <w:rPr>
            <w:rFonts w:asciiTheme="minorHAnsi" w:hAnsiTheme="minorHAnsi" w:cstheme="minorBidi"/>
            <w:noProof/>
            <w:color w:val="auto"/>
            <w:sz w:val="22"/>
            <w:lang w:val="fr-FR" w:eastAsia="fr-FR"/>
          </w:rPr>
          <w:tab/>
        </w:r>
        <w:r w:rsidRPr="003B45A7">
          <w:rPr>
            <w:rStyle w:val="Lienhypertexte"/>
            <w:noProof/>
            <w:lang w:val="fr-FR"/>
          </w:rPr>
          <w:t>Jeux de données et architectures</w:t>
        </w:r>
        <w:r>
          <w:rPr>
            <w:noProof/>
            <w:webHidden/>
          </w:rPr>
          <w:tab/>
        </w:r>
        <w:r>
          <w:rPr>
            <w:noProof/>
            <w:webHidden/>
          </w:rPr>
          <w:fldChar w:fldCharType="begin"/>
        </w:r>
        <w:r>
          <w:rPr>
            <w:noProof/>
            <w:webHidden/>
          </w:rPr>
          <w:instrText xml:space="preserve"> PAGEREF _Toc88430339 \h </w:instrText>
        </w:r>
        <w:r>
          <w:rPr>
            <w:noProof/>
            <w:webHidden/>
          </w:rPr>
        </w:r>
        <w:r>
          <w:rPr>
            <w:noProof/>
            <w:webHidden/>
          </w:rPr>
          <w:fldChar w:fldCharType="separate"/>
        </w:r>
        <w:r w:rsidR="00F57D12">
          <w:rPr>
            <w:noProof/>
            <w:webHidden/>
          </w:rPr>
          <w:t>11</w:t>
        </w:r>
        <w:r>
          <w:rPr>
            <w:noProof/>
            <w:webHidden/>
          </w:rPr>
          <w:fldChar w:fldCharType="end"/>
        </w:r>
      </w:hyperlink>
    </w:p>
    <w:p w14:paraId="25A7BDCF" w14:textId="2E10BAA2"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40" w:history="1">
        <w:r w:rsidRPr="003B45A7">
          <w:rPr>
            <w:rStyle w:val="Lienhypertexte"/>
            <w:noProof/>
            <w:u w:color="000000"/>
            <w:lang w:val="fr-FR"/>
          </w:rPr>
          <w:t>3.2.1</w:t>
        </w:r>
        <w:r>
          <w:rPr>
            <w:rFonts w:asciiTheme="minorHAnsi" w:hAnsiTheme="minorHAnsi" w:cstheme="minorBidi"/>
            <w:noProof/>
            <w:color w:val="auto"/>
            <w:sz w:val="22"/>
            <w:lang w:val="fr-FR" w:eastAsia="fr-FR"/>
          </w:rPr>
          <w:tab/>
        </w:r>
        <w:r w:rsidRPr="003B45A7">
          <w:rPr>
            <w:rStyle w:val="Lienhypertexte"/>
            <w:noProof/>
            <w:lang w:val="fr-FR"/>
          </w:rPr>
          <w:t>Données</w:t>
        </w:r>
        <w:r>
          <w:rPr>
            <w:noProof/>
            <w:webHidden/>
          </w:rPr>
          <w:tab/>
        </w:r>
        <w:r>
          <w:rPr>
            <w:noProof/>
            <w:webHidden/>
          </w:rPr>
          <w:fldChar w:fldCharType="begin"/>
        </w:r>
        <w:r>
          <w:rPr>
            <w:noProof/>
            <w:webHidden/>
          </w:rPr>
          <w:instrText xml:space="preserve"> PAGEREF _Toc88430340 \h </w:instrText>
        </w:r>
        <w:r>
          <w:rPr>
            <w:noProof/>
            <w:webHidden/>
          </w:rPr>
        </w:r>
        <w:r>
          <w:rPr>
            <w:noProof/>
            <w:webHidden/>
          </w:rPr>
          <w:fldChar w:fldCharType="separate"/>
        </w:r>
        <w:r w:rsidR="00F57D12">
          <w:rPr>
            <w:noProof/>
            <w:webHidden/>
          </w:rPr>
          <w:t>11</w:t>
        </w:r>
        <w:r>
          <w:rPr>
            <w:noProof/>
            <w:webHidden/>
          </w:rPr>
          <w:fldChar w:fldCharType="end"/>
        </w:r>
      </w:hyperlink>
    </w:p>
    <w:p w14:paraId="2F29644C" w14:textId="41E9C3BA"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41" w:history="1">
        <w:r w:rsidRPr="003B45A7">
          <w:rPr>
            <w:rStyle w:val="Lienhypertexte"/>
            <w:noProof/>
            <w:u w:color="000000"/>
            <w:lang w:val="fr-FR"/>
          </w:rPr>
          <w:t>3.2.2</w:t>
        </w:r>
        <w:r>
          <w:rPr>
            <w:rFonts w:asciiTheme="minorHAnsi" w:hAnsiTheme="minorHAnsi" w:cstheme="minorBidi"/>
            <w:noProof/>
            <w:color w:val="auto"/>
            <w:sz w:val="22"/>
            <w:lang w:val="fr-FR" w:eastAsia="fr-FR"/>
          </w:rPr>
          <w:tab/>
        </w:r>
        <w:r w:rsidRPr="003B45A7">
          <w:rPr>
            <w:rStyle w:val="Lienhypertexte"/>
            <w:noProof/>
            <w:lang w:val="fr-FR"/>
          </w:rPr>
          <w:t>Approche prévue pour le traitement des données</w:t>
        </w:r>
        <w:r>
          <w:rPr>
            <w:noProof/>
            <w:webHidden/>
          </w:rPr>
          <w:tab/>
        </w:r>
        <w:r>
          <w:rPr>
            <w:noProof/>
            <w:webHidden/>
          </w:rPr>
          <w:fldChar w:fldCharType="begin"/>
        </w:r>
        <w:r>
          <w:rPr>
            <w:noProof/>
            <w:webHidden/>
          </w:rPr>
          <w:instrText xml:space="preserve"> PAGEREF _Toc88430341 \h </w:instrText>
        </w:r>
        <w:r>
          <w:rPr>
            <w:noProof/>
            <w:webHidden/>
          </w:rPr>
        </w:r>
        <w:r>
          <w:rPr>
            <w:noProof/>
            <w:webHidden/>
          </w:rPr>
          <w:fldChar w:fldCharType="separate"/>
        </w:r>
        <w:r w:rsidR="00F57D12">
          <w:rPr>
            <w:noProof/>
            <w:webHidden/>
          </w:rPr>
          <w:t>11</w:t>
        </w:r>
        <w:r>
          <w:rPr>
            <w:noProof/>
            <w:webHidden/>
          </w:rPr>
          <w:fldChar w:fldCharType="end"/>
        </w:r>
      </w:hyperlink>
    </w:p>
    <w:p w14:paraId="61F996FE" w14:textId="57043C22"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43" w:history="1">
        <w:r w:rsidRPr="003B45A7">
          <w:rPr>
            <w:rStyle w:val="Lienhypertexte"/>
            <w:noProof/>
            <w:u w:color="000000"/>
            <w:lang w:val="fr-FR"/>
          </w:rPr>
          <w:t>3.3</w:t>
        </w:r>
        <w:r>
          <w:rPr>
            <w:rFonts w:asciiTheme="minorHAnsi" w:hAnsiTheme="minorHAnsi" w:cstheme="minorBidi"/>
            <w:noProof/>
            <w:color w:val="auto"/>
            <w:sz w:val="22"/>
            <w:lang w:val="fr-FR" w:eastAsia="fr-FR"/>
          </w:rPr>
          <w:tab/>
        </w:r>
        <w:r w:rsidRPr="003B45A7">
          <w:rPr>
            <w:rStyle w:val="Lienhypertexte"/>
            <w:noProof/>
            <w:lang w:val="fr-FR"/>
          </w:rPr>
          <w:t>Matériel et logiciels</w:t>
        </w:r>
        <w:r>
          <w:rPr>
            <w:noProof/>
            <w:webHidden/>
          </w:rPr>
          <w:tab/>
        </w:r>
        <w:r>
          <w:rPr>
            <w:noProof/>
            <w:webHidden/>
          </w:rPr>
          <w:fldChar w:fldCharType="begin"/>
        </w:r>
        <w:r>
          <w:rPr>
            <w:noProof/>
            <w:webHidden/>
          </w:rPr>
          <w:instrText xml:space="preserve"> PAGEREF _Toc88430343 \h </w:instrText>
        </w:r>
        <w:r>
          <w:rPr>
            <w:noProof/>
            <w:webHidden/>
          </w:rPr>
        </w:r>
        <w:r>
          <w:rPr>
            <w:noProof/>
            <w:webHidden/>
          </w:rPr>
          <w:fldChar w:fldCharType="separate"/>
        </w:r>
        <w:r w:rsidR="00F57D12">
          <w:rPr>
            <w:noProof/>
            <w:webHidden/>
          </w:rPr>
          <w:t>14</w:t>
        </w:r>
        <w:r>
          <w:rPr>
            <w:noProof/>
            <w:webHidden/>
          </w:rPr>
          <w:fldChar w:fldCharType="end"/>
        </w:r>
      </w:hyperlink>
    </w:p>
    <w:p w14:paraId="3F2270E1" w14:textId="548B2849"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44" w:history="1">
        <w:r w:rsidRPr="003B45A7">
          <w:rPr>
            <w:rStyle w:val="Lienhypertexte"/>
            <w:noProof/>
            <w:u w:color="000000"/>
            <w:lang w:val="fr-FR"/>
          </w:rPr>
          <w:t>3.3.1</w:t>
        </w:r>
        <w:r>
          <w:rPr>
            <w:rFonts w:asciiTheme="minorHAnsi" w:hAnsiTheme="minorHAnsi" w:cstheme="minorBidi"/>
            <w:noProof/>
            <w:color w:val="auto"/>
            <w:sz w:val="22"/>
            <w:lang w:val="fr-FR" w:eastAsia="fr-FR"/>
          </w:rPr>
          <w:tab/>
        </w:r>
        <w:r w:rsidRPr="003B45A7">
          <w:rPr>
            <w:rStyle w:val="Lienhypertexte"/>
            <w:noProof/>
            <w:lang w:val="fr-FR"/>
          </w:rPr>
          <w:t>Le nano-ordinateur</w:t>
        </w:r>
        <w:r>
          <w:rPr>
            <w:noProof/>
            <w:webHidden/>
          </w:rPr>
          <w:tab/>
        </w:r>
        <w:r>
          <w:rPr>
            <w:noProof/>
            <w:webHidden/>
          </w:rPr>
          <w:fldChar w:fldCharType="begin"/>
        </w:r>
        <w:r>
          <w:rPr>
            <w:noProof/>
            <w:webHidden/>
          </w:rPr>
          <w:instrText xml:space="preserve"> PAGEREF _Toc88430344 \h </w:instrText>
        </w:r>
        <w:r>
          <w:rPr>
            <w:noProof/>
            <w:webHidden/>
          </w:rPr>
        </w:r>
        <w:r>
          <w:rPr>
            <w:noProof/>
            <w:webHidden/>
          </w:rPr>
          <w:fldChar w:fldCharType="separate"/>
        </w:r>
        <w:r w:rsidR="00F57D12">
          <w:rPr>
            <w:noProof/>
            <w:webHidden/>
          </w:rPr>
          <w:t>14</w:t>
        </w:r>
        <w:r>
          <w:rPr>
            <w:noProof/>
            <w:webHidden/>
          </w:rPr>
          <w:fldChar w:fldCharType="end"/>
        </w:r>
      </w:hyperlink>
    </w:p>
    <w:p w14:paraId="27514314" w14:textId="730C27FE"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45" w:history="1">
        <w:r w:rsidRPr="003B45A7">
          <w:rPr>
            <w:rStyle w:val="Lienhypertexte"/>
            <w:noProof/>
            <w:u w:color="000000"/>
            <w:lang w:val="fr-FR"/>
          </w:rPr>
          <w:t>3.3.2</w:t>
        </w:r>
        <w:r>
          <w:rPr>
            <w:rFonts w:asciiTheme="minorHAnsi" w:hAnsiTheme="minorHAnsi" w:cstheme="minorBidi"/>
            <w:noProof/>
            <w:color w:val="auto"/>
            <w:sz w:val="22"/>
            <w:lang w:val="fr-FR" w:eastAsia="fr-FR"/>
          </w:rPr>
          <w:tab/>
        </w:r>
        <w:r w:rsidRPr="003B45A7">
          <w:rPr>
            <w:rStyle w:val="Lienhypertexte"/>
            <w:noProof/>
            <w:lang w:val="fr-FR"/>
          </w:rPr>
          <w:t>Logiciels</w:t>
        </w:r>
        <w:r>
          <w:rPr>
            <w:noProof/>
            <w:webHidden/>
          </w:rPr>
          <w:tab/>
        </w:r>
        <w:r>
          <w:rPr>
            <w:noProof/>
            <w:webHidden/>
          </w:rPr>
          <w:fldChar w:fldCharType="begin"/>
        </w:r>
        <w:r>
          <w:rPr>
            <w:noProof/>
            <w:webHidden/>
          </w:rPr>
          <w:instrText xml:space="preserve"> PAGEREF _Toc88430345 \h </w:instrText>
        </w:r>
        <w:r>
          <w:rPr>
            <w:noProof/>
            <w:webHidden/>
          </w:rPr>
        </w:r>
        <w:r>
          <w:rPr>
            <w:noProof/>
            <w:webHidden/>
          </w:rPr>
          <w:fldChar w:fldCharType="separate"/>
        </w:r>
        <w:r w:rsidR="00F57D12">
          <w:rPr>
            <w:noProof/>
            <w:webHidden/>
          </w:rPr>
          <w:t>15</w:t>
        </w:r>
        <w:r>
          <w:rPr>
            <w:noProof/>
            <w:webHidden/>
          </w:rPr>
          <w:fldChar w:fldCharType="end"/>
        </w:r>
      </w:hyperlink>
    </w:p>
    <w:p w14:paraId="738719D9" w14:textId="765914F6"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46" w:history="1">
        <w:r w:rsidRPr="003B45A7">
          <w:rPr>
            <w:rStyle w:val="Lienhypertexte"/>
            <w:noProof/>
            <w:u w:color="000000"/>
            <w:lang w:val="fr-FR"/>
          </w:rPr>
          <w:t>3.4</w:t>
        </w:r>
        <w:r>
          <w:rPr>
            <w:rFonts w:asciiTheme="minorHAnsi" w:hAnsiTheme="minorHAnsi" w:cstheme="minorBidi"/>
            <w:noProof/>
            <w:color w:val="auto"/>
            <w:sz w:val="22"/>
            <w:lang w:val="fr-FR" w:eastAsia="fr-FR"/>
          </w:rPr>
          <w:tab/>
        </w:r>
        <w:r w:rsidRPr="003B45A7">
          <w:rPr>
            <w:rStyle w:val="Lienhypertexte"/>
            <w:noProof/>
            <w:lang w:val="fr-FR"/>
          </w:rPr>
          <w:t>Méthodologie</w:t>
        </w:r>
        <w:r>
          <w:rPr>
            <w:noProof/>
            <w:webHidden/>
          </w:rPr>
          <w:tab/>
        </w:r>
        <w:r>
          <w:rPr>
            <w:noProof/>
            <w:webHidden/>
          </w:rPr>
          <w:fldChar w:fldCharType="begin"/>
        </w:r>
        <w:r>
          <w:rPr>
            <w:noProof/>
            <w:webHidden/>
          </w:rPr>
          <w:instrText xml:space="preserve"> PAGEREF _Toc88430346 \h </w:instrText>
        </w:r>
        <w:r>
          <w:rPr>
            <w:noProof/>
            <w:webHidden/>
          </w:rPr>
        </w:r>
        <w:r>
          <w:rPr>
            <w:noProof/>
            <w:webHidden/>
          </w:rPr>
          <w:fldChar w:fldCharType="separate"/>
        </w:r>
        <w:r w:rsidR="00F57D12">
          <w:rPr>
            <w:noProof/>
            <w:webHidden/>
          </w:rPr>
          <w:t>20</w:t>
        </w:r>
        <w:r>
          <w:rPr>
            <w:noProof/>
            <w:webHidden/>
          </w:rPr>
          <w:fldChar w:fldCharType="end"/>
        </w:r>
      </w:hyperlink>
    </w:p>
    <w:p w14:paraId="20F793E4" w14:textId="7F104C5E"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48" w:history="1">
        <w:r w:rsidRPr="003B45A7">
          <w:rPr>
            <w:rStyle w:val="Lienhypertexte"/>
            <w:noProof/>
            <w:u w:color="000000"/>
            <w:lang w:val="fr-FR"/>
          </w:rPr>
          <w:t>3.5</w:t>
        </w:r>
        <w:r>
          <w:rPr>
            <w:rFonts w:asciiTheme="minorHAnsi" w:hAnsiTheme="minorHAnsi" w:cstheme="minorBidi"/>
            <w:noProof/>
            <w:color w:val="auto"/>
            <w:sz w:val="22"/>
            <w:lang w:val="fr-FR" w:eastAsia="fr-FR"/>
          </w:rPr>
          <w:tab/>
        </w:r>
        <w:r w:rsidRPr="003B45A7">
          <w:rPr>
            <w:rStyle w:val="Lienhypertexte"/>
            <w:noProof/>
            <w:lang w:val="fr-FR"/>
          </w:rPr>
          <w:t>Documentation</w:t>
        </w:r>
        <w:r>
          <w:rPr>
            <w:noProof/>
            <w:webHidden/>
          </w:rPr>
          <w:tab/>
        </w:r>
        <w:r>
          <w:rPr>
            <w:noProof/>
            <w:webHidden/>
          </w:rPr>
          <w:fldChar w:fldCharType="begin"/>
        </w:r>
        <w:r>
          <w:rPr>
            <w:noProof/>
            <w:webHidden/>
          </w:rPr>
          <w:instrText xml:space="preserve"> PAGEREF _Toc88430348 \h </w:instrText>
        </w:r>
        <w:r>
          <w:rPr>
            <w:noProof/>
            <w:webHidden/>
          </w:rPr>
        </w:r>
        <w:r>
          <w:rPr>
            <w:noProof/>
            <w:webHidden/>
          </w:rPr>
          <w:fldChar w:fldCharType="separate"/>
        </w:r>
        <w:r w:rsidR="00F57D12">
          <w:rPr>
            <w:noProof/>
            <w:webHidden/>
          </w:rPr>
          <w:t>21</w:t>
        </w:r>
        <w:r>
          <w:rPr>
            <w:noProof/>
            <w:webHidden/>
          </w:rPr>
          <w:fldChar w:fldCharType="end"/>
        </w:r>
      </w:hyperlink>
    </w:p>
    <w:p w14:paraId="54F1679F" w14:textId="75F53CDB"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49" w:history="1">
        <w:r w:rsidRPr="003B45A7">
          <w:rPr>
            <w:rStyle w:val="Lienhypertexte"/>
            <w:noProof/>
            <w:u w:color="000000"/>
            <w:lang w:val="fr-FR"/>
          </w:rPr>
          <w:t>3.6</w:t>
        </w:r>
        <w:r>
          <w:rPr>
            <w:rFonts w:asciiTheme="minorHAnsi" w:hAnsiTheme="minorHAnsi" w:cstheme="minorBidi"/>
            <w:noProof/>
            <w:color w:val="auto"/>
            <w:sz w:val="22"/>
            <w:lang w:val="fr-FR" w:eastAsia="fr-FR"/>
          </w:rPr>
          <w:tab/>
        </w:r>
        <w:r w:rsidRPr="003B45A7">
          <w:rPr>
            <w:rStyle w:val="Lienhypertexte"/>
            <w:noProof/>
            <w:lang w:val="fr-FR"/>
          </w:rPr>
          <w:t>Environnement de travail</w:t>
        </w:r>
        <w:r>
          <w:rPr>
            <w:noProof/>
            <w:webHidden/>
          </w:rPr>
          <w:tab/>
        </w:r>
        <w:r>
          <w:rPr>
            <w:noProof/>
            <w:webHidden/>
          </w:rPr>
          <w:fldChar w:fldCharType="begin"/>
        </w:r>
        <w:r>
          <w:rPr>
            <w:noProof/>
            <w:webHidden/>
          </w:rPr>
          <w:instrText xml:space="preserve"> PAGEREF _Toc88430349 \h </w:instrText>
        </w:r>
        <w:r>
          <w:rPr>
            <w:noProof/>
            <w:webHidden/>
          </w:rPr>
        </w:r>
        <w:r>
          <w:rPr>
            <w:noProof/>
            <w:webHidden/>
          </w:rPr>
          <w:fldChar w:fldCharType="separate"/>
        </w:r>
        <w:r w:rsidR="00F57D12">
          <w:rPr>
            <w:noProof/>
            <w:webHidden/>
          </w:rPr>
          <w:t>22</w:t>
        </w:r>
        <w:r>
          <w:rPr>
            <w:noProof/>
            <w:webHidden/>
          </w:rPr>
          <w:fldChar w:fldCharType="end"/>
        </w:r>
      </w:hyperlink>
    </w:p>
    <w:p w14:paraId="4C2117C7" w14:textId="3403D250"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0" w:history="1">
        <w:r w:rsidRPr="003B45A7">
          <w:rPr>
            <w:rStyle w:val="Lienhypertexte"/>
            <w:noProof/>
            <w:u w:color="000000"/>
            <w:lang w:val="fr-FR"/>
          </w:rPr>
          <w:t>3.6.1</w:t>
        </w:r>
        <w:r>
          <w:rPr>
            <w:rFonts w:asciiTheme="minorHAnsi" w:hAnsiTheme="minorHAnsi" w:cstheme="minorBidi"/>
            <w:noProof/>
            <w:color w:val="auto"/>
            <w:sz w:val="22"/>
            <w:lang w:val="fr-FR" w:eastAsia="fr-FR"/>
          </w:rPr>
          <w:tab/>
        </w:r>
        <w:r w:rsidRPr="003B45A7">
          <w:rPr>
            <w:rStyle w:val="Lienhypertexte"/>
            <w:noProof/>
            <w:lang w:val="fr-FR"/>
          </w:rPr>
          <w:t>Préparation du nano-ordinateur</w:t>
        </w:r>
        <w:r>
          <w:rPr>
            <w:noProof/>
            <w:webHidden/>
          </w:rPr>
          <w:tab/>
        </w:r>
        <w:r>
          <w:rPr>
            <w:noProof/>
            <w:webHidden/>
          </w:rPr>
          <w:fldChar w:fldCharType="begin"/>
        </w:r>
        <w:r>
          <w:rPr>
            <w:noProof/>
            <w:webHidden/>
          </w:rPr>
          <w:instrText xml:space="preserve"> PAGEREF _Toc88430350 \h </w:instrText>
        </w:r>
        <w:r>
          <w:rPr>
            <w:noProof/>
            <w:webHidden/>
          </w:rPr>
        </w:r>
        <w:r>
          <w:rPr>
            <w:noProof/>
            <w:webHidden/>
          </w:rPr>
          <w:fldChar w:fldCharType="separate"/>
        </w:r>
        <w:r w:rsidR="00F57D12">
          <w:rPr>
            <w:noProof/>
            <w:webHidden/>
          </w:rPr>
          <w:t>22</w:t>
        </w:r>
        <w:r>
          <w:rPr>
            <w:noProof/>
            <w:webHidden/>
          </w:rPr>
          <w:fldChar w:fldCharType="end"/>
        </w:r>
      </w:hyperlink>
    </w:p>
    <w:p w14:paraId="2C99FF0B" w14:textId="78EC3C22"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1" w:history="1">
        <w:r w:rsidRPr="003B45A7">
          <w:rPr>
            <w:rStyle w:val="Lienhypertexte"/>
            <w:noProof/>
            <w:u w:color="000000"/>
            <w:lang w:val="fr-FR"/>
          </w:rPr>
          <w:t>3.6.2</w:t>
        </w:r>
        <w:r>
          <w:rPr>
            <w:rFonts w:asciiTheme="minorHAnsi" w:hAnsiTheme="minorHAnsi" w:cstheme="minorBidi"/>
            <w:noProof/>
            <w:color w:val="auto"/>
            <w:sz w:val="22"/>
            <w:lang w:val="fr-FR" w:eastAsia="fr-FR"/>
          </w:rPr>
          <w:tab/>
        </w:r>
        <w:r w:rsidRPr="003B45A7">
          <w:rPr>
            <w:rStyle w:val="Lienhypertexte"/>
            <w:noProof/>
            <w:lang w:val="fr-FR"/>
          </w:rPr>
          <w:t>Collecte des données</w:t>
        </w:r>
        <w:r>
          <w:rPr>
            <w:noProof/>
            <w:webHidden/>
          </w:rPr>
          <w:tab/>
        </w:r>
        <w:r>
          <w:rPr>
            <w:noProof/>
            <w:webHidden/>
          </w:rPr>
          <w:fldChar w:fldCharType="begin"/>
        </w:r>
        <w:r>
          <w:rPr>
            <w:noProof/>
            <w:webHidden/>
          </w:rPr>
          <w:instrText xml:space="preserve"> PAGEREF _Toc88430351 \h </w:instrText>
        </w:r>
        <w:r>
          <w:rPr>
            <w:noProof/>
            <w:webHidden/>
          </w:rPr>
        </w:r>
        <w:r>
          <w:rPr>
            <w:noProof/>
            <w:webHidden/>
          </w:rPr>
          <w:fldChar w:fldCharType="separate"/>
        </w:r>
        <w:r w:rsidR="00F57D12">
          <w:rPr>
            <w:noProof/>
            <w:webHidden/>
          </w:rPr>
          <w:t>28</w:t>
        </w:r>
        <w:r>
          <w:rPr>
            <w:noProof/>
            <w:webHidden/>
          </w:rPr>
          <w:fldChar w:fldCharType="end"/>
        </w:r>
      </w:hyperlink>
    </w:p>
    <w:p w14:paraId="2ADA02FE" w14:textId="3AA4F472"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2" w:history="1">
        <w:r w:rsidRPr="003B45A7">
          <w:rPr>
            <w:rStyle w:val="Lienhypertexte"/>
            <w:noProof/>
            <w:u w:color="000000"/>
            <w:lang w:val="fr-FR"/>
          </w:rPr>
          <w:t>3.6.3</w:t>
        </w:r>
        <w:r>
          <w:rPr>
            <w:rFonts w:asciiTheme="minorHAnsi" w:hAnsiTheme="minorHAnsi" w:cstheme="minorBidi"/>
            <w:noProof/>
            <w:color w:val="auto"/>
            <w:sz w:val="22"/>
            <w:lang w:val="fr-FR" w:eastAsia="fr-FR"/>
          </w:rPr>
          <w:tab/>
        </w:r>
        <w:r w:rsidRPr="003B45A7">
          <w:rPr>
            <w:rStyle w:val="Lienhypertexte"/>
            <w:noProof/>
            <w:lang w:val="fr-FR"/>
          </w:rPr>
          <w:t>Mise en place des solutions logicielles</w:t>
        </w:r>
        <w:r>
          <w:rPr>
            <w:noProof/>
            <w:webHidden/>
          </w:rPr>
          <w:tab/>
        </w:r>
        <w:r>
          <w:rPr>
            <w:noProof/>
            <w:webHidden/>
          </w:rPr>
          <w:fldChar w:fldCharType="begin"/>
        </w:r>
        <w:r>
          <w:rPr>
            <w:noProof/>
            <w:webHidden/>
          </w:rPr>
          <w:instrText xml:space="preserve"> PAGEREF _Toc88430352 \h </w:instrText>
        </w:r>
        <w:r>
          <w:rPr>
            <w:noProof/>
            <w:webHidden/>
          </w:rPr>
        </w:r>
        <w:r>
          <w:rPr>
            <w:noProof/>
            <w:webHidden/>
          </w:rPr>
          <w:fldChar w:fldCharType="separate"/>
        </w:r>
        <w:r w:rsidR="00F57D12">
          <w:rPr>
            <w:noProof/>
            <w:webHidden/>
          </w:rPr>
          <w:t>29</w:t>
        </w:r>
        <w:r>
          <w:rPr>
            <w:noProof/>
            <w:webHidden/>
          </w:rPr>
          <w:fldChar w:fldCharType="end"/>
        </w:r>
      </w:hyperlink>
    </w:p>
    <w:p w14:paraId="08B19462" w14:textId="436EB4EF"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53" w:history="1">
        <w:r w:rsidRPr="003B45A7">
          <w:rPr>
            <w:rStyle w:val="Lienhypertexte"/>
            <w:noProof/>
            <w:u w:color="000000"/>
            <w:lang w:val="fr-FR"/>
          </w:rPr>
          <w:t>3.7</w:t>
        </w:r>
        <w:r>
          <w:rPr>
            <w:rFonts w:asciiTheme="minorHAnsi" w:hAnsiTheme="minorHAnsi" w:cstheme="minorBidi"/>
            <w:noProof/>
            <w:color w:val="auto"/>
            <w:sz w:val="22"/>
            <w:lang w:val="fr-FR" w:eastAsia="fr-FR"/>
          </w:rPr>
          <w:tab/>
        </w:r>
        <w:r w:rsidRPr="003B45A7">
          <w:rPr>
            <w:rStyle w:val="Lienhypertexte"/>
            <w:noProof/>
            <w:lang w:val="fr-FR"/>
          </w:rPr>
          <w:t>Évaluation</w:t>
        </w:r>
        <w:r>
          <w:rPr>
            <w:noProof/>
            <w:webHidden/>
          </w:rPr>
          <w:tab/>
        </w:r>
        <w:r>
          <w:rPr>
            <w:noProof/>
            <w:webHidden/>
          </w:rPr>
          <w:fldChar w:fldCharType="begin"/>
        </w:r>
        <w:r>
          <w:rPr>
            <w:noProof/>
            <w:webHidden/>
          </w:rPr>
          <w:instrText xml:space="preserve"> PAGEREF _Toc88430353 \h </w:instrText>
        </w:r>
        <w:r>
          <w:rPr>
            <w:noProof/>
            <w:webHidden/>
          </w:rPr>
        </w:r>
        <w:r>
          <w:rPr>
            <w:noProof/>
            <w:webHidden/>
          </w:rPr>
          <w:fldChar w:fldCharType="separate"/>
        </w:r>
        <w:r w:rsidR="00F57D12">
          <w:rPr>
            <w:noProof/>
            <w:webHidden/>
          </w:rPr>
          <w:t>31</w:t>
        </w:r>
        <w:r>
          <w:rPr>
            <w:noProof/>
            <w:webHidden/>
          </w:rPr>
          <w:fldChar w:fldCharType="end"/>
        </w:r>
      </w:hyperlink>
    </w:p>
    <w:p w14:paraId="1F96195E" w14:textId="3071A3D1"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4" w:history="1">
        <w:r w:rsidRPr="003B45A7">
          <w:rPr>
            <w:rStyle w:val="Lienhypertexte"/>
            <w:noProof/>
            <w:u w:color="000000"/>
            <w:lang w:val="fr-FR"/>
          </w:rPr>
          <w:t>3.7.1</w:t>
        </w:r>
        <w:r>
          <w:rPr>
            <w:rFonts w:asciiTheme="minorHAnsi" w:hAnsiTheme="minorHAnsi" w:cstheme="minorBidi"/>
            <w:noProof/>
            <w:color w:val="auto"/>
            <w:sz w:val="22"/>
            <w:lang w:val="fr-FR" w:eastAsia="fr-FR"/>
          </w:rPr>
          <w:tab/>
        </w:r>
        <w:r w:rsidRPr="003B45A7">
          <w:rPr>
            <w:rStyle w:val="Lienhypertexte"/>
            <w:noProof/>
            <w:lang w:val="fr-FR"/>
          </w:rPr>
          <w:t>Les indicateurs de performances.</w:t>
        </w:r>
        <w:r>
          <w:rPr>
            <w:noProof/>
            <w:webHidden/>
          </w:rPr>
          <w:tab/>
        </w:r>
        <w:r>
          <w:rPr>
            <w:noProof/>
            <w:webHidden/>
          </w:rPr>
          <w:fldChar w:fldCharType="begin"/>
        </w:r>
        <w:r>
          <w:rPr>
            <w:noProof/>
            <w:webHidden/>
          </w:rPr>
          <w:instrText xml:space="preserve"> PAGEREF _Toc88430354 \h </w:instrText>
        </w:r>
        <w:r>
          <w:rPr>
            <w:noProof/>
            <w:webHidden/>
          </w:rPr>
        </w:r>
        <w:r>
          <w:rPr>
            <w:noProof/>
            <w:webHidden/>
          </w:rPr>
          <w:fldChar w:fldCharType="separate"/>
        </w:r>
        <w:r w:rsidR="00F57D12">
          <w:rPr>
            <w:noProof/>
            <w:webHidden/>
          </w:rPr>
          <w:t>31</w:t>
        </w:r>
        <w:r>
          <w:rPr>
            <w:noProof/>
            <w:webHidden/>
          </w:rPr>
          <w:fldChar w:fldCharType="end"/>
        </w:r>
      </w:hyperlink>
    </w:p>
    <w:p w14:paraId="5C57F39A" w14:textId="10A4135B"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5" w:history="1">
        <w:r w:rsidRPr="003B45A7">
          <w:rPr>
            <w:rStyle w:val="Lienhypertexte"/>
            <w:noProof/>
            <w:u w:color="000000"/>
            <w:lang w:val="fr-FR"/>
          </w:rPr>
          <w:t>3.7.2</w:t>
        </w:r>
        <w:r>
          <w:rPr>
            <w:rFonts w:asciiTheme="minorHAnsi" w:hAnsiTheme="minorHAnsi" w:cstheme="minorBidi"/>
            <w:noProof/>
            <w:color w:val="auto"/>
            <w:sz w:val="22"/>
            <w:lang w:val="fr-FR" w:eastAsia="fr-FR"/>
          </w:rPr>
          <w:tab/>
        </w:r>
        <w:r w:rsidRPr="003B45A7">
          <w:rPr>
            <w:rStyle w:val="Lienhypertexte"/>
            <w:noProof/>
            <w:lang w:val="fr-FR"/>
          </w:rPr>
          <w:t>Les résolutions</w:t>
        </w:r>
        <w:r>
          <w:rPr>
            <w:noProof/>
            <w:webHidden/>
          </w:rPr>
          <w:tab/>
        </w:r>
        <w:r>
          <w:rPr>
            <w:noProof/>
            <w:webHidden/>
          </w:rPr>
          <w:fldChar w:fldCharType="begin"/>
        </w:r>
        <w:r>
          <w:rPr>
            <w:noProof/>
            <w:webHidden/>
          </w:rPr>
          <w:instrText xml:space="preserve"> PAGEREF _Toc88430355 \h </w:instrText>
        </w:r>
        <w:r>
          <w:rPr>
            <w:noProof/>
            <w:webHidden/>
          </w:rPr>
        </w:r>
        <w:r>
          <w:rPr>
            <w:noProof/>
            <w:webHidden/>
          </w:rPr>
          <w:fldChar w:fldCharType="separate"/>
        </w:r>
        <w:r w:rsidR="00F57D12">
          <w:rPr>
            <w:noProof/>
            <w:webHidden/>
          </w:rPr>
          <w:t>31</w:t>
        </w:r>
        <w:r>
          <w:rPr>
            <w:noProof/>
            <w:webHidden/>
          </w:rPr>
          <w:fldChar w:fldCharType="end"/>
        </w:r>
      </w:hyperlink>
    </w:p>
    <w:p w14:paraId="35294D96" w14:textId="3FD439F6"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6" w:history="1">
        <w:r w:rsidRPr="003B45A7">
          <w:rPr>
            <w:rStyle w:val="Lienhypertexte"/>
            <w:noProof/>
            <w:u w:color="000000"/>
            <w:lang w:val="fr-FR"/>
          </w:rPr>
          <w:t>3.7.3</w:t>
        </w:r>
        <w:r>
          <w:rPr>
            <w:rFonts w:asciiTheme="minorHAnsi" w:hAnsiTheme="minorHAnsi" w:cstheme="minorBidi"/>
            <w:noProof/>
            <w:color w:val="auto"/>
            <w:sz w:val="22"/>
            <w:lang w:val="fr-FR" w:eastAsia="fr-FR"/>
          </w:rPr>
          <w:tab/>
        </w:r>
        <w:r w:rsidRPr="003B45A7">
          <w:rPr>
            <w:rStyle w:val="Lienhypertexte"/>
            <w:noProof/>
            <w:lang w:val="fr-FR"/>
          </w:rPr>
          <w:t>Médias</w:t>
        </w:r>
        <w:r>
          <w:rPr>
            <w:noProof/>
            <w:webHidden/>
          </w:rPr>
          <w:tab/>
        </w:r>
        <w:r>
          <w:rPr>
            <w:noProof/>
            <w:webHidden/>
          </w:rPr>
          <w:fldChar w:fldCharType="begin"/>
        </w:r>
        <w:r>
          <w:rPr>
            <w:noProof/>
            <w:webHidden/>
          </w:rPr>
          <w:instrText xml:space="preserve"> PAGEREF _Toc88430356 \h </w:instrText>
        </w:r>
        <w:r>
          <w:rPr>
            <w:noProof/>
            <w:webHidden/>
          </w:rPr>
        </w:r>
        <w:r>
          <w:rPr>
            <w:noProof/>
            <w:webHidden/>
          </w:rPr>
          <w:fldChar w:fldCharType="separate"/>
        </w:r>
        <w:r w:rsidR="00F57D12">
          <w:rPr>
            <w:noProof/>
            <w:webHidden/>
          </w:rPr>
          <w:t>32</w:t>
        </w:r>
        <w:r>
          <w:rPr>
            <w:noProof/>
            <w:webHidden/>
          </w:rPr>
          <w:fldChar w:fldCharType="end"/>
        </w:r>
      </w:hyperlink>
    </w:p>
    <w:p w14:paraId="0C9249E3" w14:textId="321D9235"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7" w:history="1">
        <w:r w:rsidRPr="003B45A7">
          <w:rPr>
            <w:rStyle w:val="Lienhypertexte"/>
            <w:noProof/>
            <w:u w:color="000000"/>
            <w:lang w:val="fr-FR"/>
          </w:rPr>
          <w:t>3.7.4</w:t>
        </w:r>
        <w:r>
          <w:rPr>
            <w:rFonts w:asciiTheme="minorHAnsi" w:hAnsiTheme="minorHAnsi" w:cstheme="minorBidi"/>
            <w:noProof/>
            <w:color w:val="auto"/>
            <w:sz w:val="22"/>
            <w:lang w:val="fr-FR" w:eastAsia="fr-FR"/>
          </w:rPr>
          <w:tab/>
        </w:r>
        <w:r w:rsidRPr="003B45A7">
          <w:rPr>
            <w:rStyle w:val="Lienhypertexte"/>
            <w:noProof/>
            <w:lang w:val="fr-FR"/>
          </w:rPr>
          <w:t>Stratégie de test de l’inférence</w:t>
        </w:r>
        <w:r>
          <w:rPr>
            <w:noProof/>
            <w:webHidden/>
          </w:rPr>
          <w:tab/>
        </w:r>
        <w:r>
          <w:rPr>
            <w:noProof/>
            <w:webHidden/>
          </w:rPr>
          <w:fldChar w:fldCharType="begin"/>
        </w:r>
        <w:r>
          <w:rPr>
            <w:noProof/>
            <w:webHidden/>
          </w:rPr>
          <w:instrText xml:space="preserve"> PAGEREF _Toc88430357 \h </w:instrText>
        </w:r>
        <w:r>
          <w:rPr>
            <w:noProof/>
            <w:webHidden/>
          </w:rPr>
        </w:r>
        <w:r>
          <w:rPr>
            <w:noProof/>
            <w:webHidden/>
          </w:rPr>
          <w:fldChar w:fldCharType="separate"/>
        </w:r>
        <w:r w:rsidR="00F57D12">
          <w:rPr>
            <w:noProof/>
            <w:webHidden/>
          </w:rPr>
          <w:t>32</w:t>
        </w:r>
        <w:r>
          <w:rPr>
            <w:noProof/>
            <w:webHidden/>
          </w:rPr>
          <w:fldChar w:fldCharType="end"/>
        </w:r>
      </w:hyperlink>
    </w:p>
    <w:p w14:paraId="63294D7F" w14:textId="21FB9FD4"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8" w:history="1">
        <w:r w:rsidRPr="003B45A7">
          <w:rPr>
            <w:rStyle w:val="Lienhypertexte"/>
            <w:noProof/>
            <w:u w:color="000000"/>
            <w:lang w:val="fr-FR"/>
          </w:rPr>
          <w:t>3.7.5</w:t>
        </w:r>
        <w:r>
          <w:rPr>
            <w:rFonts w:asciiTheme="minorHAnsi" w:hAnsiTheme="minorHAnsi" w:cstheme="minorBidi"/>
            <w:noProof/>
            <w:color w:val="auto"/>
            <w:sz w:val="22"/>
            <w:lang w:val="fr-FR" w:eastAsia="fr-FR"/>
          </w:rPr>
          <w:tab/>
        </w:r>
        <w:r w:rsidRPr="003B45A7">
          <w:rPr>
            <w:rStyle w:val="Lienhypertexte"/>
            <w:noProof/>
            <w:lang w:val="fr-FR"/>
          </w:rPr>
          <w:t>Stratégie de collecte des indicateurs de performance matérielle</w:t>
        </w:r>
        <w:r>
          <w:rPr>
            <w:noProof/>
            <w:webHidden/>
          </w:rPr>
          <w:tab/>
        </w:r>
        <w:r>
          <w:rPr>
            <w:noProof/>
            <w:webHidden/>
          </w:rPr>
          <w:fldChar w:fldCharType="begin"/>
        </w:r>
        <w:r>
          <w:rPr>
            <w:noProof/>
            <w:webHidden/>
          </w:rPr>
          <w:instrText xml:space="preserve"> PAGEREF _Toc88430358 \h </w:instrText>
        </w:r>
        <w:r>
          <w:rPr>
            <w:noProof/>
            <w:webHidden/>
          </w:rPr>
        </w:r>
        <w:r>
          <w:rPr>
            <w:noProof/>
            <w:webHidden/>
          </w:rPr>
          <w:fldChar w:fldCharType="separate"/>
        </w:r>
        <w:r w:rsidR="00F57D12">
          <w:rPr>
            <w:noProof/>
            <w:webHidden/>
          </w:rPr>
          <w:t>33</w:t>
        </w:r>
        <w:r>
          <w:rPr>
            <w:noProof/>
            <w:webHidden/>
          </w:rPr>
          <w:fldChar w:fldCharType="end"/>
        </w:r>
      </w:hyperlink>
    </w:p>
    <w:p w14:paraId="428EFEA4" w14:textId="27D0A509"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59" w:history="1">
        <w:r w:rsidRPr="003B45A7">
          <w:rPr>
            <w:rStyle w:val="Lienhypertexte"/>
            <w:noProof/>
            <w:u w:color="000000"/>
            <w:lang w:val="fr-FR"/>
          </w:rPr>
          <w:t>3.7.6</w:t>
        </w:r>
        <w:r>
          <w:rPr>
            <w:rFonts w:asciiTheme="minorHAnsi" w:hAnsiTheme="minorHAnsi" w:cstheme="minorBidi"/>
            <w:noProof/>
            <w:color w:val="auto"/>
            <w:sz w:val="22"/>
            <w:lang w:val="fr-FR" w:eastAsia="fr-FR"/>
          </w:rPr>
          <w:tab/>
        </w:r>
        <w:r w:rsidRPr="003B45A7">
          <w:rPr>
            <w:rStyle w:val="Lienhypertexte"/>
            <w:noProof/>
            <w:lang w:val="fr-FR"/>
          </w:rPr>
          <w:t>Résolutions évaluées</w:t>
        </w:r>
        <w:r>
          <w:rPr>
            <w:noProof/>
            <w:webHidden/>
          </w:rPr>
          <w:tab/>
        </w:r>
        <w:r>
          <w:rPr>
            <w:noProof/>
            <w:webHidden/>
          </w:rPr>
          <w:fldChar w:fldCharType="begin"/>
        </w:r>
        <w:r>
          <w:rPr>
            <w:noProof/>
            <w:webHidden/>
          </w:rPr>
          <w:instrText xml:space="preserve"> PAGEREF _Toc88430359 \h </w:instrText>
        </w:r>
        <w:r>
          <w:rPr>
            <w:noProof/>
            <w:webHidden/>
          </w:rPr>
        </w:r>
        <w:r>
          <w:rPr>
            <w:noProof/>
            <w:webHidden/>
          </w:rPr>
          <w:fldChar w:fldCharType="separate"/>
        </w:r>
        <w:r w:rsidR="00F57D12">
          <w:rPr>
            <w:noProof/>
            <w:webHidden/>
          </w:rPr>
          <w:t>34</w:t>
        </w:r>
        <w:r>
          <w:rPr>
            <w:noProof/>
            <w:webHidden/>
          </w:rPr>
          <w:fldChar w:fldCharType="end"/>
        </w:r>
      </w:hyperlink>
    </w:p>
    <w:p w14:paraId="02CBBCF0" w14:textId="6D779101"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0" w:history="1">
        <w:r w:rsidRPr="003B45A7">
          <w:rPr>
            <w:rStyle w:val="Lienhypertexte"/>
            <w:noProof/>
            <w:u w:color="000000"/>
            <w:lang w:val="fr-FR"/>
          </w:rPr>
          <w:t>3.7.7</w:t>
        </w:r>
        <w:r>
          <w:rPr>
            <w:rFonts w:asciiTheme="minorHAnsi" w:hAnsiTheme="minorHAnsi" w:cstheme="minorBidi"/>
            <w:noProof/>
            <w:color w:val="auto"/>
            <w:sz w:val="22"/>
            <w:lang w:val="fr-FR" w:eastAsia="fr-FR"/>
          </w:rPr>
          <w:tab/>
        </w:r>
        <w:r w:rsidRPr="003B45A7">
          <w:rPr>
            <w:rStyle w:val="Lienhypertexte"/>
            <w:noProof/>
            <w:lang w:val="fr-FR"/>
          </w:rPr>
          <w:t>Segmentation avec des images</w:t>
        </w:r>
        <w:r>
          <w:rPr>
            <w:noProof/>
            <w:webHidden/>
          </w:rPr>
          <w:tab/>
        </w:r>
        <w:r>
          <w:rPr>
            <w:noProof/>
            <w:webHidden/>
          </w:rPr>
          <w:fldChar w:fldCharType="begin"/>
        </w:r>
        <w:r>
          <w:rPr>
            <w:noProof/>
            <w:webHidden/>
          </w:rPr>
          <w:instrText xml:space="preserve"> PAGEREF _Toc88430360 \h </w:instrText>
        </w:r>
        <w:r>
          <w:rPr>
            <w:noProof/>
            <w:webHidden/>
          </w:rPr>
        </w:r>
        <w:r>
          <w:rPr>
            <w:noProof/>
            <w:webHidden/>
          </w:rPr>
          <w:fldChar w:fldCharType="separate"/>
        </w:r>
        <w:r w:rsidR="00F57D12">
          <w:rPr>
            <w:noProof/>
            <w:webHidden/>
          </w:rPr>
          <w:t>34</w:t>
        </w:r>
        <w:r>
          <w:rPr>
            <w:noProof/>
            <w:webHidden/>
          </w:rPr>
          <w:fldChar w:fldCharType="end"/>
        </w:r>
      </w:hyperlink>
    </w:p>
    <w:p w14:paraId="5D1BF11E" w14:textId="476D5699"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1" w:history="1">
        <w:r w:rsidRPr="003B45A7">
          <w:rPr>
            <w:rStyle w:val="Lienhypertexte"/>
            <w:noProof/>
            <w:u w:color="000000"/>
            <w:lang w:val="fr-FR"/>
          </w:rPr>
          <w:t>3.7.8</w:t>
        </w:r>
        <w:r>
          <w:rPr>
            <w:rFonts w:asciiTheme="minorHAnsi" w:hAnsiTheme="minorHAnsi" w:cstheme="minorBidi"/>
            <w:noProof/>
            <w:color w:val="auto"/>
            <w:sz w:val="22"/>
            <w:lang w:val="fr-FR" w:eastAsia="fr-FR"/>
          </w:rPr>
          <w:tab/>
        </w:r>
        <w:r w:rsidRPr="003B45A7">
          <w:rPr>
            <w:rStyle w:val="Lienhypertexte"/>
            <w:noProof/>
            <w:lang w:val="fr-FR"/>
          </w:rPr>
          <w:t>Segmentation avec des vidéos</w:t>
        </w:r>
        <w:r>
          <w:rPr>
            <w:noProof/>
            <w:webHidden/>
          </w:rPr>
          <w:tab/>
        </w:r>
        <w:r>
          <w:rPr>
            <w:noProof/>
            <w:webHidden/>
          </w:rPr>
          <w:fldChar w:fldCharType="begin"/>
        </w:r>
        <w:r>
          <w:rPr>
            <w:noProof/>
            <w:webHidden/>
          </w:rPr>
          <w:instrText xml:space="preserve"> PAGEREF _Toc88430361 \h </w:instrText>
        </w:r>
        <w:r>
          <w:rPr>
            <w:noProof/>
            <w:webHidden/>
          </w:rPr>
        </w:r>
        <w:r>
          <w:rPr>
            <w:noProof/>
            <w:webHidden/>
          </w:rPr>
          <w:fldChar w:fldCharType="separate"/>
        </w:r>
        <w:r w:rsidR="00F57D12">
          <w:rPr>
            <w:noProof/>
            <w:webHidden/>
          </w:rPr>
          <w:t>35</w:t>
        </w:r>
        <w:r>
          <w:rPr>
            <w:noProof/>
            <w:webHidden/>
          </w:rPr>
          <w:fldChar w:fldCharType="end"/>
        </w:r>
      </w:hyperlink>
    </w:p>
    <w:p w14:paraId="13FDF301" w14:textId="4038D82C"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62" w:history="1">
        <w:r w:rsidRPr="003B45A7">
          <w:rPr>
            <w:rStyle w:val="Lienhypertexte"/>
            <w:noProof/>
            <w:u w:color="000000"/>
            <w:lang w:val="fr-FR"/>
          </w:rPr>
          <w:t>3.8</w:t>
        </w:r>
        <w:r>
          <w:rPr>
            <w:rFonts w:asciiTheme="minorHAnsi" w:hAnsiTheme="minorHAnsi" w:cstheme="minorBidi"/>
            <w:noProof/>
            <w:color w:val="auto"/>
            <w:sz w:val="22"/>
            <w:lang w:val="fr-FR" w:eastAsia="fr-FR"/>
          </w:rPr>
          <w:tab/>
        </w:r>
        <w:r w:rsidRPr="003B45A7">
          <w:rPr>
            <w:rStyle w:val="Lienhypertexte"/>
            <w:noProof/>
            <w:lang w:val="fr-FR"/>
          </w:rPr>
          <w:t>Réentrainement</w:t>
        </w:r>
        <w:r>
          <w:rPr>
            <w:noProof/>
            <w:webHidden/>
          </w:rPr>
          <w:tab/>
        </w:r>
        <w:r>
          <w:rPr>
            <w:noProof/>
            <w:webHidden/>
          </w:rPr>
          <w:fldChar w:fldCharType="begin"/>
        </w:r>
        <w:r>
          <w:rPr>
            <w:noProof/>
            <w:webHidden/>
          </w:rPr>
          <w:instrText xml:space="preserve"> PAGEREF _Toc88430362 \h </w:instrText>
        </w:r>
        <w:r>
          <w:rPr>
            <w:noProof/>
            <w:webHidden/>
          </w:rPr>
        </w:r>
        <w:r>
          <w:rPr>
            <w:noProof/>
            <w:webHidden/>
          </w:rPr>
          <w:fldChar w:fldCharType="separate"/>
        </w:r>
        <w:r w:rsidR="00F57D12">
          <w:rPr>
            <w:noProof/>
            <w:webHidden/>
          </w:rPr>
          <w:t>37</w:t>
        </w:r>
        <w:r>
          <w:rPr>
            <w:noProof/>
            <w:webHidden/>
          </w:rPr>
          <w:fldChar w:fldCharType="end"/>
        </w:r>
      </w:hyperlink>
    </w:p>
    <w:p w14:paraId="10603573" w14:textId="5DE00F0F"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3" w:history="1">
        <w:r w:rsidRPr="003B45A7">
          <w:rPr>
            <w:rStyle w:val="Lienhypertexte"/>
            <w:noProof/>
            <w:u w:color="000000"/>
            <w:lang w:val="fr-FR"/>
          </w:rPr>
          <w:t>3.8.1</w:t>
        </w:r>
        <w:r>
          <w:rPr>
            <w:rFonts w:asciiTheme="minorHAnsi" w:hAnsiTheme="minorHAnsi" w:cstheme="minorBidi"/>
            <w:noProof/>
            <w:color w:val="auto"/>
            <w:sz w:val="22"/>
            <w:lang w:val="fr-FR" w:eastAsia="fr-FR"/>
          </w:rPr>
          <w:tab/>
        </w:r>
        <w:r w:rsidRPr="003B45A7">
          <w:rPr>
            <w:rStyle w:val="Lienhypertexte"/>
            <w:noProof/>
            <w:lang w:val="fr-FR"/>
          </w:rPr>
          <w:t>Choix de l’architecture FCN</w:t>
        </w:r>
        <w:r>
          <w:rPr>
            <w:noProof/>
            <w:webHidden/>
          </w:rPr>
          <w:tab/>
        </w:r>
        <w:r>
          <w:rPr>
            <w:noProof/>
            <w:webHidden/>
          </w:rPr>
          <w:fldChar w:fldCharType="begin"/>
        </w:r>
        <w:r>
          <w:rPr>
            <w:noProof/>
            <w:webHidden/>
          </w:rPr>
          <w:instrText xml:space="preserve"> PAGEREF _Toc88430363 \h </w:instrText>
        </w:r>
        <w:r>
          <w:rPr>
            <w:noProof/>
            <w:webHidden/>
          </w:rPr>
        </w:r>
        <w:r>
          <w:rPr>
            <w:noProof/>
            <w:webHidden/>
          </w:rPr>
          <w:fldChar w:fldCharType="separate"/>
        </w:r>
        <w:r w:rsidR="00F57D12">
          <w:rPr>
            <w:noProof/>
            <w:webHidden/>
          </w:rPr>
          <w:t>38</w:t>
        </w:r>
        <w:r>
          <w:rPr>
            <w:noProof/>
            <w:webHidden/>
          </w:rPr>
          <w:fldChar w:fldCharType="end"/>
        </w:r>
      </w:hyperlink>
    </w:p>
    <w:p w14:paraId="55EF2636" w14:textId="00624C60"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64" w:history="1">
        <w:r w:rsidRPr="003B45A7">
          <w:rPr>
            <w:rStyle w:val="Lienhypertexte"/>
            <w:noProof/>
            <w:u w:color="000000"/>
            <w:lang w:val="fr-FR"/>
          </w:rPr>
          <w:t>4</w:t>
        </w:r>
        <w:r>
          <w:rPr>
            <w:rFonts w:asciiTheme="minorHAnsi" w:hAnsiTheme="minorHAnsi" w:cstheme="minorBidi"/>
            <w:noProof/>
            <w:color w:val="auto"/>
            <w:sz w:val="22"/>
            <w:lang w:val="fr-FR" w:eastAsia="fr-FR"/>
          </w:rPr>
          <w:tab/>
        </w:r>
        <w:r w:rsidRPr="003B45A7">
          <w:rPr>
            <w:rStyle w:val="Lienhypertexte"/>
            <w:noProof/>
            <w:lang w:val="fr-FR"/>
          </w:rPr>
          <w:t>Résultats</w:t>
        </w:r>
        <w:r>
          <w:rPr>
            <w:noProof/>
            <w:webHidden/>
          </w:rPr>
          <w:tab/>
        </w:r>
        <w:r>
          <w:rPr>
            <w:noProof/>
            <w:webHidden/>
          </w:rPr>
          <w:fldChar w:fldCharType="begin"/>
        </w:r>
        <w:r>
          <w:rPr>
            <w:noProof/>
            <w:webHidden/>
          </w:rPr>
          <w:instrText xml:space="preserve"> PAGEREF _Toc88430364 \h </w:instrText>
        </w:r>
        <w:r>
          <w:rPr>
            <w:noProof/>
            <w:webHidden/>
          </w:rPr>
        </w:r>
        <w:r>
          <w:rPr>
            <w:noProof/>
            <w:webHidden/>
          </w:rPr>
          <w:fldChar w:fldCharType="separate"/>
        </w:r>
        <w:r w:rsidR="00F57D12">
          <w:rPr>
            <w:noProof/>
            <w:webHidden/>
          </w:rPr>
          <w:t>39</w:t>
        </w:r>
        <w:r>
          <w:rPr>
            <w:noProof/>
            <w:webHidden/>
          </w:rPr>
          <w:fldChar w:fldCharType="end"/>
        </w:r>
      </w:hyperlink>
    </w:p>
    <w:p w14:paraId="5299D09D" w14:textId="0BEF3ED7"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65" w:history="1">
        <w:r w:rsidRPr="003B45A7">
          <w:rPr>
            <w:rStyle w:val="Lienhypertexte"/>
            <w:noProof/>
            <w:u w:color="000000"/>
            <w:lang w:val="fr-FR"/>
          </w:rPr>
          <w:t>4.1</w:t>
        </w:r>
        <w:r>
          <w:rPr>
            <w:rFonts w:asciiTheme="minorHAnsi" w:hAnsiTheme="minorHAnsi" w:cstheme="minorBidi"/>
            <w:noProof/>
            <w:color w:val="auto"/>
            <w:sz w:val="22"/>
            <w:lang w:val="fr-FR" w:eastAsia="fr-FR"/>
          </w:rPr>
          <w:tab/>
        </w:r>
        <w:r w:rsidRPr="003B45A7">
          <w:rPr>
            <w:rStyle w:val="Lienhypertexte"/>
            <w:noProof/>
            <w:lang w:val="fr-FR"/>
          </w:rPr>
          <w:t>Performances matérielles</w:t>
        </w:r>
        <w:r>
          <w:rPr>
            <w:noProof/>
            <w:webHidden/>
          </w:rPr>
          <w:tab/>
        </w:r>
        <w:r>
          <w:rPr>
            <w:noProof/>
            <w:webHidden/>
          </w:rPr>
          <w:fldChar w:fldCharType="begin"/>
        </w:r>
        <w:r>
          <w:rPr>
            <w:noProof/>
            <w:webHidden/>
          </w:rPr>
          <w:instrText xml:space="preserve"> PAGEREF _Toc88430365 \h </w:instrText>
        </w:r>
        <w:r>
          <w:rPr>
            <w:noProof/>
            <w:webHidden/>
          </w:rPr>
        </w:r>
        <w:r>
          <w:rPr>
            <w:noProof/>
            <w:webHidden/>
          </w:rPr>
          <w:fldChar w:fldCharType="separate"/>
        </w:r>
        <w:r w:rsidR="00F57D12">
          <w:rPr>
            <w:noProof/>
            <w:webHidden/>
          </w:rPr>
          <w:t>39</w:t>
        </w:r>
        <w:r>
          <w:rPr>
            <w:noProof/>
            <w:webHidden/>
          </w:rPr>
          <w:fldChar w:fldCharType="end"/>
        </w:r>
      </w:hyperlink>
    </w:p>
    <w:p w14:paraId="71E4FF8F" w14:textId="656D4463"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6" w:history="1">
        <w:r w:rsidRPr="003B45A7">
          <w:rPr>
            <w:rStyle w:val="Lienhypertexte"/>
            <w:noProof/>
            <w:u w:color="000000"/>
            <w:lang w:val="fr-FR"/>
          </w:rPr>
          <w:t>4.1.1</w:t>
        </w:r>
        <w:r>
          <w:rPr>
            <w:rFonts w:asciiTheme="minorHAnsi" w:hAnsiTheme="minorHAnsi" w:cstheme="minorBidi"/>
            <w:noProof/>
            <w:color w:val="auto"/>
            <w:sz w:val="22"/>
            <w:lang w:val="fr-FR" w:eastAsia="fr-FR"/>
          </w:rPr>
          <w:tab/>
        </w:r>
        <w:r w:rsidRPr="003B45A7">
          <w:rPr>
            <w:rStyle w:val="Lienhypertexte"/>
            <w:noProof/>
            <w:lang w:val="fr-FR"/>
          </w:rPr>
          <w:t>Stockage de données</w:t>
        </w:r>
        <w:r>
          <w:rPr>
            <w:noProof/>
            <w:webHidden/>
          </w:rPr>
          <w:tab/>
        </w:r>
        <w:r>
          <w:rPr>
            <w:noProof/>
            <w:webHidden/>
          </w:rPr>
          <w:fldChar w:fldCharType="begin"/>
        </w:r>
        <w:r>
          <w:rPr>
            <w:noProof/>
            <w:webHidden/>
          </w:rPr>
          <w:instrText xml:space="preserve"> PAGEREF _Toc88430366 \h </w:instrText>
        </w:r>
        <w:r>
          <w:rPr>
            <w:noProof/>
            <w:webHidden/>
          </w:rPr>
        </w:r>
        <w:r>
          <w:rPr>
            <w:noProof/>
            <w:webHidden/>
          </w:rPr>
          <w:fldChar w:fldCharType="separate"/>
        </w:r>
        <w:r w:rsidR="00F57D12">
          <w:rPr>
            <w:noProof/>
            <w:webHidden/>
          </w:rPr>
          <w:t>39</w:t>
        </w:r>
        <w:r>
          <w:rPr>
            <w:noProof/>
            <w:webHidden/>
          </w:rPr>
          <w:fldChar w:fldCharType="end"/>
        </w:r>
      </w:hyperlink>
    </w:p>
    <w:p w14:paraId="792CF9B2" w14:textId="1DA7FFAE"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7" w:history="1">
        <w:r w:rsidRPr="003B45A7">
          <w:rPr>
            <w:rStyle w:val="Lienhypertexte"/>
            <w:noProof/>
            <w:u w:color="000000"/>
            <w:lang w:val="fr-FR"/>
          </w:rPr>
          <w:t>4.1.2</w:t>
        </w:r>
        <w:r>
          <w:rPr>
            <w:rFonts w:asciiTheme="minorHAnsi" w:hAnsiTheme="minorHAnsi" w:cstheme="minorBidi"/>
            <w:noProof/>
            <w:color w:val="auto"/>
            <w:sz w:val="22"/>
            <w:lang w:val="fr-FR" w:eastAsia="fr-FR"/>
          </w:rPr>
          <w:tab/>
        </w:r>
        <w:r w:rsidRPr="003B45A7">
          <w:rPr>
            <w:rStyle w:val="Lienhypertexte"/>
            <w:noProof/>
            <w:lang w:val="fr-FR"/>
          </w:rPr>
          <w:t>Performances système</w:t>
        </w:r>
        <w:r>
          <w:rPr>
            <w:noProof/>
            <w:webHidden/>
          </w:rPr>
          <w:tab/>
        </w:r>
        <w:r>
          <w:rPr>
            <w:noProof/>
            <w:webHidden/>
          </w:rPr>
          <w:fldChar w:fldCharType="begin"/>
        </w:r>
        <w:r>
          <w:rPr>
            <w:noProof/>
            <w:webHidden/>
          </w:rPr>
          <w:instrText xml:space="preserve"> PAGEREF _Toc88430367 \h </w:instrText>
        </w:r>
        <w:r>
          <w:rPr>
            <w:noProof/>
            <w:webHidden/>
          </w:rPr>
        </w:r>
        <w:r>
          <w:rPr>
            <w:noProof/>
            <w:webHidden/>
          </w:rPr>
          <w:fldChar w:fldCharType="separate"/>
        </w:r>
        <w:r w:rsidR="00F57D12">
          <w:rPr>
            <w:noProof/>
            <w:webHidden/>
          </w:rPr>
          <w:t>39</w:t>
        </w:r>
        <w:r>
          <w:rPr>
            <w:noProof/>
            <w:webHidden/>
          </w:rPr>
          <w:fldChar w:fldCharType="end"/>
        </w:r>
      </w:hyperlink>
    </w:p>
    <w:p w14:paraId="4D741F78" w14:textId="4A3B9D13"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68" w:history="1">
        <w:r w:rsidRPr="003B45A7">
          <w:rPr>
            <w:rStyle w:val="Lienhypertexte"/>
            <w:noProof/>
            <w:u w:color="000000"/>
            <w:lang w:val="fr-FR"/>
          </w:rPr>
          <w:t>4.2</w:t>
        </w:r>
        <w:r>
          <w:rPr>
            <w:rFonts w:asciiTheme="minorHAnsi" w:hAnsiTheme="minorHAnsi" w:cstheme="minorBidi"/>
            <w:noProof/>
            <w:color w:val="auto"/>
            <w:sz w:val="22"/>
            <w:lang w:val="fr-FR" w:eastAsia="fr-FR"/>
          </w:rPr>
          <w:tab/>
        </w:r>
        <w:r w:rsidRPr="003B45A7">
          <w:rPr>
            <w:rStyle w:val="Lienhypertexte"/>
            <w:noProof/>
            <w:lang w:val="fr-FR"/>
          </w:rPr>
          <w:t>Performances de l’inférence</w:t>
        </w:r>
        <w:r>
          <w:rPr>
            <w:noProof/>
            <w:webHidden/>
          </w:rPr>
          <w:tab/>
        </w:r>
        <w:r>
          <w:rPr>
            <w:noProof/>
            <w:webHidden/>
          </w:rPr>
          <w:fldChar w:fldCharType="begin"/>
        </w:r>
        <w:r>
          <w:rPr>
            <w:noProof/>
            <w:webHidden/>
          </w:rPr>
          <w:instrText xml:space="preserve"> PAGEREF _Toc88430368 \h </w:instrText>
        </w:r>
        <w:r>
          <w:rPr>
            <w:noProof/>
            <w:webHidden/>
          </w:rPr>
        </w:r>
        <w:r>
          <w:rPr>
            <w:noProof/>
            <w:webHidden/>
          </w:rPr>
          <w:fldChar w:fldCharType="separate"/>
        </w:r>
        <w:r w:rsidR="00F57D12">
          <w:rPr>
            <w:noProof/>
            <w:webHidden/>
          </w:rPr>
          <w:t>50</w:t>
        </w:r>
        <w:r>
          <w:rPr>
            <w:noProof/>
            <w:webHidden/>
          </w:rPr>
          <w:fldChar w:fldCharType="end"/>
        </w:r>
      </w:hyperlink>
    </w:p>
    <w:p w14:paraId="7AE81788" w14:textId="351121E6"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69" w:history="1">
        <w:r w:rsidRPr="003B45A7">
          <w:rPr>
            <w:rStyle w:val="Lienhypertexte"/>
            <w:noProof/>
            <w:u w:color="000000"/>
            <w:lang w:val="fr-FR"/>
          </w:rPr>
          <w:t>4.2.1</w:t>
        </w:r>
        <w:r>
          <w:rPr>
            <w:rFonts w:asciiTheme="minorHAnsi" w:hAnsiTheme="minorHAnsi" w:cstheme="minorBidi"/>
            <w:noProof/>
            <w:color w:val="auto"/>
            <w:sz w:val="22"/>
            <w:lang w:val="fr-FR" w:eastAsia="fr-FR"/>
          </w:rPr>
          <w:tab/>
        </w:r>
        <w:r w:rsidRPr="003B45A7">
          <w:rPr>
            <w:rStyle w:val="Lienhypertexte"/>
            <w:noProof/>
            <w:lang w:val="fr-FR"/>
          </w:rPr>
          <w:t>Images</w:t>
        </w:r>
        <w:r>
          <w:rPr>
            <w:noProof/>
            <w:webHidden/>
          </w:rPr>
          <w:tab/>
        </w:r>
        <w:r>
          <w:rPr>
            <w:noProof/>
            <w:webHidden/>
          </w:rPr>
          <w:fldChar w:fldCharType="begin"/>
        </w:r>
        <w:r>
          <w:rPr>
            <w:noProof/>
            <w:webHidden/>
          </w:rPr>
          <w:instrText xml:space="preserve"> PAGEREF _Toc88430369 \h </w:instrText>
        </w:r>
        <w:r>
          <w:rPr>
            <w:noProof/>
            <w:webHidden/>
          </w:rPr>
        </w:r>
        <w:r>
          <w:rPr>
            <w:noProof/>
            <w:webHidden/>
          </w:rPr>
          <w:fldChar w:fldCharType="separate"/>
        </w:r>
        <w:r w:rsidR="00F57D12">
          <w:rPr>
            <w:noProof/>
            <w:webHidden/>
          </w:rPr>
          <w:t>50</w:t>
        </w:r>
        <w:r>
          <w:rPr>
            <w:noProof/>
            <w:webHidden/>
          </w:rPr>
          <w:fldChar w:fldCharType="end"/>
        </w:r>
      </w:hyperlink>
    </w:p>
    <w:p w14:paraId="34DBAD8D" w14:textId="716FBB5C"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70" w:history="1">
        <w:r w:rsidRPr="003B45A7">
          <w:rPr>
            <w:rStyle w:val="Lienhypertexte"/>
            <w:noProof/>
            <w:u w:color="000000"/>
            <w:lang w:val="fr-FR"/>
          </w:rPr>
          <w:t>4.2.2</w:t>
        </w:r>
        <w:r>
          <w:rPr>
            <w:rFonts w:asciiTheme="minorHAnsi" w:hAnsiTheme="minorHAnsi" w:cstheme="minorBidi"/>
            <w:noProof/>
            <w:color w:val="auto"/>
            <w:sz w:val="22"/>
            <w:lang w:val="fr-FR" w:eastAsia="fr-FR"/>
          </w:rPr>
          <w:tab/>
        </w:r>
        <w:r w:rsidRPr="003B45A7">
          <w:rPr>
            <w:rStyle w:val="Lienhypertexte"/>
            <w:noProof/>
            <w:lang w:val="fr-FR"/>
          </w:rPr>
          <w:t>Vidéos</w:t>
        </w:r>
        <w:r>
          <w:rPr>
            <w:noProof/>
            <w:webHidden/>
          </w:rPr>
          <w:tab/>
        </w:r>
        <w:r>
          <w:rPr>
            <w:noProof/>
            <w:webHidden/>
          </w:rPr>
          <w:fldChar w:fldCharType="begin"/>
        </w:r>
        <w:r>
          <w:rPr>
            <w:noProof/>
            <w:webHidden/>
          </w:rPr>
          <w:instrText xml:space="preserve"> PAGEREF _Toc88430370 \h </w:instrText>
        </w:r>
        <w:r>
          <w:rPr>
            <w:noProof/>
            <w:webHidden/>
          </w:rPr>
        </w:r>
        <w:r>
          <w:rPr>
            <w:noProof/>
            <w:webHidden/>
          </w:rPr>
          <w:fldChar w:fldCharType="separate"/>
        </w:r>
        <w:r w:rsidR="00F57D12">
          <w:rPr>
            <w:noProof/>
            <w:webHidden/>
          </w:rPr>
          <w:t>51</w:t>
        </w:r>
        <w:r>
          <w:rPr>
            <w:noProof/>
            <w:webHidden/>
          </w:rPr>
          <w:fldChar w:fldCharType="end"/>
        </w:r>
      </w:hyperlink>
    </w:p>
    <w:p w14:paraId="6A9DB87C" w14:textId="7DCCC2E8"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71" w:history="1">
        <w:r w:rsidRPr="003B45A7">
          <w:rPr>
            <w:rStyle w:val="Lienhypertexte"/>
            <w:noProof/>
            <w:u w:color="000000"/>
            <w:lang w:val="fr-FR"/>
          </w:rPr>
          <w:t>4.3</w:t>
        </w:r>
        <w:r>
          <w:rPr>
            <w:rFonts w:asciiTheme="minorHAnsi" w:hAnsiTheme="minorHAnsi" w:cstheme="minorBidi"/>
            <w:noProof/>
            <w:color w:val="auto"/>
            <w:sz w:val="22"/>
            <w:lang w:val="fr-FR" w:eastAsia="fr-FR"/>
          </w:rPr>
          <w:tab/>
        </w:r>
        <w:r w:rsidRPr="003B45A7">
          <w:rPr>
            <w:rStyle w:val="Lienhypertexte"/>
            <w:noProof/>
            <w:lang w:val="fr-FR"/>
          </w:rPr>
          <w:t>Réentrainement</w:t>
        </w:r>
        <w:r>
          <w:rPr>
            <w:noProof/>
            <w:webHidden/>
          </w:rPr>
          <w:tab/>
        </w:r>
        <w:r>
          <w:rPr>
            <w:noProof/>
            <w:webHidden/>
          </w:rPr>
          <w:fldChar w:fldCharType="begin"/>
        </w:r>
        <w:r>
          <w:rPr>
            <w:noProof/>
            <w:webHidden/>
          </w:rPr>
          <w:instrText xml:space="preserve"> PAGEREF _Toc88430371 \h </w:instrText>
        </w:r>
        <w:r>
          <w:rPr>
            <w:noProof/>
            <w:webHidden/>
          </w:rPr>
        </w:r>
        <w:r>
          <w:rPr>
            <w:noProof/>
            <w:webHidden/>
          </w:rPr>
          <w:fldChar w:fldCharType="separate"/>
        </w:r>
        <w:r w:rsidR="00F57D12">
          <w:rPr>
            <w:noProof/>
            <w:webHidden/>
          </w:rPr>
          <w:t>52</w:t>
        </w:r>
        <w:r>
          <w:rPr>
            <w:noProof/>
            <w:webHidden/>
          </w:rPr>
          <w:fldChar w:fldCharType="end"/>
        </w:r>
      </w:hyperlink>
    </w:p>
    <w:p w14:paraId="3FBB6B14" w14:textId="4148101A"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72" w:history="1">
        <w:r w:rsidRPr="003B45A7">
          <w:rPr>
            <w:rStyle w:val="Lienhypertexte"/>
            <w:noProof/>
            <w:u w:color="000000"/>
            <w:lang w:val="fr-FR"/>
          </w:rPr>
          <w:t>5</w:t>
        </w:r>
        <w:r>
          <w:rPr>
            <w:rFonts w:asciiTheme="minorHAnsi" w:hAnsiTheme="minorHAnsi" w:cstheme="minorBidi"/>
            <w:noProof/>
            <w:color w:val="auto"/>
            <w:sz w:val="22"/>
            <w:lang w:val="fr-FR" w:eastAsia="fr-FR"/>
          </w:rPr>
          <w:tab/>
        </w:r>
        <w:r w:rsidRPr="003B45A7">
          <w:rPr>
            <w:rStyle w:val="Lienhypertexte"/>
            <w:noProof/>
            <w:lang w:val="fr-FR"/>
          </w:rPr>
          <w:t>Interprétation et discussion des résultats</w:t>
        </w:r>
        <w:r>
          <w:rPr>
            <w:noProof/>
            <w:webHidden/>
          </w:rPr>
          <w:tab/>
        </w:r>
        <w:r>
          <w:rPr>
            <w:noProof/>
            <w:webHidden/>
          </w:rPr>
          <w:fldChar w:fldCharType="begin"/>
        </w:r>
        <w:r>
          <w:rPr>
            <w:noProof/>
            <w:webHidden/>
          </w:rPr>
          <w:instrText xml:space="preserve"> PAGEREF _Toc88430372 \h </w:instrText>
        </w:r>
        <w:r>
          <w:rPr>
            <w:noProof/>
            <w:webHidden/>
          </w:rPr>
        </w:r>
        <w:r>
          <w:rPr>
            <w:noProof/>
            <w:webHidden/>
          </w:rPr>
          <w:fldChar w:fldCharType="separate"/>
        </w:r>
        <w:r w:rsidR="00F57D12">
          <w:rPr>
            <w:noProof/>
            <w:webHidden/>
          </w:rPr>
          <w:t>53</w:t>
        </w:r>
        <w:r>
          <w:rPr>
            <w:noProof/>
            <w:webHidden/>
          </w:rPr>
          <w:fldChar w:fldCharType="end"/>
        </w:r>
      </w:hyperlink>
    </w:p>
    <w:p w14:paraId="1407A5AD" w14:textId="522252BC"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73" w:history="1">
        <w:r w:rsidRPr="003B45A7">
          <w:rPr>
            <w:rStyle w:val="Lienhypertexte"/>
            <w:noProof/>
            <w:u w:color="000000"/>
            <w:lang w:val="fr-FR"/>
          </w:rPr>
          <w:t>5.1</w:t>
        </w:r>
        <w:r>
          <w:rPr>
            <w:rFonts w:asciiTheme="minorHAnsi" w:hAnsiTheme="minorHAnsi" w:cstheme="minorBidi"/>
            <w:noProof/>
            <w:color w:val="auto"/>
            <w:sz w:val="22"/>
            <w:lang w:val="fr-FR" w:eastAsia="fr-FR"/>
          </w:rPr>
          <w:tab/>
        </w:r>
        <w:r w:rsidRPr="003B45A7">
          <w:rPr>
            <w:rStyle w:val="Lienhypertexte"/>
            <w:noProof/>
            <w:lang w:val="fr-FR"/>
          </w:rPr>
          <w:t>Performances matérielles</w:t>
        </w:r>
        <w:r>
          <w:rPr>
            <w:noProof/>
            <w:webHidden/>
          </w:rPr>
          <w:tab/>
        </w:r>
        <w:r>
          <w:rPr>
            <w:noProof/>
            <w:webHidden/>
          </w:rPr>
          <w:fldChar w:fldCharType="begin"/>
        </w:r>
        <w:r>
          <w:rPr>
            <w:noProof/>
            <w:webHidden/>
          </w:rPr>
          <w:instrText xml:space="preserve"> PAGEREF _Toc88430373 \h </w:instrText>
        </w:r>
        <w:r>
          <w:rPr>
            <w:noProof/>
            <w:webHidden/>
          </w:rPr>
        </w:r>
        <w:r>
          <w:rPr>
            <w:noProof/>
            <w:webHidden/>
          </w:rPr>
          <w:fldChar w:fldCharType="separate"/>
        </w:r>
        <w:r w:rsidR="00F57D12">
          <w:rPr>
            <w:noProof/>
            <w:webHidden/>
          </w:rPr>
          <w:t>53</w:t>
        </w:r>
        <w:r>
          <w:rPr>
            <w:noProof/>
            <w:webHidden/>
          </w:rPr>
          <w:fldChar w:fldCharType="end"/>
        </w:r>
      </w:hyperlink>
    </w:p>
    <w:p w14:paraId="046B954C" w14:textId="110C03E2"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74" w:history="1">
        <w:r w:rsidRPr="003B45A7">
          <w:rPr>
            <w:rStyle w:val="Lienhypertexte"/>
            <w:noProof/>
            <w:u w:color="000000"/>
            <w:lang w:val="fr-FR"/>
          </w:rPr>
          <w:t>5.1.1</w:t>
        </w:r>
        <w:r>
          <w:rPr>
            <w:rFonts w:asciiTheme="minorHAnsi" w:hAnsiTheme="minorHAnsi" w:cstheme="minorBidi"/>
            <w:noProof/>
            <w:color w:val="auto"/>
            <w:sz w:val="22"/>
            <w:lang w:val="fr-FR" w:eastAsia="fr-FR"/>
          </w:rPr>
          <w:tab/>
        </w:r>
        <w:r w:rsidRPr="003B45A7">
          <w:rPr>
            <w:rStyle w:val="Lienhypertexte"/>
            <w:noProof/>
            <w:lang w:val="fr-FR"/>
          </w:rPr>
          <w:t>Stockage de données</w:t>
        </w:r>
        <w:r>
          <w:rPr>
            <w:noProof/>
            <w:webHidden/>
          </w:rPr>
          <w:tab/>
        </w:r>
        <w:r>
          <w:rPr>
            <w:noProof/>
            <w:webHidden/>
          </w:rPr>
          <w:fldChar w:fldCharType="begin"/>
        </w:r>
        <w:r>
          <w:rPr>
            <w:noProof/>
            <w:webHidden/>
          </w:rPr>
          <w:instrText xml:space="preserve"> PAGEREF _Toc88430374 \h </w:instrText>
        </w:r>
        <w:r>
          <w:rPr>
            <w:noProof/>
            <w:webHidden/>
          </w:rPr>
        </w:r>
        <w:r>
          <w:rPr>
            <w:noProof/>
            <w:webHidden/>
          </w:rPr>
          <w:fldChar w:fldCharType="separate"/>
        </w:r>
        <w:r w:rsidR="00F57D12">
          <w:rPr>
            <w:noProof/>
            <w:webHidden/>
          </w:rPr>
          <w:t>53</w:t>
        </w:r>
        <w:r>
          <w:rPr>
            <w:noProof/>
            <w:webHidden/>
          </w:rPr>
          <w:fldChar w:fldCharType="end"/>
        </w:r>
      </w:hyperlink>
    </w:p>
    <w:p w14:paraId="2E4B47F9" w14:textId="61952ECF"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75" w:history="1">
        <w:r w:rsidRPr="003B45A7">
          <w:rPr>
            <w:rStyle w:val="Lienhypertexte"/>
            <w:noProof/>
            <w:u w:color="000000"/>
            <w:lang w:val="fr-FR"/>
          </w:rPr>
          <w:t>5.1.2</w:t>
        </w:r>
        <w:r>
          <w:rPr>
            <w:rFonts w:asciiTheme="minorHAnsi" w:hAnsiTheme="minorHAnsi" w:cstheme="minorBidi"/>
            <w:noProof/>
            <w:color w:val="auto"/>
            <w:sz w:val="22"/>
            <w:lang w:val="fr-FR" w:eastAsia="fr-FR"/>
          </w:rPr>
          <w:tab/>
        </w:r>
        <w:r w:rsidRPr="003B45A7">
          <w:rPr>
            <w:rStyle w:val="Lienhypertexte"/>
            <w:noProof/>
            <w:lang w:val="fr-FR"/>
          </w:rPr>
          <w:t>Performances système</w:t>
        </w:r>
        <w:r>
          <w:rPr>
            <w:noProof/>
            <w:webHidden/>
          </w:rPr>
          <w:tab/>
        </w:r>
        <w:r>
          <w:rPr>
            <w:noProof/>
            <w:webHidden/>
          </w:rPr>
          <w:fldChar w:fldCharType="begin"/>
        </w:r>
        <w:r>
          <w:rPr>
            <w:noProof/>
            <w:webHidden/>
          </w:rPr>
          <w:instrText xml:space="preserve"> PAGEREF _Toc88430375 \h </w:instrText>
        </w:r>
        <w:r>
          <w:rPr>
            <w:noProof/>
            <w:webHidden/>
          </w:rPr>
        </w:r>
        <w:r>
          <w:rPr>
            <w:noProof/>
            <w:webHidden/>
          </w:rPr>
          <w:fldChar w:fldCharType="separate"/>
        </w:r>
        <w:r w:rsidR="00F57D12">
          <w:rPr>
            <w:noProof/>
            <w:webHidden/>
          </w:rPr>
          <w:t>53</w:t>
        </w:r>
        <w:r>
          <w:rPr>
            <w:noProof/>
            <w:webHidden/>
          </w:rPr>
          <w:fldChar w:fldCharType="end"/>
        </w:r>
      </w:hyperlink>
    </w:p>
    <w:p w14:paraId="1914DA40" w14:textId="10D34AF0"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76" w:history="1">
        <w:r w:rsidRPr="003B45A7">
          <w:rPr>
            <w:rStyle w:val="Lienhypertexte"/>
            <w:noProof/>
            <w:u w:color="000000"/>
            <w:lang w:val="fr-FR"/>
          </w:rPr>
          <w:t>5.2</w:t>
        </w:r>
        <w:r>
          <w:rPr>
            <w:rFonts w:asciiTheme="minorHAnsi" w:hAnsiTheme="minorHAnsi" w:cstheme="minorBidi"/>
            <w:noProof/>
            <w:color w:val="auto"/>
            <w:sz w:val="22"/>
            <w:lang w:val="fr-FR" w:eastAsia="fr-FR"/>
          </w:rPr>
          <w:tab/>
        </w:r>
        <w:r w:rsidRPr="003B45A7">
          <w:rPr>
            <w:rStyle w:val="Lienhypertexte"/>
            <w:noProof/>
            <w:lang w:val="fr-FR"/>
          </w:rPr>
          <w:t>Performances de la segmentation</w:t>
        </w:r>
        <w:r>
          <w:rPr>
            <w:noProof/>
            <w:webHidden/>
          </w:rPr>
          <w:tab/>
        </w:r>
        <w:r>
          <w:rPr>
            <w:noProof/>
            <w:webHidden/>
          </w:rPr>
          <w:fldChar w:fldCharType="begin"/>
        </w:r>
        <w:r>
          <w:rPr>
            <w:noProof/>
            <w:webHidden/>
          </w:rPr>
          <w:instrText xml:space="preserve"> PAGEREF _Toc88430376 \h </w:instrText>
        </w:r>
        <w:r>
          <w:rPr>
            <w:noProof/>
            <w:webHidden/>
          </w:rPr>
        </w:r>
        <w:r>
          <w:rPr>
            <w:noProof/>
            <w:webHidden/>
          </w:rPr>
          <w:fldChar w:fldCharType="separate"/>
        </w:r>
        <w:r w:rsidR="00F57D12">
          <w:rPr>
            <w:noProof/>
            <w:webHidden/>
          </w:rPr>
          <w:t>53</w:t>
        </w:r>
        <w:r>
          <w:rPr>
            <w:noProof/>
            <w:webHidden/>
          </w:rPr>
          <w:fldChar w:fldCharType="end"/>
        </w:r>
      </w:hyperlink>
    </w:p>
    <w:p w14:paraId="500584F8" w14:textId="1DD0D05B"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77" w:history="1">
        <w:r w:rsidRPr="003B45A7">
          <w:rPr>
            <w:rStyle w:val="Lienhypertexte"/>
            <w:noProof/>
            <w:u w:color="000000"/>
            <w:lang w:val="fr-FR"/>
          </w:rPr>
          <w:t>5.2.1</w:t>
        </w:r>
        <w:r>
          <w:rPr>
            <w:rFonts w:asciiTheme="minorHAnsi" w:hAnsiTheme="minorHAnsi" w:cstheme="minorBidi"/>
            <w:noProof/>
            <w:color w:val="auto"/>
            <w:sz w:val="22"/>
            <w:lang w:val="fr-FR" w:eastAsia="fr-FR"/>
          </w:rPr>
          <w:tab/>
        </w:r>
        <w:r w:rsidRPr="003B45A7">
          <w:rPr>
            <w:rStyle w:val="Lienhypertexte"/>
            <w:noProof/>
            <w:lang w:val="fr-FR"/>
          </w:rPr>
          <w:t>Images</w:t>
        </w:r>
        <w:r>
          <w:rPr>
            <w:noProof/>
            <w:webHidden/>
          </w:rPr>
          <w:tab/>
        </w:r>
        <w:r>
          <w:rPr>
            <w:noProof/>
            <w:webHidden/>
          </w:rPr>
          <w:fldChar w:fldCharType="begin"/>
        </w:r>
        <w:r>
          <w:rPr>
            <w:noProof/>
            <w:webHidden/>
          </w:rPr>
          <w:instrText xml:space="preserve"> PAGEREF _Toc88430377 \h </w:instrText>
        </w:r>
        <w:r>
          <w:rPr>
            <w:noProof/>
            <w:webHidden/>
          </w:rPr>
        </w:r>
        <w:r>
          <w:rPr>
            <w:noProof/>
            <w:webHidden/>
          </w:rPr>
          <w:fldChar w:fldCharType="separate"/>
        </w:r>
        <w:r w:rsidR="00F57D12">
          <w:rPr>
            <w:noProof/>
            <w:webHidden/>
          </w:rPr>
          <w:t>53</w:t>
        </w:r>
        <w:r>
          <w:rPr>
            <w:noProof/>
            <w:webHidden/>
          </w:rPr>
          <w:fldChar w:fldCharType="end"/>
        </w:r>
      </w:hyperlink>
    </w:p>
    <w:p w14:paraId="7ECAEF03" w14:textId="21472CEF"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78" w:history="1">
        <w:r w:rsidRPr="003B45A7">
          <w:rPr>
            <w:rStyle w:val="Lienhypertexte"/>
            <w:noProof/>
            <w:u w:color="000000"/>
            <w:lang w:val="fr-FR"/>
          </w:rPr>
          <w:t>5.2.2</w:t>
        </w:r>
        <w:r>
          <w:rPr>
            <w:rFonts w:asciiTheme="minorHAnsi" w:hAnsiTheme="minorHAnsi" w:cstheme="minorBidi"/>
            <w:noProof/>
            <w:color w:val="auto"/>
            <w:sz w:val="22"/>
            <w:lang w:val="fr-FR" w:eastAsia="fr-FR"/>
          </w:rPr>
          <w:tab/>
        </w:r>
        <w:r w:rsidRPr="003B45A7">
          <w:rPr>
            <w:rStyle w:val="Lienhypertexte"/>
            <w:noProof/>
            <w:lang w:val="fr-FR"/>
          </w:rPr>
          <w:t>Vidéos</w:t>
        </w:r>
        <w:r>
          <w:rPr>
            <w:noProof/>
            <w:webHidden/>
          </w:rPr>
          <w:tab/>
        </w:r>
        <w:r>
          <w:rPr>
            <w:noProof/>
            <w:webHidden/>
          </w:rPr>
          <w:fldChar w:fldCharType="begin"/>
        </w:r>
        <w:r>
          <w:rPr>
            <w:noProof/>
            <w:webHidden/>
          </w:rPr>
          <w:instrText xml:space="preserve"> PAGEREF _Toc88430378 \h </w:instrText>
        </w:r>
        <w:r>
          <w:rPr>
            <w:noProof/>
            <w:webHidden/>
          </w:rPr>
        </w:r>
        <w:r>
          <w:rPr>
            <w:noProof/>
            <w:webHidden/>
          </w:rPr>
          <w:fldChar w:fldCharType="separate"/>
        </w:r>
        <w:r w:rsidR="00F57D12">
          <w:rPr>
            <w:noProof/>
            <w:webHidden/>
          </w:rPr>
          <w:t>54</w:t>
        </w:r>
        <w:r>
          <w:rPr>
            <w:noProof/>
            <w:webHidden/>
          </w:rPr>
          <w:fldChar w:fldCharType="end"/>
        </w:r>
      </w:hyperlink>
    </w:p>
    <w:p w14:paraId="4A404CE3" w14:textId="2F7FDDB7"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79" w:history="1">
        <w:r w:rsidRPr="003B45A7">
          <w:rPr>
            <w:rStyle w:val="Lienhypertexte"/>
            <w:noProof/>
            <w:u w:color="000000"/>
            <w:lang w:val="fr-FR"/>
          </w:rPr>
          <w:t>6</w:t>
        </w:r>
        <w:r>
          <w:rPr>
            <w:rFonts w:asciiTheme="minorHAnsi" w:hAnsiTheme="minorHAnsi" w:cstheme="minorBidi"/>
            <w:noProof/>
            <w:color w:val="auto"/>
            <w:sz w:val="22"/>
            <w:lang w:val="fr-FR" w:eastAsia="fr-FR"/>
          </w:rPr>
          <w:tab/>
        </w:r>
        <w:r w:rsidRPr="003B45A7">
          <w:rPr>
            <w:rStyle w:val="Lienhypertexte"/>
            <w:noProof/>
            <w:lang w:val="fr-FR"/>
          </w:rPr>
          <w:t>Conclusion et recommandations</w:t>
        </w:r>
        <w:r>
          <w:rPr>
            <w:noProof/>
            <w:webHidden/>
          </w:rPr>
          <w:tab/>
        </w:r>
        <w:r>
          <w:rPr>
            <w:noProof/>
            <w:webHidden/>
          </w:rPr>
          <w:fldChar w:fldCharType="begin"/>
        </w:r>
        <w:r>
          <w:rPr>
            <w:noProof/>
            <w:webHidden/>
          </w:rPr>
          <w:instrText xml:space="preserve"> PAGEREF _Toc88430379 \h </w:instrText>
        </w:r>
        <w:r>
          <w:rPr>
            <w:noProof/>
            <w:webHidden/>
          </w:rPr>
        </w:r>
        <w:r>
          <w:rPr>
            <w:noProof/>
            <w:webHidden/>
          </w:rPr>
          <w:fldChar w:fldCharType="separate"/>
        </w:r>
        <w:r w:rsidR="00F57D12">
          <w:rPr>
            <w:noProof/>
            <w:webHidden/>
          </w:rPr>
          <w:t>54</w:t>
        </w:r>
        <w:r>
          <w:rPr>
            <w:noProof/>
            <w:webHidden/>
          </w:rPr>
          <w:fldChar w:fldCharType="end"/>
        </w:r>
      </w:hyperlink>
    </w:p>
    <w:p w14:paraId="1FD2719D" w14:textId="05FCE1DD"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80" w:history="1">
        <w:r w:rsidRPr="003B45A7">
          <w:rPr>
            <w:rStyle w:val="Lienhypertexte"/>
            <w:noProof/>
            <w:u w:color="000000"/>
            <w:lang w:val="fr-FR"/>
          </w:rPr>
          <w:t>6.1</w:t>
        </w:r>
        <w:r>
          <w:rPr>
            <w:rFonts w:asciiTheme="minorHAnsi" w:hAnsiTheme="minorHAnsi" w:cstheme="minorBidi"/>
            <w:noProof/>
            <w:color w:val="auto"/>
            <w:sz w:val="22"/>
            <w:lang w:val="fr-FR" w:eastAsia="fr-FR"/>
          </w:rPr>
          <w:tab/>
        </w:r>
        <w:r w:rsidRPr="003B45A7">
          <w:rPr>
            <w:rStyle w:val="Lienhypertexte"/>
            <w:noProof/>
            <w:lang w:val="fr-FR"/>
          </w:rPr>
          <w:t>Objectif principal</w:t>
        </w:r>
        <w:r>
          <w:rPr>
            <w:noProof/>
            <w:webHidden/>
          </w:rPr>
          <w:tab/>
        </w:r>
        <w:r>
          <w:rPr>
            <w:noProof/>
            <w:webHidden/>
          </w:rPr>
          <w:fldChar w:fldCharType="begin"/>
        </w:r>
        <w:r>
          <w:rPr>
            <w:noProof/>
            <w:webHidden/>
          </w:rPr>
          <w:instrText xml:space="preserve"> PAGEREF _Toc88430380 \h </w:instrText>
        </w:r>
        <w:r>
          <w:rPr>
            <w:noProof/>
            <w:webHidden/>
          </w:rPr>
        </w:r>
        <w:r>
          <w:rPr>
            <w:noProof/>
            <w:webHidden/>
          </w:rPr>
          <w:fldChar w:fldCharType="separate"/>
        </w:r>
        <w:r w:rsidR="00F57D12">
          <w:rPr>
            <w:noProof/>
            <w:webHidden/>
          </w:rPr>
          <w:t>54</w:t>
        </w:r>
        <w:r>
          <w:rPr>
            <w:noProof/>
            <w:webHidden/>
          </w:rPr>
          <w:fldChar w:fldCharType="end"/>
        </w:r>
      </w:hyperlink>
    </w:p>
    <w:p w14:paraId="675D6302" w14:textId="0D1419CA"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81" w:history="1">
        <w:r w:rsidRPr="003B45A7">
          <w:rPr>
            <w:rStyle w:val="Lienhypertexte"/>
            <w:noProof/>
            <w:u w:color="000000"/>
            <w:lang w:val="fr-FR"/>
          </w:rPr>
          <w:t>6.2</w:t>
        </w:r>
        <w:r>
          <w:rPr>
            <w:rFonts w:asciiTheme="minorHAnsi" w:hAnsiTheme="minorHAnsi" w:cstheme="minorBidi"/>
            <w:noProof/>
            <w:color w:val="auto"/>
            <w:sz w:val="22"/>
            <w:lang w:val="fr-FR" w:eastAsia="fr-FR"/>
          </w:rPr>
          <w:tab/>
        </w:r>
        <w:r w:rsidRPr="003B45A7">
          <w:rPr>
            <w:rStyle w:val="Lienhypertexte"/>
            <w:noProof/>
            <w:lang w:val="fr-FR"/>
          </w:rPr>
          <w:t>Limites</w:t>
        </w:r>
        <w:r>
          <w:rPr>
            <w:noProof/>
            <w:webHidden/>
          </w:rPr>
          <w:tab/>
        </w:r>
        <w:r>
          <w:rPr>
            <w:noProof/>
            <w:webHidden/>
          </w:rPr>
          <w:fldChar w:fldCharType="begin"/>
        </w:r>
        <w:r>
          <w:rPr>
            <w:noProof/>
            <w:webHidden/>
          </w:rPr>
          <w:instrText xml:space="preserve"> PAGEREF _Toc88430381 \h </w:instrText>
        </w:r>
        <w:r>
          <w:rPr>
            <w:noProof/>
            <w:webHidden/>
          </w:rPr>
        </w:r>
        <w:r>
          <w:rPr>
            <w:noProof/>
            <w:webHidden/>
          </w:rPr>
          <w:fldChar w:fldCharType="separate"/>
        </w:r>
        <w:r w:rsidR="00F57D12">
          <w:rPr>
            <w:noProof/>
            <w:webHidden/>
          </w:rPr>
          <w:t>55</w:t>
        </w:r>
        <w:r>
          <w:rPr>
            <w:noProof/>
            <w:webHidden/>
          </w:rPr>
          <w:fldChar w:fldCharType="end"/>
        </w:r>
      </w:hyperlink>
    </w:p>
    <w:p w14:paraId="04AC2ECE" w14:textId="1F26A7F4"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82" w:history="1">
        <w:r w:rsidRPr="003B45A7">
          <w:rPr>
            <w:rStyle w:val="Lienhypertexte"/>
            <w:noProof/>
            <w:u w:color="000000"/>
            <w:lang w:val="fr-FR"/>
          </w:rPr>
          <w:t>6.2.1</w:t>
        </w:r>
        <w:r>
          <w:rPr>
            <w:rFonts w:asciiTheme="minorHAnsi" w:hAnsiTheme="minorHAnsi" w:cstheme="minorBidi"/>
            <w:noProof/>
            <w:color w:val="auto"/>
            <w:sz w:val="22"/>
            <w:lang w:val="fr-FR" w:eastAsia="fr-FR"/>
          </w:rPr>
          <w:tab/>
        </w:r>
        <w:r w:rsidRPr="003B45A7">
          <w:rPr>
            <w:rStyle w:val="Lienhypertexte"/>
            <w:noProof/>
            <w:lang w:val="fr-FR"/>
          </w:rPr>
          <w:t>Limites matérielles</w:t>
        </w:r>
        <w:r>
          <w:rPr>
            <w:noProof/>
            <w:webHidden/>
          </w:rPr>
          <w:tab/>
        </w:r>
        <w:r>
          <w:rPr>
            <w:noProof/>
            <w:webHidden/>
          </w:rPr>
          <w:fldChar w:fldCharType="begin"/>
        </w:r>
        <w:r>
          <w:rPr>
            <w:noProof/>
            <w:webHidden/>
          </w:rPr>
          <w:instrText xml:space="preserve"> PAGEREF _Toc88430382 \h </w:instrText>
        </w:r>
        <w:r>
          <w:rPr>
            <w:noProof/>
            <w:webHidden/>
          </w:rPr>
        </w:r>
        <w:r>
          <w:rPr>
            <w:noProof/>
            <w:webHidden/>
          </w:rPr>
          <w:fldChar w:fldCharType="separate"/>
        </w:r>
        <w:r w:rsidR="00F57D12">
          <w:rPr>
            <w:noProof/>
            <w:webHidden/>
          </w:rPr>
          <w:t>55</w:t>
        </w:r>
        <w:r>
          <w:rPr>
            <w:noProof/>
            <w:webHidden/>
          </w:rPr>
          <w:fldChar w:fldCharType="end"/>
        </w:r>
      </w:hyperlink>
    </w:p>
    <w:p w14:paraId="5C8C379A" w14:textId="68A3EAAA"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83" w:history="1">
        <w:r w:rsidRPr="003B45A7">
          <w:rPr>
            <w:rStyle w:val="Lienhypertexte"/>
            <w:noProof/>
            <w:u w:color="000000"/>
            <w:lang w:val="fr-FR"/>
          </w:rPr>
          <w:t>6.2.2</w:t>
        </w:r>
        <w:r>
          <w:rPr>
            <w:rFonts w:asciiTheme="minorHAnsi" w:hAnsiTheme="minorHAnsi" w:cstheme="minorBidi"/>
            <w:noProof/>
            <w:color w:val="auto"/>
            <w:sz w:val="22"/>
            <w:lang w:val="fr-FR" w:eastAsia="fr-FR"/>
          </w:rPr>
          <w:tab/>
        </w:r>
        <w:r w:rsidRPr="003B45A7">
          <w:rPr>
            <w:rStyle w:val="Lienhypertexte"/>
            <w:noProof/>
            <w:lang w:val="fr-FR"/>
          </w:rPr>
          <w:t>Limites applicatives</w:t>
        </w:r>
        <w:r>
          <w:rPr>
            <w:noProof/>
            <w:webHidden/>
          </w:rPr>
          <w:tab/>
        </w:r>
        <w:r>
          <w:rPr>
            <w:noProof/>
            <w:webHidden/>
          </w:rPr>
          <w:fldChar w:fldCharType="begin"/>
        </w:r>
        <w:r>
          <w:rPr>
            <w:noProof/>
            <w:webHidden/>
          </w:rPr>
          <w:instrText xml:space="preserve"> PAGEREF _Toc88430383 \h </w:instrText>
        </w:r>
        <w:r>
          <w:rPr>
            <w:noProof/>
            <w:webHidden/>
          </w:rPr>
        </w:r>
        <w:r>
          <w:rPr>
            <w:noProof/>
            <w:webHidden/>
          </w:rPr>
          <w:fldChar w:fldCharType="separate"/>
        </w:r>
        <w:r w:rsidR="00F57D12">
          <w:rPr>
            <w:noProof/>
            <w:webHidden/>
          </w:rPr>
          <w:t>55</w:t>
        </w:r>
        <w:r>
          <w:rPr>
            <w:noProof/>
            <w:webHidden/>
          </w:rPr>
          <w:fldChar w:fldCharType="end"/>
        </w:r>
      </w:hyperlink>
    </w:p>
    <w:p w14:paraId="0A3DF394" w14:textId="6EFE3067"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84" w:history="1">
        <w:r w:rsidRPr="003B45A7">
          <w:rPr>
            <w:rStyle w:val="Lienhypertexte"/>
            <w:noProof/>
            <w:u w:color="000000"/>
            <w:lang w:val="fr-FR"/>
          </w:rPr>
          <w:t>6.3</w:t>
        </w:r>
        <w:r>
          <w:rPr>
            <w:rFonts w:asciiTheme="minorHAnsi" w:hAnsiTheme="minorHAnsi" w:cstheme="minorBidi"/>
            <w:noProof/>
            <w:color w:val="auto"/>
            <w:sz w:val="22"/>
            <w:lang w:val="fr-FR" w:eastAsia="fr-FR"/>
          </w:rPr>
          <w:tab/>
        </w:r>
        <w:r w:rsidRPr="003B45A7">
          <w:rPr>
            <w:rStyle w:val="Lienhypertexte"/>
            <w:noProof/>
            <w:lang w:val="fr-FR"/>
          </w:rPr>
          <w:t>Optimisation</w:t>
        </w:r>
        <w:r>
          <w:rPr>
            <w:noProof/>
            <w:webHidden/>
          </w:rPr>
          <w:tab/>
        </w:r>
        <w:r>
          <w:rPr>
            <w:noProof/>
            <w:webHidden/>
          </w:rPr>
          <w:fldChar w:fldCharType="begin"/>
        </w:r>
        <w:r>
          <w:rPr>
            <w:noProof/>
            <w:webHidden/>
          </w:rPr>
          <w:instrText xml:space="preserve"> PAGEREF _Toc88430384 \h </w:instrText>
        </w:r>
        <w:r>
          <w:rPr>
            <w:noProof/>
            <w:webHidden/>
          </w:rPr>
        </w:r>
        <w:r>
          <w:rPr>
            <w:noProof/>
            <w:webHidden/>
          </w:rPr>
          <w:fldChar w:fldCharType="separate"/>
        </w:r>
        <w:r w:rsidR="00F57D12">
          <w:rPr>
            <w:noProof/>
            <w:webHidden/>
          </w:rPr>
          <w:t>56</w:t>
        </w:r>
        <w:r>
          <w:rPr>
            <w:noProof/>
            <w:webHidden/>
          </w:rPr>
          <w:fldChar w:fldCharType="end"/>
        </w:r>
      </w:hyperlink>
    </w:p>
    <w:p w14:paraId="05B62613" w14:textId="479B5AB0"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85" w:history="1">
        <w:r w:rsidRPr="003B45A7">
          <w:rPr>
            <w:rStyle w:val="Lienhypertexte"/>
            <w:noProof/>
            <w:u w:color="000000"/>
            <w:lang w:val="fr-FR"/>
          </w:rPr>
          <w:t>6.3.1</w:t>
        </w:r>
        <w:r>
          <w:rPr>
            <w:rFonts w:asciiTheme="minorHAnsi" w:hAnsiTheme="minorHAnsi" w:cstheme="minorBidi"/>
            <w:noProof/>
            <w:color w:val="auto"/>
            <w:sz w:val="22"/>
            <w:lang w:val="fr-FR" w:eastAsia="fr-FR"/>
          </w:rPr>
          <w:tab/>
        </w:r>
        <w:r w:rsidRPr="003B45A7">
          <w:rPr>
            <w:rStyle w:val="Lienhypertexte"/>
            <w:noProof/>
            <w:lang w:val="fr-FR"/>
          </w:rPr>
          <w:t>Optimisation matérielle</w:t>
        </w:r>
        <w:r>
          <w:rPr>
            <w:noProof/>
            <w:webHidden/>
          </w:rPr>
          <w:tab/>
        </w:r>
        <w:r>
          <w:rPr>
            <w:noProof/>
            <w:webHidden/>
          </w:rPr>
          <w:fldChar w:fldCharType="begin"/>
        </w:r>
        <w:r>
          <w:rPr>
            <w:noProof/>
            <w:webHidden/>
          </w:rPr>
          <w:instrText xml:space="preserve"> PAGEREF _Toc88430385 \h </w:instrText>
        </w:r>
        <w:r>
          <w:rPr>
            <w:noProof/>
            <w:webHidden/>
          </w:rPr>
        </w:r>
        <w:r>
          <w:rPr>
            <w:noProof/>
            <w:webHidden/>
          </w:rPr>
          <w:fldChar w:fldCharType="separate"/>
        </w:r>
        <w:r w:rsidR="00F57D12">
          <w:rPr>
            <w:noProof/>
            <w:webHidden/>
          </w:rPr>
          <w:t>56</w:t>
        </w:r>
        <w:r>
          <w:rPr>
            <w:noProof/>
            <w:webHidden/>
          </w:rPr>
          <w:fldChar w:fldCharType="end"/>
        </w:r>
      </w:hyperlink>
    </w:p>
    <w:p w14:paraId="37DF47F2" w14:textId="5A6EACEC" w:rsidR="0005509F" w:rsidRDefault="0005509F">
      <w:pPr>
        <w:pStyle w:val="TM3"/>
        <w:tabs>
          <w:tab w:val="left" w:pos="1195"/>
          <w:tab w:val="right" w:leader="dot" w:pos="9350"/>
        </w:tabs>
        <w:rPr>
          <w:rFonts w:asciiTheme="minorHAnsi" w:hAnsiTheme="minorHAnsi" w:cstheme="minorBidi"/>
          <w:noProof/>
          <w:color w:val="auto"/>
          <w:sz w:val="22"/>
          <w:lang w:val="fr-FR" w:eastAsia="fr-FR"/>
        </w:rPr>
      </w:pPr>
      <w:hyperlink w:anchor="_Toc88430386" w:history="1">
        <w:r w:rsidRPr="003B45A7">
          <w:rPr>
            <w:rStyle w:val="Lienhypertexte"/>
            <w:noProof/>
            <w:u w:color="000000"/>
            <w:lang w:val="fr-FR"/>
          </w:rPr>
          <w:t>6.3.2</w:t>
        </w:r>
        <w:r>
          <w:rPr>
            <w:rFonts w:asciiTheme="minorHAnsi" w:hAnsiTheme="minorHAnsi" w:cstheme="minorBidi"/>
            <w:noProof/>
            <w:color w:val="auto"/>
            <w:sz w:val="22"/>
            <w:lang w:val="fr-FR" w:eastAsia="fr-FR"/>
          </w:rPr>
          <w:tab/>
        </w:r>
        <w:r w:rsidRPr="003B45A7">
          <w:rPr>
            <w:rStyle w:val="Lienhypertexte"/>
            <w:noProof/>
            <w:lang w:val="fr-FR"/>
          </w:rPr>
          <w:t>Optimisation logicielle</w:t>
        </w:r>
        <w:r>
          <w:rPr>
            <w:noProof/>
            <w:webHidden/>
          </w:rPr>
          <w:tab/>
        </w:r>
        <w:r>
          <w:rPr>
            <w:noProof/>
            <w:webHidden/>
          </w:rPr>
          <w:fldChar w:fldCharType="begin"/>
        </w:r>
        <w:r>
          <w:rPr>
            <w:noProof/>
            <w:webHidden/>
          </w:rPr>
          <w:instrText xml:space="preserve"> PAGEREF _Toc88430386 \h </w:instrText>
        </w:r>
        <w:r>
          <w:rPr>
            <w:noProof/>
            <w:webHidden/>
          </w:rPr>
        </w:r>
        <w:r>
          <w:rPr>
            <w:noProof/>
            <w:webHidden/>
          </w:rPr>
          <w:fldChar w:fldCharType="separate"/>
        </w:r>
        <w:r w:rsidR="00F57D12">
          <w:rPr>
            <w:noProof/>
            <w:webHidden/>
          </w:rPr>
          <w:t>56</w:t>
        </w:r>
        <w:r>
          <w:rPr>
            <w:noProof/>
            <w:webHidden/>
          </w:rPr>
          <w:fldChar w:fldCharType="end"/>
        </w:r>
      </w:hyperlink>
    </w:p>
    <w:p w14:paraId="0BD7ECBA" w14:textId="2F302EE0"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87" w:history="1">
        <w:r w:rsidRPr="003B45A7">
          <w:rPr>
            <w:rStyle w:val="Lienhypertexte"/>
            <w:noProof/>
            <w:u w:color="000000"/>
            <w:lang w:val="fr-FR"/>
          </w:rPr>
          <w:t>6.4</w:t>
        </w:r>
        <w:r>
          <w:rPr>
            <w:rFonts w:asciiTheme="minorHAnsi" w:hAnsiTheme="minorHAnsi" w:cstheme="minorBidi"/>
            <w:noProof/>
            <w:color w:val="auto"/>
            <w:sz w:val="22"/>
            <w:lang w:val="fr-FR" w:eastAsia="fr-FR"/>
          </w:rPr>
          <w:tab/>
        </w:r>
        <w:r w:rsidRPr="003B45A7">
          <w:rPr>
            <w:rStyle w:val="Lienhypertexte"/>
            <w:noProof/>
            <w:lang w:val="fr-FR"/>
          </w:rPr>
          <w:t>Documentation</w:t>
        </w:r>
        <w:r>
          <w:rPr>
            <w:noProof/>
            <w:webHidden/>
          </w:rPr>
          <w:tab/>
        </w:r>
        <w:r>
          <w:rPr>
            <w:noProof/>
            <w:webHidden/>
          </w:rPr>
          <w:fldChar w:fldCharType="begin"/>
        </w:r>
        <w:r>
          <w:rPr>
            <w:noProof/>
            <w:webHidden/>
          </w:rPr>
          <w:instrText xml:space="preserve"> PAGEREF _Toc88430387 \h </w:instrText>
        </w:r>
        <w:r>
          <w:rPr>
            <w:noProof/>
            <w:webHidden/>
          </w:rPr>
        </w:r>
        <w:r>
          <w:rPr>
            <w:noProof/>
            <w:webHidden/>
          </w:rPr>
          <w:fldChar w:fldCharType="separate"/>
        </w:r>
        <w:r w:rsidR="00F57D12">
          <w:rPr>
            <w:noProof/>
            <w:webHidden/>
          </w:rPr>
          <w:t>58</w:t>
        </w:r>
        <w:r>
          <w:rPr>
            <w:noProof/>
            <w:webHidden/>
          </w:rPr>
          <w:fldChar w:fldCharType="end"/>
        </w:r>
      </w:hyperlink>
    </w:p>
    <w:p w14:paraId="75A15EEE" w14:textId="4DE64070" w:rsidR="0005509F" w:rsidRDefault="0005509F">
      <w:pPr>
        <w:pStyle w:val="TM1"/>
        <w:tabs>
          <w:tab w:val="right" w:leader="dot" w:pos="9350"/>
        </w:tabs>
        <w:rPr>
          <w:rFonts w:asciiTheme="minorHAnsi" w:hAnsiTheme="minorHAnsi" w:cstheme="minorBidi"/>
          <w:noProof/>
          <w:color w:val="auto"/>
          <w:sz w:val="22"/>
          <w:lang w:val="fr-FR" w:eastAsia="fr-FR"/>
        </w:rPr>
      </w:pPr>
      <w:hyperlink w:anchor="_Toc88430388" w:history="1">
        <w:r w:rsidRPr="003B45A7">
          <w:rPr>
            <w:rStyle w:val="Lienhypertexte"/>
            <w:noProof/>
            <w:lang w:val="fr-FR"/>
          </w:rPr>
          <w:t>Références</w:t>
        </w:r>
        <w:r>
          <w:rPr>
            <w:noProof/>
            <w:webHidden/>
          </w:rPr>
          <w:tab/>
        </w:r>
        <w:r>
          <w:rPr>
            <w:noProof/>
            <w:webHidden/>
          </w:rPr>
          <w:fldChar w:fldCharType="begin"/>
        </w:r>
        <w:r>
          <w:rPr>
            <w:noProof/>
            <w:webHidden/>
          </w:rPr>
          <w:instrText xml:space="preserve"> PAGEREF _Toc88430388 \h </w:instrText>
        </w:r>
        <w:r>
          <w:rPr>
            <w:noProof/>
            <w:webHidden/>
          </w:rPr>
        </w:r>
        <w:r>
          <w:rPr>
            <w:noProof/>
            <w:webHidden/>
          </w:rPr>
          <w:fldChar w:fldCharType="separate"/>
        </w:r>
        <w:r w:rsidR="00F57D12">
          <w:rPr>
            <w:noProof/>
            <w:webHidden/>
          </w:rPr>
          <w:t>59</w:t>
        </w:r>
        <w:r>
          <w:rPr>
            <w:noProof/>
            <w:webHidden/>
          </w:rPr>
          <w:fldChar w:fldCharType="end"/>
        </w:r>
      </w:hyperlink>
    </w:p>
    <w:p w14:paraId="4AC3B59D" w14:textId="4468EAA7" w:rsidR="0005509F" w:rsidRDefault="0005509F">
      <w:pPr>
        <w:pStyle w:val="TM1"/>
        <w:tabs>
          <w:tab w:val="left" w:pos="475"/>
          <w:tab w:val="right" w:leader="dot" w:pos="9350"/>
        </w:tabs>
        <w:rPr>
          <w:rFonts w:asciiTheme="minorHAnsi" w:hAnsiTheme="minorHAnsi" w:cstheme="minorBidi"/>
          <w:noProof/>
          <w:color w:val="auto"/>
          <w:sz w:val="22"/>
          <w:lang w:val="fr-FR" w:eastAsia="fr-FR"/>
        </w:rPr>
      </w:pPr>
      <w:hyperlink w:anchor="_Toc88430389" w:history="1">
        <w:r w:rsidRPr="003B45A7">
          <w:rPr>
            <w:rStyle w:val="Lienhypertexte"/>
            <w:noProof/>
            <w:u w:color="000000"/>
            <w:lang w:val="fr-FR"/>
          </w:rPr>
          <w:t>7</w:t>
        </w:r>
        <w:r>
          <w:rPr>
            <w:rFonts w:asciiTheme="minorHAnsi" w:hAnsiTheme="minorHAnsi" w:cstheme="minorBidi"/>
            <w:noProof/>
            <w:color w:val="auto"/>
            <w:sz w:val="22"/>
            <w:lang w:val="fr-FR" w:eastAsia="fr-FR"/>
          </w:rPr>
          <w:tab/>
        </w:r>
        <w:r w:rsidRPr="003B45A7">
          <w:rPr>
            <w:rStyle w:val="Lienhypertexte"/>
            <w:noProof/>
            <w:lang w:val="fr-FR"/>
          </w:rPr>
          <w:t>Annexes</w:t>
        </w:r>
        <w:r>
          <w:rPr>
            <w:noProof/>
            <w:webHidden/>
          </w:rPr>
          <w:tab/>
        </w:r>
        <w:r>
          <w:rPr>
            <w:noProof/>
            <w:webHidden/>
          </w:rPr>
          <w:fldChar w:fldCharType="begin"/>
        </w:r>
        <w:r>
          <w:rPr>
            <w:noProof/>
            <w:webHidden/>
          </w:rPr>
          <w:instrText xml:space="preserve"> PAGEREF _Toc88430389 \h </w:instrText>
        </w:r>
        <w:r>
          <w:rPr>
            <w:noProof/>
            <w:webHidden/>
          </w:rPr>
        </w:r>
        <w:r>
          <w:rPr>
            <w:noProof/>
            <w:webHidden/>
          </w:rPr>
          <w:fldChar w:fldCharType="separate"/>
        </w:r>
        <w:r w:rsidR="00F57D12">
          <w:rPr>
            <w:noProof/>
            <w:webHidden/>
          </w:rPr>
          <w:t>63</w:t>
        </w:r>
        <w:r>
          <w:rPr>
            <w:noProof/>
            <w:webHidden/>
          </w:rPr>
          <w:fldChar w:fldCharType="end"/>
        </w:r>
      </w:hyperlink>
    </w:p>
    <w:p w14:paraId="511B2A44" w14:textId="566A1C3C"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90" w:history="1">
        <w:r w:rsidRPr="003B45A7">
          <w:rPr>
            <w:rStyle w:val="Lienhypertexte"/>
            <w:noProof/>
            <w:u w:color="000000"/>
            <w:lang w:val="fr-FR"/>
          </w:rPr>
          <w:t>7.1</w:t>
        </w:r>
        <w:r>
          <w:rPr>
            <w:rFonts w:asciiTheme="minorHAnsi" w:hAnsiTheme="minorHAnsi" w:cstheme="minorBidi"/>
            <w:noProof/>
            <w:color w:val="auto"/>
            <w:sz w:val="22"/>
            <w:lang w:val="fr-FR" w:eastAsia="fr-FR"/>
          </w:rPr>
          <w:tab/>
        </w:r>
        <w:r w:rsidRPr="003B45A7">
          <w:rPr>
            <w:rStyle w:val="Lienhypertexte"/>
            <w:noProof/>
            <w:lang w:val="fr-FR"/>
          </w:rPr>
          <w:t>Exemples de nano-ordinateurs qui supportent les SDK pour l’IA</w:t>
        </w:r>
        <w:r>
          <w:rPr>
            <w:noProof/>
            <w:webHidden/>
          </w:rPr>
          <w:tab/>
        </w:r>
        <w:r>
          <w:rPr>
            <w:noProof/>
            <w:webHidden/>
          </w:rPr>
          <w:fldChar w:fldCharType="begin"/>
        </w:r>
        <w:r>
          <w:rPr>
            <w:noProof/>
            <w:webHidden/>
          </w:rPr>
          <w:instrText xml:space="preserve"> PAGEREF _Toc88430390 \h </w:instrText>
        </w:r>
        <w:r>
          <w:rPr>
            <w:noProof/>
            <w:webHidden/>
          </w:rPr>
        </w:r>
        <w:r>
          <w:rPr>
            <w:noProof/>
            <w:webHidden/>
          </w:rPr>
          <w:fldChar w:fldCharType="separate"/>
        </w:r>
        <w:r w:rsidR="00F57D12">
          <w:rPr>
            <w:noProof/>
            <w:webHidden/>
          </w:rPr>
          <w:t>63</w:t>
        </w:r>
        <w:r>
          <w:rPr>
            <w:noProof/>
            <w:webHidden/>
          </w:rPr>
          <w:fldChar w:fldCharType="end"/>
        </w:r>
      </w:hyperlink>
    </w:p>
    <w:p w14:paraId="1A315191" w14:textId="481386AF"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91" w:history="1">
        <w:r w:rsidRPr="003B45A7">
          <w:rPr>
            <w:rStyle w:val="Lienhypertexte"/>
            <w:noProof/>
            <w:u w:color="000000"/>
            <w:lang w:val="fr-FR"/>
          </w:rPr>
          <w:t>7.2</w:t>
        </w:r>
        <w:r>
          <w:rPr>
            <w:rFonts w:asciiTheme="minorHAnsi" w:hAnsiTheme="minorHAnsi" w:cstheme="minorBidi"/>
            <w:noProof/>
            <w:color w:val="auto"/>
            <w:sz w:val="22"/>
            <w:lang w:val="fr-FR" w:eastAsia="fr-FR"/>
          </w:rPr>
          <w:tab/>
        </w:r>
        <w:r w:rsidRPr="003B45A7">
          <w:rPr>
            <w:rStyle w:val="Lienhypertexte"/>
            <w:noProof/>
            <w:lang w:val="fr-FR"/>
          </w:rPr>
          <w:t>Résumé des différents tests de configuration du nano-ordinateur avec les disques SSD</w:t>
        </w:r>
        <w:r>
          <w:rPr>
            <w:noProof/>
            <w:webHidden/>
          </w:rPr>
          <w:tab/>
        </w:r>
        <w:r>
          <w:rPr>
            <w:noProof/>
            <w:webHidden/>
          </w:rPr>
          <w:fldChar w:fldCharType="begin"/>
        </w:r>
        <w:r>
          <w:rPr>
            <w:noProof/>
            <w:webHidden/>
          </w:rPr>
          <w:instrText xml:space="preserve"> PAGEREF _Toc88430391 \h </w:instrText>
        </w:r>
        <w:r>
          <w:rPr>
            <w:noProof/>
            <w:webHidden/>
          </w:rPr>
        </w:r>
        <w:r>
          <w:rPr>
            <w:noProof/>
            <w:webHidden/>
          </w:rPr>
          <w:fldChar w:fldCharType="separate"/>
        </w:r>
        <w:r w:rsidR="00F57D12">
          <w:rPr>
            <w:noProof/>
            <w:webHidden/>
          </w:rPr>
          <w:t>63</w:t>
        </w:r>
        <w:r>
          <w:rPr>
            <w:noProof/>
            <w:webHidden/>
          </w:rPr>
          <w:fldChar w:fldCharType="end"/>
        </w:r>
      </w:hyperlink>
    </w:p>
    <w:p w14:paraId="7112D980" w14:textId="3F1DFFCB" w:rsidR="0005509F" w:rsidRDefault="0005509F">
      <w:pPr>
        <w:pStyle w:val="TM2"/>
        <w:tabs>
          <w:tab w:val="left" w:pos="965"/>
          <w:tab w:val="right" w:leader="dot" w:pos="9350"/>
        </w:tabs>
        <w:rPr>
          <w:rFonts w:asciiTheme="minorHAnsi" w:hAnsiTheme="minorHAnsi" w:cstheme="minorBidi"/>
          <w:noProof/>
          <w:color w:val="auto"/>
          <w:sz w:val="22"/>
          <w:lang w:val="fr-FR" w:eastAsia="fr-FR"/>
        </w:rPr>
      </w:pPr>
      <w:hyperlink w:anchor="_Toc88430392" w:history="1">
        <w:r w:rsidRPr="003B45A7">
          <w:rPr>
            <w:rStyle w:val="Lienhypertexte"/>
            <w:noProof/>
            <w:u w:color="000000"/>
            <w:lang w:val="fr-FR"/>
          </w:rPr>
          <w:t>7.3</w:t>
        </w:r>
        <w:r>
          <w:rPr>
            <w:rFonts w:asciiTheme="minorHAnsi" w:hAnsiTheme="minorHAnsi" w:cstheme="minorBidi"/>
            <w:noProof/>
            <w:color w:val="auto"/>
            <w:sz w:val="22"/>
            <w:lang w:val="fr-FR" w:eastAsia="fr-FR"/>
          </w:rPr>
          <w:tab/>
        </w:r>
        <w:r w:rsidRPr="003B45A7">
          <w:rPr>
            <w:rStyle w:val="Lienhypertexte"/>
            <w:noProof/>
            <w:lang w:val="fr-FR"/>
          </w:rPr>
          <w:t>Communication avec l’Association des Piétons et Cyclistes du Pont Jacques-Cartier</w:t>
        </w:r>
        <w:r>
          <w:rPr>
            <w:noProof/>
            <w:webHidden/>
          </w:rPr>
          <w:tab/>
        </w:r>
        <w:r>
          <w:rPr>
            <w:noProof/>
            <w:webHidden/>
          </w:rPr>
          <w:fldChar w:fldCharType="begin"/>
        </w:r>
        <w:r>
          <w:rPr>
            <w:noProof/>
            <w:webHidden/>
          </w:rPr>
          <w:instrText xml:space="preserve"> PAGEREF _Toc88430392 \h </w:instrText>
        </w:r>
        <w:r>
          <w:rPr>
            <w:noProof/>
            <w:webHidden/>
          </w:rPr>
        </w:r>
        <w:r>
          <w:rPr>
            <w:noProof/>
            <w:webHidden/>
          </w:rPr>
          <w:fldChar w:fldCharType="separate"/>
        </w:r>
        <w:r w:rsidR="00F57D12">
          <w:rPr>
            <w:noProof/>
            <w:webHidden/>
          </w:rPr>
          <w:t>64</w:t>
        </w:r>
        <w:r>
          <w:rPr>
            <w:noProof/>
            <w:webHidden/>
          </w:rPr>
          <w:fldChar w:fldCharType="end"/>
        </w:r>
      </w:hyperlink>
    </w:p>
    <w:p w14:paraId="0A06A8FD" w14:textId="1B394E35" w:rsidR="00E335F9" w:rsidRPr="008D0E1B" w:rsidRDefault="00C45EA7" w:rsidP="00952DFA">
      <w:pPr>
        <w:spacing w:after="0" w:line="259" w:lineRule="auto"/>
        <w:ind w:left="-5"/>
        <w:jc w:val="left"/>
        <w:rPr>
          <w:sz w:val="34"/>
          <w:lang w:val="fr-FR"/>
        </w:rPr>
      </w:pPr>
      <w:r>
        <w:rPr>
          <w:sz w:val="34"/>
          <w:lang w:val="fr-FR"/>
        </w:rPr>
        <w:fldChar w:fldCharType="end"/>
      </w:r>
    </w:p>
    <w:p w14:paraId="03DB03E2" w14:textId="6118B292" w:rsidR="00340D60" w:rsidRPr="008D0E1B" w:rsidRDefault="00340D60" w:rsidP="00952DFA">
      <w:pPr>
        <w:spacing w:after="0" w:line="259" w:lineRule="auto"/>
        <w:ind w:left="-5"/>
        <w:jc w:val="left"/>
        <w:rPr>
          <w:lang w:val="fr-FR"/>
        </w:rPr>
      </w:pPr>
    </w:p>
    <w:p w14:paraId="51423ADB" w14:textId="77777777" w:rsidR="00ED2278" w:rsidRPr="008D0E1B" w:rsidRDefault="00704BFB" w:rsidP="00ED2278">
      <w:pPr>
        <w:pStyle w:val="Titre1"/>
        <w:numPr>
          <w:ilvl w:val="0"/>
          <w:numId w:val="0"/>
        </w:numPr>
        <w:spacing w:after="160"/>
        <w:rPr>
          <w:rFonts w:ascii="Times New Roman" w:hAnsi="Times New Roman" w:cs="Times New Roman"/>
          <w:lang w:val="fr-FR"/>
        </w:rPr>
      </w:pPr>
      <w:bookmarkStart w:id="3" w:name="_Toc88430326"/>
      <w:r w:rsidRPr="008D0E1B">
        <w:rPr>
          <w:rFonts w:ascii="Times New Roman" w:hAnsi="Times New Roman" w:cs="Times New Roman"/>
          <w:lang w:val="fr-FR"/>
        </w:rPr>
        <w:t>Liste des figures</w:t>
      </w:r>
      <w:bookmarkEnd w:id="3"/>
    </w:p>
    <w:p w14:paraId="11D4E1B9" w14:textId="16DABCFF" w:rsidR="0005509F" w:rsidRDefault="00ED2278">
      <w:pPr>
        <w:pStyle w:val="Tabledesillustration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"Figure" </w:instrText>
      </w:r>
      <w:r w:rsidRPr="008D0E1B">
        <w:rPr>
          <w:lang w:val="fr-FR"/>
        </w:rPr>
        <w:fldChar w:fldCharType="separate"/>
      </w:r>
      <w:hyperlink w:anchor="_Toc88430393" w:history="1">
        <w:r w:rsidR="0005509F" w:rsidRPr="0081754F">
          <w:rPr>
            <w:rStyle w:val="Lienhypertexte"/>
            <w:noProof/>
            <w:lang w:val="fr-FR"/>
          </w:rPr>
          <w:t>Figure 1: Segmentation semantic (Wu et al., 2019, p. 1)</w:t>
        </w:r>
        <w:r w:rsidR="0005509F">
          <w:rPr>
            <w:noProof/>
            <w:webHidden/>
          </w:rPr>
          <w:tab/>
        </w:r>
        <w:r w:rsidR="0005509F">
          <w:rPr>
            <w:noProof/>
            <w:webHidden/>
          </w:rPr>
          <w:fldChar w:fldCharType="begin"/>
        </w:r>
        <w:r w:rsidR="0005509F">
          <w:rPr>
            <w:noProof/>
            <w:webHidden/>
          </w:rPr>
          <w:instrText xml:space="preserve"> PAGEREF _Toc88430393 \h </w:instrText>
        </w:r>
        <w:r w:rsidR="0005509F">
          <w:rPr>
            <w:noProof/>
            <w:webHidden/>
          </w:rPr>
        </w:r>
        <w:r w:rsidR="0005509F">
          <w:rPr>
            <w:noProof/>
            <w:webHidden/>
          </w:rPr>
          <w:fldChar w:fldCharType="separate"/>
        </w:r>
        <w:r w:rsidR="00F57D12">
          <w:rPr>
            <w:noProof/>
            <w:webHidden/>
          </w:rPr>
          <w:t>3</w:t>
        </w:r>
        <w:r w:rsidR="0005509F">
          <w:rPr>
            <w:noProof/>
            <w:webHidden/>
          </w:rPr>
          <w:fldChar w:fldCharType="end"/>
        </w:r>
      </w:hyperlink>
    </w:p>
    <w:p w14:paraId="2EE42A6F" w14:textId="3F5CB69E"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4" w:history="1">
        <w:r w:rsidRPr="0081754F">
          <w:rPr>
            <w:rStyle w:val="Lienhypertexte"/>
            <w:noProof/>
            <w:lang w:val="fr-FR"/>
          </w:rPr>
          <w:t>Figure 2: Relation entre Intelligence Artificielle, Apprentissage Machine et Apprentissage Profond (Chollet, 2018, p. 4)</w:t>
        </w:r>
        <w:r>
          <w:rPr>
            <w:noProof/>
            <w:webHidden/>
          </w:rPr>
          <w:tab/>
        </w:r>
        <w:r>
          <w:rPr>
            <w:noProof/>
            <w:webHidden/>
          </w:rPr>
          <w:fldChar w:fldCharType="begin"/>
        </w:r>
        <w:r>
          <w:rPr>
            <w:noProof/>
            <w:webHidden/>
          </w:rPr>
          <w:instrText xml:space="preserve"> PAGEREF _Toc88430394 \h </w:instrText>
        </w:r>
        <w:r>
          <w:rPr>
            <w:noProof/>
            <w:webHidden/>
          </w:rPr>
        </w:r>
        <w:r>
          <w:rPr>
            <w:noProof/>
            <w:webHidden/>
          </w:rPr>
          <w:fldChar w:fldCharType="separate"/>
        </w:r>
        <w:r w:rsidR="00F57D12">
          <w:rPr>
            <w:noProof/>
            <w:webHidden/>
          </w:rPr>
          <w:t>7</w:t>
        </w:r>
        <w:r>
          <w:rPr>
            <w:noProof/>
            <w:webHidden/>
          </w:rPr>
          <w:fldChar w:fldCharType="end"/>
        </w:r>
      </w:hyperlink>
    </w:p>
    <w:p w14:paraId="023CAEF5" w14:textId="61BB8DBE"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5" w:history="1">
        <w:r w:rsidRPr="0081754F">
          <w:rPr>
            <w:rStyle w:val="Lienhypertexte"/>
            <w:noProof/>
            <w:lang w:val="fr-FR"/>
          </w:rPr>
          <w:t>Figure 3: Vue aérienne du pont Jacques-Cartier (flickr PJCCI)</w:t>
        </w:r>
        <w:r>
          <w:rPr>
            <w:noProof/>
            <w:webHidden/>
          </w:rPr>
          <w:tab/>
        </w:r>
        <w:r>
          <w:rPr>
            <w:noProof/>
            <w:webHidden/>
          </w:rPr>
          <w:fldChar w:fldCharType="begin"/>
        </w:r>
        <w:r>
          <w:rPr>
            <w:noProof/>
            <w:webHidden/>
          </w:rPr>
          <w:instrText xml:space="preserve"> PAGEREF _Toc88430395 \h </w:instrText>
        </w:r>
        <w:r>
          <w:rPr>
            <w:noProof/>
            <w:webHidden/>
          </w:rPr>
        </w:r>
        <w:r>
          <w:rPr>
            <w:noProof/>
            <w:webHidden/>
          </w:rPr>
          <w:fldChar w:fldCharType="separate"/>
        </w:r>
        <w:r w:rsidR="00F57D12">
          <w:rPr>
            <w:noProof/>
            <w:webHidden/>
          </w:rPr>
          <w:t>9</w:t>
        </w:r>
        <w:r>
          <w:rPr>
            <w:noProof/>
            <w:webHidden/>
          </w:rPr>
          <w:fldChar w:fldCharType="end"/>
        </w:r>
      </w:hyperlink>
    </w:p>
    <w:p w14:paraId="6D109D2E" w14:textId="0291E52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6" w:history="1">
        <w:r w:rsidRPr="0081754F">
          <w:rPr>
            <w:rStyle w:val="Lienhypertexte"/>
            <w:noProof/>
            <w:lang w:val="fr-FR"/>
          </w:rPr>
          <w:t>Figure 4: Description de la zone géographique du site d’implémentation : le pont Jacques-Cartier et la piste multifonctionnelle en orange sur le pont (copie-écran OpenStreetMap).</w:t>
        </w:r>
        <w:r>
          <w:rPr>
            <w:noProof/>
            <w:webHidden/>
          </w:rPr>
          <w:tab/>
        </w:r>
        <w:r>
          <w:rPr>
            <w:noProof/>
            <w:webHidden/>
          </w:rPr>
          <w:fldChar w:fldCharType="begin"/>
        </w:r>
        <w:r>
          <w:rPr>
            <w:noProof/>
            <w:webHidden/>
          </w:rPr>
          <w:instrText xml:space="preserve"> PAGEREF _Toc88430396 \h </w:instrText>
        </w:r>
        <w:r>
          <w:rPr>
            <w:noProof/>
            <w:webHidden/>
          </w:rPr>
        </w:r>
        <w:r>
          <w:rPr>
            <w:noProof/>
            <w:webHidden/>
          </w:rPr>
          <w:fldChar w:fldCharType="separate"/>
        </w:r>
        <w:r w:rsidR="00F57D12">
          <w:rPr>
            <w:noProof/>
            <w:webHidden/>
          </w:rPr>
          <w:t>10</w:t>
        </w:r>
        <w:r>
          <w:rPr>
            <w:noProof/>
            <w:webHidden/>
          </w:rPr>
          <w:fldChar w:fldCharType="end"/>
        </w:r>
      </w:hyperlink>
    </w:p>
    <w:p w14:paraId="316AE60D" w14:textId="29662E1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7" w:history="1">
        <w:r w:rsidRPr="0081754F">
          <w:rPr>
            <w:rStyle w:val="Lienhypertexte"/>
            <w:noProof/>
            <w:lang w:val="fr-FR"/>
          </w:rPr>
          <w:t>Figure 5: Schéma de la configuration de la piste multifonctionnelle (PJCCI)</w:t>
        </w:r>
        <w:r>
          <w:rPr>
            <w:noProof/>
            <w:webHidden/>
          </w:rPr>
          <w:tab/>
        </w:r>
        <w:r>
          <w:rPr>
            <w:noProof/>
            <w:webHidden/>
          </w:rPr>
          <w:fldChar w:fldCharType="begin"/>
        </w:r>
        <w:r>
          <w:rPr>
            <w:noProof/>
            <w:webHidden/>
          </w:rPr>
          <w:instrText xml:space="preserve"> PAGEREF _Toc88430397 \h </w:instrText>
        </w:r>
        <w:r>
          <w:rPr>
            <w:noProof/>
            <w:webHidden/>
          </w:rPr>
        </w:r>
        <w:r>
          <w:rPr>
            <w:noProof/>
            <w:webHidden/>
          </w:rPr>
          <w:fldChar w:fldCharType="separate"/>
        </w:r>
        <w:r w:rsidR="00F57D12">
          <w:rPr>
            <w:noProof/>
            <w:webHidden/>
          </w:rPr>
          <w:t>11</w:t>
        </w:r>
        <w:r>
          <w:rPr>
            <w:noProof/>
            <w:webHidden/>
          </w:rPr>
          <w:fldChar w:fldCharType="end"/>
        </w:r>
      </w:hyperlink>
    </w:p>
    <w:p w14:paraId="6D084056" w14:textId="01F5B233"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8" w:history="1">
        <w:r w:rsidRPr="0081754F">
          <w:rPr>
            <w:rStyle w:val="Lienhypertexte"/>
            <w:noProof/>
            <w:lang w:val="fr-FR"/>
          </w:rPr>
          <w:t>Figure 6: Carte mère Jetson Nano de NVIDIA, représenté avec des Lego pour démontrer sa petite</w:t>
        </w:r>
        <w:r>
          <w:rPr>
            <w:noProof/>
            <w:webHidden/>
          </w:rPr>
          <w:tab/>
        </w:r>
        <w:r>
          <w:rPr>
            <w:noProof/>
            <w:webHidden/>
          </w:rPr>
          <w:fldChar w:fldCharType="begin"/>
        </w:r>
        <w:r>
          <w:rPr>
            <w:noProof/>
            <w:webHidden/>
          </w:rPr>
          <w:instrText xml:space="preserve"> PAGEREF _Toc88430398 \h </w:instrText>
        </w:r>
        <w:r>
          <w:rPr>
            <w:noProof/>
            <w:webHidden/>
          </w:rPr>
        </w:r>
        <w:r>
          <w:rPr>
            <w:noProof/>
            <w:webHidden/>
          </w:rPr>
          <w:fldChar w:fldCharType="separate"/>
        </w:r>
        <w:r w:rsidR="00F57D12">
          <w:rPr>
            <w:noProof/>
            <w:webHidden/>
          </w:rPr>
          <w:t>14</w:t>
        </w:r>
        <w:r>
          <w:rPr>
            <w:noProof/>
            <w:webHidden/>
          </w:rPr>
          <w:fldChar w:fldCharType="end"/>
        </w:r>
      </w:hyperlink>
    </w:p>
    <w:p w14:paraId="7099053F" w14:textId="3149E3C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399" w:history="1">
        <w:r w:rsidRPr="0081754F">
          <w:rPr>
            <w:rStyle w:val="Lienhypertexte"/>
            <w:noProof/>
            <w:lang w:val="fr-FR"/>
          </w:rPr>
          <w:t>Figure 7: Diagramme de l’architecture du NVIDIA JetPack</w:t>
        </w:r>
        <w:r>
          <w:rPr>
            <w:noProof/>
            <w:webHidden/>
          </w:rPr>
          <w:tab/>
        </w:r>
        <w:r>
          <w:rPr>
            <w:noProof/>
            <w:webHidden/>
          </w:rPr>
          <w:fldChar w:fldCharType="begin"/>
        </w:r>
        <w:r>
          <w:rPr>
            <w:noProof/>
            <w:webHidden/>
          </w:rPr>
          <w:instrText xml:space="preserve"> PAGEREF _Toc88430399 \h </w:instrText>
        </w:r>
        <w:r>
          <w:rPr>
            <w:noProof/>
            <w:webHidden/>
          </w:rPr>
        </w:r>
        <w:r>
          <w:rPr>
            <w:noProof/>
            <w:webHidden/>
          </w:rPr>
          <w:fldChar w:fldCharType="separate"/>
        </w:r>
        <w:r w:rsidR="00F57D12">
          <w:rPr>
            <w:noProof/>
            <w:webHidden/>
          </w:rPr>
          <w:t>15</w:t>
        </w:r>
        <w:r>
          <w:rPr>
            <w:noProof/>
            <w:webHidden/>
          </w:rPr>
          <w:fldChar w:fldCharType="end"/>
        </w:r>
      </w:hyperlink>
    </w:p>
    <w:p w14:paraId="396B3234" w14:textId="4AF69A23"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0" w:history="1">
        <w:r w:rsidRPr="0081754F">
          <w:rPr>
            <w:rStyle w:val="Lienhypertexte"/>
            <w:noProof/>
            <w:lang w:val="fr-FR"/>
          </w:rPr>
          <w:t>Figure 8: Organigramme de la méthodologie à haut niveau</w:t>
        </w:r>
        <w:r>
          <w:rPr>
            <w:noProof/>
            <w:webHidden/>
          </w:rPr>
          <w:tab/>
        </w:r>
        <w:r>
          <w:rPr>
            <w:noProof/>
            <w:webHidden/>
          </w:rPr>
          <w:fldChar w:fldCharType="begin"/>
        </w:r>
        <w:r>
          <w:rPr>
            <w:noProof/>
            <w:webHidden/>
          </w:rPr>
          <w:instrText xml:space="preserve"> PAGEREF _Toc88430400 \h </w:instrText>
        </w:r>
        <w:r>
          <w:rPr>
            <w:noProof/>
            <w:webHidden/>
          </w:rPr>
        </w:r>
        <w:r>
          <w:rPr>
            <w:noProof/>
            <w:webHidden/>
          </w:rPr>
          <w:fldChar w:fldCharType="separate"/>
        </w:r>
        <w:r w:rsidR="00F57D12">
          <w:rPr>
            <w:noProof/>
            <w:webHidden/>
          </w:rPr>
          <w:t>20</w:t>
        </w:r>
        <w:r>
          <w:rPr>
            <w:noProof/>
            <w:webHidden/>
          </w:rPr>
          <w:fldChar w:fldCharType="end"/>
        </w:r>
      </w:hyperlink>
    </w:p>
    <w:p w14:paraId="6071D985" w14:textId="72EEABBC"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1" w:history="1">
        <w:r w:rsidRPr="0081754F">
          <w:rPr>
            <w:rStyle w:val="Lienhypertexte"/>
            <w:noProof/>
            <w:lang w:val="fr-FR"/>
          </w:rPr>
          <w:t>Figure 9: Organigramme des détails de la méthodologie pour évaluer les performances</w:t>
        </w:r>
        <w:r>
          <w:rPr>
            <w:noProof/>
            <w:webHidden/>
          </w:rPr>
          <w:tab/>
        </w:r>
        <w:r>
          <w:rPr>
            <w:noProof/>
            <w:webHidden/>
          </w:rPr>
          <w:fldChar w:fldCharType="begin"/>
        </w:r>
        <w:r>
          <w:rPr>
            <w:noProof/>
            <w:webHidden/>
          </w:rPr>
          <w:instrText xml:space="preserve"> PAGEREF _Toc88430401 \h </w:instrText>
        </w:r>
        <w:r>
          <w:rPr>
            <w:noProof/>
            <w:webHidden/>
          </w:rPr>
        </w:r>
        <w:r>
          <w:rPr>
            <w:noProof/>
            <w:webHidden/>
          </w:rPr>
          <w:fldChar w:fldCharType="separate"/>
        </w:r>
        <w:r w:rsidR="00F57D12">
          <w:rPr>
            <w:noProof/>
            <w:webHidden/>
          </w:rPr>
          <w:t>20</w:t>
        </w:r>
        <w:r>
          <w:rPr>
            <w:noProof/>
            <w:webHidden/>
          </w:rPr>
          <w:fldChar w:fldCharType="end"/>
        </w:r>
      </w:hyperlink>
    </w:p>
    <w:p w14:paraId="0AB29AFC" w14:textId="1CD5B886"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2" w:history="1">
        <w:r w:rsidRPr="0081754F">
          <w:rPr>
            <w:rStyle w:val="Lienhypertexte"/>
            <w:noProof/>
            <w:lang w:val="fr-FR"/>
          </w:rPr>
          <w:t>Figure 10: Organigramme des détails de la méthodologie pour évaluer les performances après une phase de réentrainement</w:t>
        </w:r>
        <w:r>
          <w:rPr>
            <w:noProof/>
            <w:webHidden/>
          </w:rPr>
          <w:tab/>
        </w:r>
        <w:r>
          <w:rPr>
            <w:noProof/>
            <w:webHidden/>
          </w:rPr>
          <w:fldChar w:fldCharType="begin"/>
        </w:r>
        <w:r>
          <w:rPr>
            <w:noProof/>
            <w:webHidden/>
          </w:rPr>
          <w:instrText xml:space="preserve"> PAGEREF _Toc88430402 \h </w:instrText>
        </w:r>
        <w:r>
          <w:rPr>
            <w:noProof/>
            <w:webHidden/>
          </w:rPr>
        </w:r>
        <w:r>
          <w:rPr>
            <w:noProof/>
            <w:webHidden/>
          </w:rPr>
          <w:fldChar w:fldCharType="separate"/>
        </w:r>
        <w:r w:rsidR="00F57D12">
          <w:rPr>
            <w:noProof/>
            <w:webHidden/>
          </w:rPr>
          <w:t>21</w:t>
        </w:r>
        <w:r>
          <w:rPr>
            <w:noProof/>
            <w:webHidden/>
          </w:rPr>
          <w:fldChar w:fldCharType="end"/>
        </w:r>
      </w:hyperlink>
    </w:p>
    <w:p w14:paraId="00F07CF5" w14:textId="0BAC698A"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3" w:history="1">
        <w:r w:rsidRPr="0081754F">
          <w:rPr>
            <w:rStyle w:val="Lienhypertexte"/>
            <w:noProof/>
            <w:lang w:val="fr-FR"/>
          </w:rPr>
          <w:t>Figure 11: Préparation du nano-ordinateur</w:t>
        </w:r>
        <w:r>
          <w:rPr>
            <w:noProof/>
            <w:webHidden/>
          </w:rPr>
          <w:tab/>
        </w:r>
        <w:r>
          <w:rPr>
            <w:noProof/>
            <w:webHidden/>
          </w:rPr>
          <w:fldChar w:fldCharType="begin"/>
        </w:r>
        <w:r>
          <w:rPr>
            <w:noProof/>
            <w:webHidden/>
          </w:rPr>
          <w:instrText xml:space="preserve"> PAGEREF _Toc88430403 \h </w:instrText>
        </w:r>
        <w:r>
          <w:rPr>
            <w:noProof/>
            <w:webHidden/>
          </w:rPr>
        </w:r>
        <w:r>
          <w:rPr>
            <w:noProof/>
            <w:webHidden/>
          </w:rPr>
          <w:fldChar w:fldCharType="separate"/>
        </w:r>
        <w:r w:rsidR="00F57D12">
          <w:rPr>
            <w:noProof/>
            <w:webHidden/>
          </w:rPr>
          <w:t>22</w:t>
        </w:r>
        <w:r>
          <w:rPr>
            <w:noProof/>
            <w:webHidden/>
          </w:rPr>
          <w:fldChar w:fldCharType="end"/>
        </w:r>
      </w:hyperlink>
    </w:p>
    <w:p w14:paraId="24F67A74" w14:textId="34CD490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4" w:history="1">
        <w:r w:rsidRPr="0081754F">
          <w:rPr>
            <w:rStyle w:val="Lienhypertexte"/>
            <w:noProof/>
            <w:lang w:val="fr-FR"/>
          </w:rPr>
          <w:t>Figure 12: Montage du nano-ordinateur</w:t>
        </w:r>
        <w:r>
          <w:rPr>
            <w:noProof/>
            <w:webHidden/>
          </w:rPr>
          <w:tab/>
        </w:r>
        <w:r>
          <w:rPr>
            <w:noProof/>
            <w:webHidden/>
          </w:rPr>
          <w:fldChar w:fldCharType="begin"/>
        </w:r>
        <w:r>
          <w:rPr>
            <w:noProof/>
            <w:webHidden/>
          </w:rPr>
          <w:instrText xml:space="preserve"> PAGEREF _Toc88430404 \h </w:instrText>
        </w:r>
        <w:r>
          <w:rPr>
            <w:noProof/>
            <w:webHidden/>
          </w:rPr>
        </w:r>
        <w:r>
          <w:rPr>
            <w:noProof/>
            <w:webHidden/>
          </w:rPr>
          <w:fldChar w:fldCharType="separate"/>
        </w:r>
        <w:r w:rsidR="00F57D12">
          <w:rPr>
            <w:noProof/>
            <w:webHidden/>
          </w:rPr>
          <w:t>22</w:t>
        </w:r>
        <w:r>
          <w:rPr>
            <w:noProof/>
            <w:webHidden/>
          </w:rPr>
          <w:fldChar w:fldCharType="end"/>
        </w:r>
      </w:hyperlink>
    </w:p>
    <w:p w14:paraId="1EC47781" w14:textId="5EB49EEE"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5" w:history="1">
        <w:r w:rsidRPr="0081754F">
          <w:rPr>
            <w:rStyle w:val="Lienhypertexte"/>
            <w:noProof/>
            <w:lang w:val="fr-FR"/>
          </w:rPr>
          <w:t>Figure 13: Carte mère, accessoires et périphériques du nano-ordinateur. Les numéros se retrouve au Tableau 3.</w:t>
        </w:r>
        <w:r>
          <w:rPr>
            <w:noProof/>
            <w:webHidden/>
          </w:rPr>
          <w:tab/>
        </w:r>
        <w:r>
          <w:rPr>
            <w:noProof/>
            <w:webHidden/>
          </w:rPr>
          <w:fldChar w:fldCharType="begin"/>
        </w:r>
        <w:r>
          <w:rPr>
            <w:noProof/>
            <w:webHidden/>
          </w:rPr>
          <w:instrText xml:space="preserve"> PAGEREF _Toc88430405 \h </w:instrText>
        </w:r>
        <w:r>
          <w:rPr>
            <w:noProof/>
            <w:webHidden/>
          </w:rPr>
        </w:r>
        <w:r>
          <w:rPr>
            <w:noProof/>
            <w:webHidden/>
          </w:rPr>
          <w:fldChar w:fldCharType="separate"/>
        </w:r>
        <w:r w:rsidR="00F57D12">
          <w:rPr>
            <w:noProof/>
            <w:webHidden/>
          </w:rPr>
          <w:t>23</w:t>
        </w:r>
        <w:r>
          <w:rPr>
            <w:noProof/>
            <w:webHidden/>
          </w:rPr>
          <w:fldChar w:fldCharType="end"/>
        </w:r>
      </w:hyperlink>
    </w:p>
    <w:p w14:paraId="72295A27" w14:textId="49A8F0E6"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6" w:history="1">
        <w:r w:rsidRPr="0081754F">
          <w:rPr>
            <w:rStyle w:val="Lienhypertexte"/>
            <w:noProof/>
            <w:lang w:val="fr-FR"/>
          </w:rPr>
          <w:t>Figure 14: Éléments pour l’évaluation des performances</w:t>
        </w:r>
        <w:r>
          <w:rPr>
            <w:noProof/>
            <w:webHidden/>
          </w:rPr>
          <w:tab/>
        </w:r>
        <w:r>
          <w:rPr>
            <w:noProof/>
            <w:webHidden/>
          </w:rPr>
          <w:fldChar w:fldCharType="begin"/>
        </w:r>
        <w:r>
          <w:rPr>
            <w:noProof/>
            <w:webHidden/>
          </w:rPr>
          <w:instrText xml:space="preserve"> PAGEREF _Toc88430406 \h </w:instrText>
        </w:r>
        <w:r>
          <w:rPr>
            <w:noProof/>
            <w:webHidden/>
          </w:rPr>
        </w:r>
        <w:r>
          <w:rPr>
            <w:noProof/>
            <w:webHidden/>
          </w:rPr>
          <w:fldChar w:fldCharType="separate"/>
        </w:r>
        <w:r w:rsidR="00F57D12">
          <w:rPr>
            <w:noProof/>
            <w:webHidden/>
          </w:rPr>
          <w:t>32</w:t>
        </w:r>
        <w:r>
          <w:rPr>
            <w:noProof/>
            <w:webHidden/>
          </w:rPr>
          <w:fldChar w:fldCharType="end"/>
        </w:r>
      </w:hyperlink>
    </w:p>
    <w:p w14:paraId="37747AE6" w14:textId="1F1E5D43"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7" w:history="1">
        <w:r w:rsidRPr="0081754F">
          <w:rPr>
            <w:rStyle w:val="Lienhypertexte"/>
            <w:noProof/>
            <w:lang w:val="fr-FR"/>
          </w:rPr>
          <w:t>Figure 15: Diagramme d’architecture de la segmentation d’une vidéo</w:t>
        </w:r>
        <w:r>
          <w:rPr>
            <w:noProof/>
            <w:webHidden/>
          </w:rPr>
          <w:tab/>
        </w:r>
        <w:r>
          <w:rPr>
            <w:noProof/>
            <w:webHidden/>
          </w:rPr>
          <w:fldChar w:fldCharType="begin"/>
        </w:r>
        <w:r>
          <w:rPr>
            <w:noProof/>
            <w:webHidden/>
          </w:rPr>
          <w:instrText xml:space="preserve"> PAGEREF _Toc88430407 \h </w:instrText>
        </w:r>
        <w:r>
          <w:rPr>
            <w:noProof/>
            <w:webHidden/>
          </w:rPr>
        </w:r>
        <w:r>
          <w:rPr>
            <w:noProof/>
            <w:webHidden/>
          </w:rPr>
          <w:fldChar w:fldCharType="separate"/>
        </w:r>
        <w:r w:rsidR="00F57D12">
          <w:rPr>
            <w:noProof/>
            <w:webHidden/>
          </w:rPr>
          <w:t>36</w:t>
        </w:r>
        <w:r>
          <w:rPr>
            <w:noProof/>
            <w:webHidden/>
          </w:rPr>
          <w:fldChar w:fldCharType="end"/>
        </w:r>
      </w:hyperlink>
    </w:p>
    <w:p w14:paraId="0A9B9B01" w14:textId="140497AA"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8" w:history="1">
        <w:r w:rsidRPr="0081754F">
          <w:rPr>
            <w:rStyle w:val="Lienhypertexte"/>
            <w:noProof/>
            <w:lang w:val="fr-FR"/>
          </w:rPr>
          <w:t>Figure 16: Diagramme d’architecture de la segmentation avec la caméra</w:t>
        </w:r>
        <w:r>
          <w:rPr>
            <w:noProof/>
            <w:webHidden/>
          </w:rPr>
          <w:tab/>
        </w:r>
        <w:r>
          <w:rPr>
            <w:noProof/>
            <w:webHidden/>
          </w:rPr>
          <w:fldChar w:fldCharType="begin"/>
        </w:r>
        <w:r>
          <w:rPr>
            <w:noProof/>
            <w:webHidden/>
          </w:rPr>
          <w:instrText xml:space="preserve"> PAGEREF _Toc88430408 \h </w:instrText>
        </w:r>
        <w:r>
          <w:rPr>
            <w:noProof/>
            <w:webHidden/>
          </w:rPr>
        </w:r>
        <w:r>
          <w:rPr>
            <w:noProof/>
            <w:webHidden/>
          </w:rPr>
          <w:fldChar w:fldCharType="separate"/>
        </w:r>
        <w:r w:rsidR="00F57D12">
          <w:rPr>
            <w:noProof/>
            <w:webHidden/>
          </w:rPr>
          <w:t>36</w:t>
        </w:r>
        <w:r>
          <w:rPr>
            <w:noProof/>
            <w:webHidden/>
          </w:rPr>
          <w:fldChar w:fldCharType="end"/>
        </w:r>
      </w:hyperlink>
    </w:p>
    <w:p w14:paraId="0E9639DA" w14:textId="65F44043"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09" w:history="1">
        <w:r w:rsidRPr="0081754F">
          <w:rPr>
            <w:rStyle w:val="Lienhypertexte"/>
            <w:noProof/>
            <w:lang w:val="fr-FR"/>
          </w:rPr>
          <w:t>Figure 17: Méthodologie du réentrainement</w:t>
        </w:r>
        <w:r>
          <w:rPr>
            <w:noProof/>
            <w:webHidden/>
          </w:rPr>
          <w:tab/>
        </w:r>
        <w:r>
          <w:rPr>
            <w:noProof/>
            <w:webHidden/>
          </w:rPr>
          <w:fldChar w:fldCharType="begin"/>
        </w:r>
        <w:r>
          <w:rPr>
            <w:noProof/>
            <w:webHidden/>
          </w:rPr>
          <w:instrText xml:space="preserve"> PAGEREF _Toc88430409 \h </w:instrText>
        </w:r>
        <w:r>
          <w:rPr>
            <w:noProof/>
            <w:webHidden/>
          </w:rPr>
        </w:r>
        <w:r>
          <w:rPr>
            <w:noProof/>
            <w:webHidden/>
          </w:rPr>
          <w:fldChar w:fldCharType="separate"/>
        </w:r>
        <w:r w:rsidR="00F57D12">
          <w:rPr>
            <w:noProof/>
            <w:webHidden/>
          </w:rPr>
          <w:t>38</w:t>
        </w:r>
        <w:r>
          <w:rPr>
            <w:noProof/>
            <w:webHidden/>
          </w:rPr>
          <w:fldChar w:fldCharType="end"/>
        </w:r>
      </w:hyperlink>
    </w:p>
    <w:p w14:paraId="3436146C" w14:textId="79F1F6FB"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0" w:history="1">
        <w:r w:rsidRPr="0081754F">
          <w:rPr>
            <w:rStyle w:val="Lienhypertexte"/>
            <w:noProof/>
            <w:lang w:val="fr-FR"/>
          </w:rPr>
          <w:t>Figure 18: Présentation des périodes des diagramme des performances système</w:t>
        </w:r>
        <w:r>
          <w:rPr>
            <w:noProof/>
            <w:webHidden/>
          </w:rPr>
          <w:tab/>
        </w:r>
        <w:r>
          <w:rPr>
            <w:noProof/>
            <w:webHidden/>
          </w:rPr>
          <w:fldChar w:fldCharType="begin"/>
        </w:r>
        <w:r>
          <w:rPr>
            <w:noProof/>
            <w:webHidden/>
          </w:rPr>
          <w:instrText xml:space="preserve"> PAGEREF _Toc88430410 \h </w:instrText>
        </w:r>
        <w:r>
          <w:rPr>
            <w:noProof/>
            <w:webHidden/>
          </w:rPr>
        </w:r>
        <w:r>
          <w:rPr>
            <w:noProof/>
            <w:webHidden/>
          </w:rPr>
          <w:fldChar w:fldCharType="separate"/>
        </w:r>
        <w:r w:rsidR="00F57D12">
          <w:rPr>
            <w:noProof/>
            <w:webHidden/>
          </w:rPr>
          <w:t>42</w:t>
        </w:r>
        <w:r>
          <w:rPr>
            <w:noProof/>
            <w:webHidden/>
          </w:rPr>
          <w:fldChar w:fldCharType="end"/>
        </w:r>
      </w:hyperlink>
    </w:p>
    <w:p w14:paraId="19BA3DDE" w14:textId="6AACDEFC"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1" w:history="1">
        <w:r w:rsidRPr="0081754F">
          <w:rPr>
            <w:rStyle w:val="Lienhypertexte"/>
            <w:noProof/>
            <w:lang w:val="fr-FR"/>
          </w:rPr>
          <w:t>Figure 19 : Diagramme des performances système: la fréquence (haut et bas)</w:t>
        </w:r>
        <w:r>
          <w:rPr>
            <w:noProof/>
            <w:webHidden/>
          </w:rPr>
          <w:tab/>
        </w:r>
        <w:r>
          <w:rPr>
            <w:noProof/>
            <w:webHidden/>
          </w:rPr>
          <w:fldChar w:fldCharType="begin"/>
        </w:r>
        <w:r>
          <w:rPr>
            <w:noProof/>
            <w:webHidden/>
          </w:rPr>
          <w:instrText xml:space="preserve"> PAGEREF _Toc88430411 \h </w:instrText>
        </w:r>
        <w:r>
          <w:rPr>
            <w:noProof/>
            <w:webHidden/>
          </w:rPr>
        </w:r>
        <w:r>
          <w:rPr>
            <w:noProof/>
            <w:webHidden/>
          </w:rPr>
          <w:fldChar w:fldCharType="separate"/>
        </w:r>
        <w:r w:rsidR="00F57D12">
          <w:rPr>
            <w:noProof/>
            <w:webHidden/>
          </w:rPr>
          <w:t>43</w:t>
        </w:r>
        <w:r>
          <w:rPr>
            <w:noProof/>
            <w:webHidden/>
          </w:rPr>
          <w:fldChar w:fldCharType="end"/>
        </w:r>
      </w:hyperlink>
    </w:p>
    <w:p w14:paraId="18E41DD4" w14:textId="096ED973"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2" w:history="1">
        <w:r w:rsidRPr="0081754F">
          <w:rPr>
            <w:rStyle w:val="Lienhypertexte"/>
            <w:noProof/>
            <w:lang w:val="fr-FR"/>
          </w:rPr>
          <w:t>Figure 20 : Diagramme des performances système: la mémoire (haut et bas)</w:t>
        </w:r>
        <w:r>
          <w:rPr>
            <w:noProof/>
            <w:webHidden/>
          </w:rPr>
          <w:tab/>
        </w:r>
        <w:r>
          <w:rPr>
            <w:noProof/>
            <w:webHidden/>
          </w:rPr>
          <w:fldChar w:fldCharType="begin"/>
        </w:r>
        <w:r>
          <w:rPr>
            <w:noProof/>
            <w:webHidden/>
          </w:rPr>
          <w:instrText xml:space="preserve"> PAGEREF _Toc88430412 \h </w:instrText>
        </w:r>
        <w:r>
          <w:rPr>
            <w:noProof/>
            <w:webHidden/>
          </w:rPr>
        </w:r>
        <w:r>
          <w:rPr>
            <w:noProof/>
            <w:webHidden/>
          </w:rPr>
          <w:fldChar w:fldCharType="separate"/>
        </w:r>
        <w:r w:rsidR="00F57D12">
          <w:rPr>
            <w:noProof/>
            <w:webHidden/>
          </w:rPr>
          <w:t>44</w:t>
        </w:r>
        <w:r>
          <w:rPr>
            <w:noProof/>
            <w:webHidden/>
          </w:rPr>
          <w:fldChar w:fldCharType="end"/>
        </w:r>
      </w:hyperlink>
    </w:p>
    <w:p w14:paraId="02591FFE" w14:textId="0EA78104"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3" w:history="1">
        <w:r w:rsidRPr="0081754F">
          <w:rPr>
            <w:rStyle w:val="Lienhypertexte"/>
            <w:noProof/>
            <w:lang w:val="fr-FR"/>
          </w:rPr>
          <w:t>Figure 21 : Diagramme des performances système: le I/O total en % de la segmentation (haut et bas)</w:t>
        </w:r>
        <w:r>
          <w:rPr>
            <w:noProof/>
            <w:webHidden/>
          </w:rPr>
          <w:tab/>
        </w:r>
        <w:r>
          <w:rPr>
            <w:noProof/>
            <w:webHidden/>
          </w:rPr>
          <w:fldChar w:fldCharType="begin"/>
        </w:r>
        <w:r>
          <w:rPr>
            <w:noProof/>
            <w:webHidden/>
          </w:rPr>
          <w:instrText xml:space="preserve"> PAGEREF _Toc88430413 \h </w:instrText>
        </w:r>
        <w:r>
          <w:rPr>
            <w:noProof/>
            <w:webHidden/>
          </w:rPr>
        </w:r>
        <w:r>
          <w:rPr>
            <w:noProof/>
            <w:webHidden/>
          </w:rPr>
          <w:fldChar w:fldCharType="separate"/>
        </w:r>
        <w:r w:rsidR="00F57D12">
          <w:rPr>
            <w:noProof/>
            <w:webHidden/>
          </w:rPr>
          <w:t>45</w:t>
        </w:r>
        <w:r>
          <w:rPr>
            <w:noProof/>
            <w:webHidden/>
          </w:rPr>
          <w:fldChar w:fldCharType="end"/>
        </w:r>
      </w:hyperlink>
    </w:p>
    <w:p w14:paraId="302CFBD0" w14:textId="5610BE79"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4" w:history="1">
        <w:r w:rsidRPr="0081754F">
          <w:rPr>
            <w:rStyle w:val="Lienhypertexte"/>
            <w:noProof/>
            <w:lang w:val="fr-FR"/>
          </w:rPr>
          <w:t>Figure 21: Diagramme des performances système: le I/O en KBytes de la segmentation (haut et bas)</w:t>
        </w:r>
        <w:r>
          <w:rPr>
            <w:noProof/>
            <w:webHidden/>
          </w:rPr>
          <w:tab/>
        </w:r>
        <w:r>
          <w:rPr>
            <w:noProof/>
            <w:webHidden/>
          </w:rPr>
          <w:fldChar w:fldCharType="begin"/>
        </w:r>
        <w:r>
          <w:rPr>
            <w:noProof/>
            <w:webHidden/>
          </w:rPr>
          <w:instrText xml:space="preserve"> PAGEREF _Toc88430414 \h </w:instrText>
        </w:r>
        <w:r>
          <w:rPr>
            <w:noProof/>
            <w:webHidden/>
          </w:rPr>
        </w:r>
        <w:r>
          <w:rPr>
            <w:noProof/>
            <w:webHidden/>
          </w:rPr>
          <w:fldChar w:fldCharType="separate"/>
        </w:r>
        <w:r w:rsidR="00F57D12">
          <w:rPr>
            <w:noProof/>
            <w:webHidden/>
          </w:rPr>
          <w:t>46</w:t>
        </w:r>
        <w:r>
          <w:rPr>
            <w:noProof/>
            <w:webHidden/>
          </w:rPr>
          <w:fldChar w:fldCharType="end"/>
        </w:r>
      </w:hyperlink>
    </w:p>
    <w:p w14:paraId="48C5184E" w14:textId="413EF397"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5" w:history="1">
        <w:r w:rsidRPr="0081754F">
          <w:rPr>
            <w:rStyle w:val="Lienhypertexte"/>
            <w:noProof/>
            <w:lang w:val="fr-FR"/>
          </w:rPr>
          <w:t>Figure 23: Diagramme des performances système : le I/O total du disque en KBytes (haut et bas)</w:t>
        </w:r>
        <w:r>
          <w:rPr>
            <w:noProof/>
            <w:webHidden/>
          </w:rPr>
          <w:tab/>
        </w:r>
        <w:r>
          <w:rPr>
            <w:noProof/>
            <w:webHidden/>
          </w:rPr>
          <w:fldChar w:fldCharType="begin"/>
        </w:r>
        <w:r>
          <w:rPr>
            <w:noProof/>
            <w:webHidden/>
          </w:rPr>
          <w:instrText xml:space="preserve"> PAGEREF _Toc88430415 \h </w:instrText>
        </w:r>
        <w:r>
          <w:rPr>
            <w:noProof/>
            <w:webHidden/>
          </w:rPr>
        </w:r>
        <w:r>
          <w:rPr>
            <w:noProof/>
            <w:webHidden/>
          </w:rPr>
          <w:fldChar w:fldCharType="separate"/>
        </w:r>
        <w:r w:rsidR="00F57D12">
          <w:rPr>
            <w:noProof/>
            <w:webHidden/>
          </w:rPr>
          <w:t>47</w:t>
        </w:r>
        <w:r>
          <w:rPr>
            <w:noProof/>
            <w:webHidden/>
          </w:rPr>
          <w:fldChar w:fldCharType="end"/>
        </w:r>
      </w:hyperlink>
    </w:p>
    <w:p w14:paraId="4C424C97" w14:textId="3C289944"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6" w:history="1">
        <w:r w:rsidRPr="0081754F">
          <w:rPr>
            <w:rStyle w:val="Lienhypertexte"/>
            <w:noProof/>
            <w:lang w:val="fr-FR"/>
          </w:rPr>
          <w:t>Figure 22 : Diagramme des performances système : les températures (haut et bas)</w:t>
        </w:r>
        <w:r>
          <w:rPr>
            <w:noProof/>
            <w:webHidden/>
          </w:rPr>
          <w:tab/>
        </w:r>
        <w:r>
          <w:rPr>
            <w:noProof/>
            <w:webHidden/>
          </w:rPr>
          <w:fldChar w:fldCharType="begin"/>
        </w:r>
        <w:r>
          <w:rPr>
            <w:noProof/>
            <w:webHidden/>
          </w:rPr>
          <w:instrText xml:space="preserve"> PAGEREF _Toc88430416 \h </w:instrText>
        </w:r>
        <w:r>
          <w:rPr>
            <w:noProof/>
            <w:webHidden/>
          </w:rPr>
        </w:r>
        <w:r>
          <w:rPr>
            <w:noProof/>
            <w:webHidden/>
          </w:rPr>
          <w:fldChar w:fldCharType="separate"/>
        </w:r>
        <w:r w:rsidR="00F57D12">
          <w:rPr>
            <w:noProof/>
            <w:webHidden/>
          </w:rPr>
          <w:t>48</w:t>
        </w:r>
        <w:r>
          <w:rPr>
            <w:noProof/>
            <w:webHidden/>
          </w:rPr>
          <w:fldChar w:fldCharType="end"/>
        </w:r>
      </w:hyperlink>
    </w:p>
    <w:p w14:paraId="2681180C" w14:textId="3B5E175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7" w:history="1">
        <w:r w:rsidRPr="0081754F">
          <w:rPr>
            <w:rStyle w:val="Lienhypertexte"/>
            <w:noProof/>
            <w:lang w:val="fr-FR"/>
          </w:rPr>
          <w:t>Figure 23: Diagramme des performances système: la consommation (haut et bas)</w:t>
        </w:r>
        <w:r>
          <w:rPr>
            <w:noProof/>
            <w:webHidden/>
          </w:rPr>
          <w:tab/>
        </w:r>
        <w:r>
          <w:rPr>
            <w:noProof/>
            <w:webHidden/>
          </w:rPr>
          <w:fldChar w:fldCharType="begin"/>
        </w:r>
        <w:r>
          <w:rPr>
            <w:noProof/>
            <w:webHidden/>
          </w:rPr>
          <w:instrText xml:space="preserve"> PAGEREF _Toc88430417 \h </w:instrText>
        </w:r>
        <w:r>
          <w:rPr>
            <w:noProof/>
            <w:webHidden/>
          </w:rPr>
        </w:r>
        <w:r>
          <w:rPr>
            <w:noProof/>
            <w:webHidden/>
          </w:rPr>
          <w:fldChar w:fldCharType="separate"/>
        </w:r>
        <w:r w:rsidR="00F57D12">
          <w:rPr>
            <w:noProof/>
            <w:webHidden/>
          </w:rPr>
          <w:t>49</w:t>
        </w:r>
        <w:r>
          <w:rPr>
            <w:noProof/>
            <w:webHidden/>
          </w:rPr>
          <w:fldChar w:fldCharType="end"/>
        </w:r>
      </w:hyperlink>
    </w:p>
    <w:p w14:paraId="41843A02" w14:textId="6C452D4B"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8" w:history="1">
        <w:r w:rsidRPr="0081754F">
          <w:rPr>
            <w:rStyle w:val="Lienhypertexte"/>
            <w:noProof/>
            <w:lang w:val="fr-FR"/>
          </w:rPr>
          <w:t>Figure 23: (gauche) Image originale (b1-09517); (centre) vérité terrain (GT); (droite) segmentation sémantique générée par l’architecture. Le IoU et le F1 score pour le chemin sont de +80 %.</w:t>
        </w:r>
        <w:r>
          <w:rPr>
            <w:noProof/>
            <w:webHidden/>
          </w:rPr>
          <w:tab/>
        </w:r>
        <w:r>
          <w:rPr>
            <w:noProof/>
            <w:webHidden/>
          </w:rPr>
          <w:fldChar w:fldCharType="begin"/>
        </w:r>
        <w:r>
          <w:rPr>
            <w:noProof/>
            <w:webHidden/>
          </w:rPr>
          <w:instrText xml:space="preserve"> PAGEREF _Toc88430418 \h </w:instrText>
        </w:r>
        <w:r>
          <w:rPr>
            <w:noProof/>
            <w:webHidden/>
          </w:rPr>
        </w:r>
        <w:r>
          <w:rPr>
            <w:noProof/>
            <w:webHidden/>
          </w:rPr>
          <w:fldChar w:fldCharType="separate"/>
        </w:r>
        <w:r w:rsidR="00F57D12">
          <w:rPr>
            <w:noProof/>
            <w:webHidden/>
          </w:rPr>
          <w:t>50</w:t>
        </w:r>
        <w:r>
          <w:rPr>
            <w:noProof/>
            <w:webHidden/>
          </w:rPr>
          <w:fldChar w:fldCharType="end"/>
        </w:r>
      </w:hyperlink>
    </w:p>
    <w:p w14:paraId="08B23AAB" w14:textId="334FCDDA"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19" w:history="1">
        <w:r w:rsidRPr="0081754F">
          <w:rPr>
            <w:rStyle w:val="Lienhypertexte"/>
            <w:noProof/>
            <w:lang w:val="fr-FR"/>
          </w:rPr>
          <w:t>Figure 24: (gauche) Image originale (b378-61); (milieu) vérité terrain (GT); (droite) segmentation sémantique générée par l’architecture. Le IoU pour le chemin est +69 %.</w:t>
        </w:r>
        <w:r>
          <w:rPr>
            <w:noProof/>
            <w:webHidden/>
          </w:rPr>
          <w:tab/>
        </w:r>
        <w:r>
          <w:rPr>
            <w:noProof/>
            <w:webHidden/>
          </w:rPr>
          <w:fldChar w:fldCharType="begin"/>
        </w:r>
        <w:r>
          <w:rPr>
            <w:noProof/>
            <w:webHidden/>
          </w:rPr>
          <w:instrText xml:space="preserve"> PAGEREF _Toc88430419 \h </w:instrText>
        </w:r>
        <w:r>
          <w:rPr>
            <w:noProof/>
            <w:webHidden/>
          </w:rPr>
        </w:r>
        <w:r>
          <w:rPr>
            <w:noProof/>
            <w:webHidden/>
          </w:rPr>
          <w:fldChar w:fldCharType="separate"/>
        </w:r>
        <w:r w:rsidR="00F57D12">
          <w:rPr>
            <w:noProof/>
            <w:webHidden/>
          </w:rPr>
          <w:t>50</w:t>
        </w:r>
        <w:r>
          <w:rPr>
            <w:noProof/>
            <w:webHidden/>
          </w:rPr>
          <w:fldChar w:fldCharType="end"/>
        </w:r>
      </w:hyperlink>
    </w:p>
    <w:p w14:paraId="45DEDD5A" w14:textId="6547A5F4" w:rsidR="00ED2278" w:rsidRPr="008D0E1B" w:rsidRDefault="00ED2278" w:rsidP="00ED2278">
      <w:pPr>
        <w:rPr>
          <w:lang w:val="fr-FR"/>
        </w:rPr>
      </w:pPr>
      <w:r w:rsidRPr="008D0E1B">
        <w:rPr>
          <w:lang w:val="fr-FR"/>
        </w:rPr>
        <w:fldChar w:fldCharType="end"/>
      </w:r>
    </w:p>
    <w:p w14:paraId="11DEB0C5" w14:textId="77777777" w:rsidR="00A87D2C" w:rsidRPr="008D0E1B" w:rsidRDefault="00704BFB" w:rsidP="00952DFA">
      <w:pPr>
        <w:pStyle w:val="Titre1"/>
        <w:numPr>
          <w:ilvl w:val="0"/>
          <w:numId w:val="0"/>
        </w:numPr>
        <w:spacing w:after="160"/>
        <w:rPr>
          <w:rFonts w:ascii="Times New Roman" w:hAnsi="Times New Roman" w:cs="Times New Roman"/>
          <w:lang w:val="fr-FR"/>
        </w:rPr>
      </w:pPr>
      <w:bookmarkStart w:id="4" w:name="_Toc88430327"/>
      <w:r w:rsidRPr="008D0E1B">
        <w:rPr>
          <w:rFonts w:ascii="Times New Roman" w:hAnsi="Times New Roman" w:cs="Times New Roman"/>
          <w:lang w:val="fr-FR"/>
        </w:rPr>
        <w:t>Liste des tableaux</w:t>
      </w:r>
      <w:bookmarkEnd w:id="4"/>
    </w:p>
    <w:p w14:paraId="325C3349" w14:textId="63EECA16" w:rsidR="0005509F" w:rsidRDefault="00ED2278">
      <w:pPr>
        <w:pStyle w:val="Tabledesillustration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"Table" </w:instrText>
      </w:r>
      <w:r w:rsidRPr="008D0E1B">
        <w:rPr>
          <w:lang w:val="fr-FR"/>
        </w:rPr>
        <w:fldChar w:fldCharType="separate"/>
      </w:r>
      <w:hyperlink w:anchor="_Toc88430420" w:history="1">
        <w:r w:rsidR="0005509F" w:rsidRPr="001E1345">
          <w:rPr>
            <w:rStyle w:val="Lienhypertexte"/>
            <w:noProof/>
            <w:lang w:val="fr-FR"/>
          </w:rPr>
          <w:t>Tableau 1: Tableau des données</w:t>
        </w:r>
        <w:r w:rsidR="0005509F">
          <w:rPr>
            <w:noProof/>
            <w:webHidden/>
          </w:rPr>
          <w:tab/>
        </w:r>
        <w:r w:rsidR="0005509F">
          <w:rPr>
            <w:noProof/>
            <w:webHidden/>
          </w:rPr>
          <w:fldChar w:fldCharType="begin"/>
        </w:r>
        <w:r w:rsidR="0005509F">
          <w:rPr>
            <w:noProof/>
            <w:webHidden/>
          </w:rPr>
          <w:instrText xml:space="preserve"> PAGEREF _Toc88430420 \h </w:instrText>
        </w:r>
        <w:r w:rsidR="0005509F">
          <w:rPr>
            <w:noProof/>
            <w:webHidden/>
          </w:rPr>
        </w:r>
        <w:r w:rsidR="0005509F">
          <w:rPr>
            <w:noProof/>
            <w:webHidden/>
          </w:rPr>
          <w:fldChar w:fldCharType="separate"/>
        </w:r>
        <w:r w:rsidR="00F57D12">
          <w:rPr>
            <w:noProof/>
            <w:webHidden/>
          </w:rPr>
          <w:t>12</w:t>
        </w:r>
        <w:r w:rsidR="0005509F">
          <w:rPr>
            <w:noProof/>
            <w:webHidden/>
          </w:rPr>
          <w:fldChar w:fldCharType="end"/>
        </w:r>
      </w:hyperlink>
    </w:p>
    <w:p w14:paraId="16284B4B" w14:textId="4ED8D486"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1" w:history="1">
        <w:r w:rsidRPr="001E1345">
          <w:rPr>
            <w:rStyle w:val="Lienhypertexte"/>
            <w:noProof/>
            <w:lang w:val="fr-FR"/>
          </w:rPr>
          <w:t>Tableau 2: Solutions logicielles de l’essai</w:t>
        </w:r>
        <w:r>
          <w:rPr>
            <w:noProof/>
            <w:webHidden/>
          </w:rPr>
          <w:tab/>
        </w:r>
        <w:r>
          <w:rPr>
            <w:noProof/>
            <w:webHidden/>
          </w:rPr>
          <w:fldChar w:fldCharType="begin"/>
        </w:r>
        <w:r>
          <w:rPr>
            <w:noProof/>
            <w:webHidden/>
          </w:rPr>
          <w:instrText xml:space="preserve"> PAGEREF _Toc88430421 \h </w:instrText>
        </w:r>
        <w:r>
          <w:rPr>
            <w:noProof/>
            <w:webHidden/>
          </w:rPr>
        </w:r>
        <w:r>
          <w:rPr>
            <w:noProof/>
            <w:webHidden/>
          </w:rPr>
          <w:fldChar w:fldCharType="separate"/>
        </w:r>
        <w:r w:rsidR="00F57D12">
          <w:rPr>
            <w:noProof/>
            <w:webHidden/>
          </w:rPr>
          <w:t>16</w:t>
        </w:r>
        <w:r>
          <w:rPr>
            <w:noProof/>
            <w:webHidden/>
          </w:rPr>
          <w:fldChar w:fldCharType="end"/>
        </w:r>
      </w:hyperlink>
    </w:p>
    <w:p w14:paraId="22DD3292" w14:textId="00D79962"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2" w:history="1">
        <w:r w:rsidRPr="001E1345">
          <w:rPr>
            <w:rStyle w:val="Lienhypertexte"/>
            <w:noProof/>
            <w:lang w:val="fr-FR"/>
          </w:rPr>
          <w:t>Tableau 3: Liste du matériel (avec prix en $CAD)</w:t>
        </w:r>
        <w:r>
          <w:rPr>
            <w:noProof/>
            <w:webHidden/>
          </w:rPr>
          <w:tab/>
        </w:r>
        <w:r>
          <w:rPr>
            <w:noProof/>
            <w:webHidden/>
          </w:rPr>
          <w:fldChar w:fldCharType="begin"/>
        </w:r>
        <w:r>
          <w:rPr>
            <w:noProof/>
            <w:webHidden/>
          </w:rPr>
          <w:instrText xml:space="preserve"> PAGEREF _Toc88430422 \h </w:instrText>
        </w:r>
        <w:r>
          <w:rPr>
            <w:noProof/>
            <w:webHidden/>
          </w:rPr>
        </w:r>
        <w:r>
          <w:rPr>
            <w:noProof/>
            <w:webHidden/>
          </w:rPr>
          <w:fldChar w:fldCharType="separate"/>
        </w:r>
        <w:r w:rsidR="00F57D12">
          <w:rPr>
            <w:noProof/>
            <w:webHidden/>
          </w:rPr>
          <w:t>23</w:t>
        </w:r>
        <w:r>
          <w:rPr>
            <w:noProof/>
            <w:webHidden/>
          </w:rPr>
          <w:fldChar w:fldCharType="end"/>
        </w:r>
      </w:hyperlink>
    </w:p>
    <w:p w14:paraId="1AE9D8F8" w14:textId="7FA377F0"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3" w:history="1">
        <w:r w:rsidRPr="001E1345">
          <w:rPr>
            <w:rStyle w:val="Lienhypertexte"/>
            <w:noProof/>
          </w:rPr>
          <w:t>Tableau 4: Cartes microSD</w:t>
        </w:r>
        <w:r>
          <w:rPr>
            <w:noProof/>
            <w:webHidden/>
          </w:rPr>
          <w:tab/>
        </w:r>
        <w:r>
          <w:rPr>
            <w:noProof/>
            <w:webHidden/>
          </w:rPr>
          <w:fldChar w:fldCharType="begin"/>
        </w:r>
        <w:r>
          <w:rPr>
            <w:noProof/>
            <w:webHidden/>
          </w:rPr>
          <w:instrText xml:space="preserve"> PAGEREF _Toc88430423 \h </w:instrText>
        </w:r>
        <w:r>
          <w:rPr>
            <w:noProof/>
            <w:webHidden/>
          </w:rPr>
        </w:r>
        <w:r>
          <w:rPr>
            <w:noProof/>
            <w:webHidden/>
          </w:rPr>
          <w:fldChar w:fldCharType="separate"/>
        </w:r>
        <w:r w:rsidR="00F57D12">
          <w:rPr>
            <w:noProof/>
            <w:webHidden/>
          </w:rPr>
          <w:t>25</w:t>
        </w:r>
        <w:r>
          <w:rPr>
            <w:noProof/>
            <w:webHidden/>
          </w:rPr>
          <w:fldChar w:fldCharType="end"/>
        </w:r>
      </w:hyperlink>
    </w:p>
    <w:p w14:paraId="183551FA" w14:textId="6E5028D5"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4" w:history="1">
        <w:r w:rsidRPr="001E1345">
          <w:rPr>
            <w:rStyle w:val="Lienhypertexte"/>
            <w:noProof/>
            <w:lang w:val="fr-FR"/>
          </w:rPr>
          <w:t>Tableau 5: Résolutions et images par seconde (FPS) qui sont évaluées</w:t>
        </w:r>
        <w:r>
          <w:rPr>
            <w:noProof/>
            <w:webHidden/>
          </w:rPr>
          <w:tab/>
        </w:r>
        <w:r>
          <w:rPr>
            <w:noProof/>
            <w:webHidden/>
          </w:rPr>
          <w:fldChar w:fldCharType="begin"/>
        </w:r>
        <w:r>
          <w:rPr>
            <w:noProof/>
            <w:webHidden/>
          </w:rPr>
          <w:instrText xml:space="preserve"> PAGEREF _Toc88430424 \h </w:instrText>
        </w:r>
        <w:r>
          <w:rPr>
            <w:noProof/>
            <w:webHidden/>
          </w:rPr>
        </w:r>
        <w:r>
          <w:rPr>
            <w:noProof/>
            <w:webHidden/>
          </w:rPr>
          <w:fldChar w:fldCharType="separate"/>
        </w:r>
        <w:r w:rsidR="00F57D12">
          <w:rPr>
            <w:noProof/>
            <w:webHidden/>
          </w:rPr>
          <w:t>34</w:t>
        </w:r>
        <w:r>
          <w:rPr>
            <w:noProof/>
            <w:webHidden/>
          </w:rPr>
          <w:fldChar w:fldCharType="end"/>
        </w:r>
      </w:hyperlink>
    </w:p>
    <w:p w14:paraId="509699EB" w14:textId="4341C154"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5" w:history="1">
        <w:r w:rsidRPr="001E1345">
          <w:rPr>
            <w:rStyle w:val="Lienhypertexte"/>
            <w:noProof/>
            <w:lang w:val="fr-FR"/>
          </w:rPr>
          <w:t>Tableau 6: Classes et palettes de couleur</w:t>
        </w:r>
        <w:r>
          <w:rPr>
            <w:noProof/>
            <w:webHidden/>
          </w:rPr>
          <w:tab/>
        </w:r>
        <w:r>
          <w:rPr>
            <w:noProof/>
            <w:webHidden/>
          </w:rPr>
          <w:fldChar w:fldCharType="begin"/>
        </w:r>
        <w:r>
          <w:rPr>
            <w:noProof/>
            <w:webHidden/>
          </w:rPr>
          <w:instrText xml:space="preserve"> PAGEREF _Toc88430425 \h </w:instrText>
        </w:r>
        <w:r>
          <w:rPr>
            <w:noProof/>
            <w:webHidden/>
          </w:rPr>
        </w:r>
        <w:r>
          <w:rPr>
            <w:noProof/>
            <w:webHidden/>
          </w:rPr>
          <w:fldChar w:fldCharType="separate"/>
        </w:r>
        <w:r w:rsidR="00F57D12">
          <w:rPr>
            <w:noProof/>
            <w:webHidden/>
          </w:rPr>
          <w:t>34</w:t>
        </w:r>
        <w:r>
          <w:rPr>
            <w:noProof/>
            <w:webHidden/>
          </w:rPr>
          <w:fldChar w:fldCharType="end"/>
        </w:r>
      </w:hyperlink>
    </w:p>
    <w:p w14:paraId="3C9BABC1" w14:textId="1243D72D"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6" w:history="1">
        <w:r w:rsidRPr="001E1345">
          <w:rPr>
            <w:rStyle w:val="Lienhypertexte"/>
            <w:noProof/>
            <w:lang w:val="fr-FR"/>
          </w:rPr>
          <w:t>Tableau 7: Comparaison des performances du "data read" entre un SDD M.2 NVMe et une microSD</w:t>
        </w:r>
        <w:r>
          <w:rPr>
            <w:noProof/>
            <w:webHidden/>
          </w:rPr>
          <w:tab/>
        </w:r>
        <w:r>
          <w:rPr>
            <w:noProof/>
            <w:webHidden/>
          </w:rPr>
          <w:fldChar w:fldCharType="begin"/>
        </w:r>
        <w:r>
          <w:rPr>
            <w:noProof/>
            <w:webHidden/>
          </w:rPr>
          <w:instrText xml:space="preserve"> PAGEREF _Toc88430426 \h </w:instrText>
        </w:r>
        <w:r>
          <w:rPr>
            <w:noProof/>
            <w:webHidden/>
          </w:rPr>
        </w:r>
        <w:r>
          <w:rPr>
            <w:noProof/>
            <w:webHidden/>
          </w:rPr>
          <w:fldChar w:fldCharType="separate"/>
        </w:r>
        <w:r w:rsidR="00F57D12">
          <w:rPr>
            <w:noProof/>
            <w:webHidden/>
          </w:rPr>
          <w:t>39</w:t>
        </w:r>
        <w:r>
          <w:rPr>
            <w:noProof/>
            <w:webHidden/>
          </w:rPr>
          <w:fldChar w:fldCharType="end"/>
        </w:r>
      </w:hyperlink>
    </w:p>
    <w:p w14:paraId="3B18EDB8" w14:textId="29073794"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7" w:history="1">
        <w:r w:rsidRPr="001E1345">
          <w:rPr>
            <w:rStyle w:val="Lienhypertexte"/>
            <w:noProof/>
            <w:lang w:val="fr-FR"/>
          </w:rPr>
          <w:t>Tableau 8: Résolutions et images par seconde (FPS) testées</w:t>
        </w:r>
        <w:r>
          <w:rPr>
            <w:noProof/>
            <w:webHidden/>
          </w:rPr>
          <w:tab/>
        </w:r>
        <w:r>
          <w:rPr>
            <w:noProof/>
            <w:webHidden/>
          </w:rPr>
          <w:fldChar w:fldCharType="begin"/>
        </w:r>
        <w:r>
          <w:rPr>
            <w:noProof/>
            <w:webHidden/>
          </w:rPr>
          <w:instrText xml:space="preserve"> PAGEREF _Toc88430427 \h </w:instrText>
        </w:r>
        <w:r>
          <w:rPr>
            <w:noProof/>
            <w:webHidden/>
          </w:rPr>
        </w:r>
        <w:r>
          <w:rPr>
            <w:noProof/>
            <w:webHidden/>
          </w:rPr>
          <w:fldChar w:fldCharType="separate"/>
        </w:r>
        <w:r w:rsidR="00F57D12">
          <w:rPr>
            <w:noProof/>
            <w:webHidden/>
          </w:rPr>
          <w:t>52</w:t>
        </w:r>
        <w:r>
          <w:rPr>
            <w:noProof/>
            <w:webHidden/>
          </w:rPr>
          <w:fldChar w:fldCharType="end"/>
        </w:r>
      </w:hyperlink>
    </w:p>
    <w:p w14:paraId="4664872E" w14:textId="39589215" w:rsidR="0005509F" w:rsidRDefault="0005509F">
      <w:pPr>
        <w:pStyle w:val="Tabledesillustrations"/>
        <w:tabs>
          <w:tab w:val="right" w:leader="dot" w:pos="9350"/>
        </w:tabs>
        <w:rPr>
          <w:rFonts w:asciiTheme="minorHAnsi" w:hAnsiTheme="minorHAnsi" w:cstheme="minorBidi"/>
          <w:noProof/>
          <w:color w:val="auto"/>
          <w:sz w:val="22"/>
          <w:lang w:val="fr-FR" w:eastAsia="fr-FR"/>
        </w:rPr>
      </w:pPr>
      <w:hyperlink w:anchor="_Toc88430428" w:history="1">
        <w:r w:rsidRPr="001E1345">
          <w:rPr>
            <w:rStyle w:val="Lienhypertexte"/>
            <w:noProof/>
            <w:lang w:val="fr-FR"/>
          </w:rPr>
          <w:t>Tableau 9: Comparaison des trois nano-ordinateurs supportant les SDK pour l’IA</w:t>
        </w:r>
        <w:r>
          <w:rPr>
            <w:noProof/>
            <w:webHidden/>
          </w:rPr>
          <w:tab/>
        </w:r>
        <w:r>
          <w:rPr>
            <w:noProof/>
            <w:webHidden/>
          </w:rPr>
          <w:fldChar w:fldCharType="begin"/>
        </w:r>
        <w:r>
          <w:rPr>
            <w:noProof/>
            <w:webHidden/>
          </w:rPr>
          <w:instrText xml:space="preserve"> PAGEREF _Toc88430428 \h </w:instrText>
        </w:r>
        <w:r>
          <w:rPr>
            <w:noProof/>
            <w:webHidden/>
          </w:rPr>
        </w:r>
        <w:r>
          <w:rPr>
            <w:noProof/>
            <w:webHidden/>
          </w:rPr>
          <w:fldChar w:fldCharType="separate"/>
        </w:r>
        <w:r w:rsidR="00F57D12">
          <w:rPr>
            <w:noProof/>
            <w:webHidden/>
          </w:rPr>
          <w:t>63</w:t>
        </w:r>
        <w:r>
          <w:rPr>
            <w:noProof/>
            <w:webHidden/>
          </w:rPr>
          <w:fldChar w:fldCharType="end"/>
        </w:r>
      </w:hyperlink>
    </w:p>
    <w:p w14:paraId="540D8E0E" w14:textId="0EEDD952" w:rsidR="00A87D2C" w:rsidRPr="008D0E1B" w:rsidRDefault="00ED2278" w:rsidP="00952DFA">
      <w:pPr>
        <w:tabs>
          <w:tab w:val="center" w:pos="418"/>
          <w:tab w:val="center" w:pos="4262"/>
          <w:tab w:val="center" w:pos="8339"/>
          <w:tab w:val="right" w:pos="9360"/>
        </w:tabs>
        <w:spacing w:after="555"/>
        <w:jc w:val="left"/>
        <w:rPr>
          <w:lang w:val="fr-FR"/>
        </w:rPr>
      </w:pPr>
      <w:r w:rsidRPr="008D0E1B">
        <w:rPr>
          <w:lang w:val="fr-FR"/>
        </w:rPr>
        <w:fldChar w:fldCharType="end"/>
      </w:r>
    </w:p>
    <w:p w14:paraId="270F88C7" w14:textId="77B7E9B7" w:rsidR="00A87D2C" w:rsidRPr="008D0E1B" w:rsidRDefault="00704BFB" w:rsidP="00F545BF">
      <w:pPr>
        <w:pStyle w:val="Titre1"/>
        <w:numPr>
          <w:ilvl w:val="0"/>
          <w:numId w:val="0"/>
        </w:numPr>
        <w:spacing w:after="187"/>
        <w:rPr>
          <w:rFonts w:ascii="Times New Roman" w:hAnsi="Times New Roman" w:cs="Times New Roman"/>
          <w:lang w:val="fr-FR"/>
        </w:rPr>
      </w:pPr>
      <w:bookmarkStart w:id="5" w:name="_Toc88430328"/>
      <w:r w:rsidRPr="008D0E1B">
        <w:rPr>
          <w:rFonts w:ascii="Times New Roman" w:hAnsi="Times New Roman" w:cs="Times New Roman"/>
          <w:lang w:val="fr-FR"/>
        </w:rPr>
        <w:lastRenderedPageBreak/>
        <w:t>Liste des abréviations</w:t>
      </w:r>
      <w:bookmarkEnd w:id="5"/>
    </w:p>
    <w:p w14:paraId="19FEFE08" w14:textId="77777777" w:rsidR="00A87D2C" w:rsidRPr="008D0E1B" w:rsidRDefault="00704BFB" w:rsidP="00F545BF">
      <w:pPr>
        <w:spacing w:after="0"/>
        <w:rPr>
          <w:lang w:val="fr-FR"/>
        </w:rPr>
      </w:pPr>
      <w:r w:rsidRPr="008D0E1B">
        <w:rPr>
          <w:lang w:val="fr-FR"/>
        </w:rPr>
        <w:t>AM Apprentissage Machine.</w:t>
      </w:r>
    </w:p>
    <w:p w14:paraId="6664342C" w14:textId="77777777" w:rsidR="00A87D2C" w:rsidRPr="008D0E1B" w:rsidRDefault="00704BFB" w:rsidP="00F545BF">
      <w:pPr>
        <w:spacing w:after="0"/>
        <w:rPr>
          <w:lang w:val="fr-FR"/>
        </w:rPr>
      </w:pPr>
      <w:r w:rsidRPr="008D0E1B">
        <w:rPr>
          <w:lang w:val="fr-FR"/>
        </w:rPr>
        <w:t>AP Apprentissage Profond.</w:t>
      </w:r>
    </w:p>
    <w:p w14:paraId="2D326FD3" w14:textId="72577E00" w:rsidR="00A87D2C" w:rsidRPr="008D0E1B" w:rsidRDefault="00704BFB" w:rsidP="00F545BF">
      <w:pPr>
        <w:spacing w:after="0"/>
        <w:rPr>
          <w:lang w:val="fr-FR"/>
        </w:rPr>
      </w:pPr>
      <w:r w:rsidRPr="008D0E1B">
        <w:rPr>
          <w:lang w:val="fr-FR"/>
        </w:rPr>
        <w:t>APC-PJC Association des Piétons et Cyclistes du Pont Jacques-Cartier.</w:t>
      </w:r>
    </w:p>
    <w:p w14:paraId="02F8C474" w14:textId="77777777" w:rsidR="00A87D2C" w:rsidRPr="008D0E1B" w:rsidRDefault="00704BFB" w:rsidP="00F545BF">
      <w:pPr>
        <w:spacing w:after="0"/>
        <w:rPr>
          <w:lang w:val="fr-FR"/>
        </w:rPr>
      </w:pPr>
      <w:r w:rsidRPr="008D0E1B">
        <w:rPr>
          <w:lang w:val="fr-FR"/>
        </w:rPr>
        <w:t>CNN Réseau de Neurones Connectés.</w:t>
      </w:r>
    </w:p>
    <w:p w14:paraId="1C953E9B" w14:textId="77777777" w:rsidR="00A87D2C" w:rsidRPr="008D0E1B" w:rsidRDefault="00704BFB" w:rsidP="00F545BF">
      <w:pPr>
        <w:spacing w:after="0"/>
        <w:rPr>
          <w:lang w:val="fr-FR"/>
        </w:rPr>
      </w:pPr>
      <w:r w:rsidRPr="008D0E1B">
        <w:rPr>
          <w:lang w:val="fr-FR"/>
        </w:rPr>
        <w:t>CPU Processeur Central.</w:t>
      </w:r>
    </w:p>
    <w:p w14:paraId="248F7716" w14:textId="77777777" w:rsidR="00A87D2C" w:rsidRPr="008D0E1B" w:rsidRDefault="00704BFB" w:rsidP="00F545BF">
      <w:pPr>
        <w:spacing w:after="0"/>
        <w:rPr>
          <w:lang w:val="fr-FR"/>
        </w:rPr>
      </w:pPr>
      <w:r w:rsidRPr="008D0E1B">
        <w:rPr>
          <w:lang w:val="fr-FR"/>
        </w:rPr>
        <w:t>CSV Valeur Séparée par des Virgules.</w:t>
      </w:r>
    </w:p>
    <w:p w14:paraId="2ED84901" w14:textId="77777777" w:rsidR="00A87D2C" w:rsidRPr="008D0E1B" w:rsidRDefault="002A0A96" w:rsidP="00F545BF">
      <w:pPr>
        <w:spacing w:after="0"/>
        <w:rPr>
          <w:lang w:val="fr-FR"/>
        </w:rPr>
      </w:pPr>
      <w:r w:rsidRPr="008D0E1B">
        <w:rPr>
          <w:lang w:val="fr-FR"/>
        </w:rPr>
        <w:t>FCN Réseau Pleinement Connectés (« </w:t>
      </w:r>
      <w:proofErr w:type="spellStart"/>
      <w:r w:rsidR="00704BFB" w:rsidRPr="008D0E1B">
        <w:rPr>
          <w:lang w:val="fr-FR"/>
        </w:rPr>
        <w:t>Fully</w:t>
      </w:r>
      <w:proofErr w:type="spellEnd"/>
      <w:r w:rsidR="00704BFB" w:rsidRPr="008D0E1B">
        <w:rPr>
          <w:lang w:val="fr-FR"/>
        </w:rPr>
        <w:t xml:space="preserve"> </w:t>
      </w:r>
      <w:proofErr w:type="spellStart"/>
      <w:r w:rsidR="00704BFB" w:rsidRPr="008D0E1B">
        <w:rPr>
          <w:lang w:val="fr-FR"/>
        </w:rPr>
        <w:t>Convolutional</w:t>
      </w:r>
      <w:proofErr w:type="spellEnd"/>
      <w:r w:rsidR="00704BFB" w:rsidRPr="008D0E1B">
        <w:rPr>
          <w:lang w:val="fr-FR"/>
        </w:rPr>
        <w:t xml:space="preserve"> Network</w:t>
      </w:r>
      <w:r w:rsidRPr="008D0E1B">
        <w:rPr>
          <w:lang w:val="fr-FR"/>
        </w:rPr>
        <w:t> »)</w:t>
      </w:r>
      <w:r w:rsidR="00704BFB" w:rsidRPr="008D0E1B">
        <w:rPr>
          <w:lang w:val="fr-FR"/>
        </w:rPr>
        <w:t>.</w:t>
      </w:r>
    </w:p>
    <w:p w14:paraId="3A75862D" w14:textId="77777777" w:rsidR="00A87D2C" w:rsidRPr="008D0E1B" w:rsidRDefault="00704BFB" w:rsidP="00F545BF">
      <w:pPr>
        <w:spacing w:after="0"/>
        <w:rPr>
          <w:lang w:val="fr-FR"/>
        </w:rPr>
      </w:pPr>
      <w:r w:rsidRPr="008D0E1B">
        <w:rPr>
          <w:lang w:val="fr-FR"/>
        </w:rPr>
        <w:t>FCNN Réseau de Neurones Pleinement Connectés.</w:t>
      </w:r>
    </w:p>
    <w:p w14:paraId="49A94BE2" w14:textId="77777777" w:rsidR="00A87D2C" w:rsidRPr="008D0E1B" w:rsidRDefault="00704BFB" w:rsidP="00F545BF">
      <w:pPr>
        <w:spacing w:after="0"/>
        <w:rPr>
          <w:lang w:val="fr-FR"/>
        </w:rPr>
      </w:pPr>
      <w:r w:rsidRPr="008D0E1B">
        <w:rPr>
          <w:lang w:val="fr-FR"/>
        </w:rPr>
        <w:t>FPS Images par Seconde.</w:t>
      </w:r>
    </w:p>
    <w:p w14:paraId="7ED0E747" w14:textId="77777777" w:rsidR="00A87D2C" w:rsidRPr="008D0E1B" w:rsidRDefault="00704BFB" w:rsidP="00F545BF">
      <w:pPr>
        <w:spacing w:after="0"/>
        <w:rPr>
          <w:lang w:val="fr-FR"/>
        </w:rPr>
      </w:pPr>
      <w:r w:rsidRPr="008D0E1B">
        <w:rPr>
          <w:lang w:val="fr-FR"/>
        </w:rPr>
        <w:t>GPU Processeur Graphique.</w:t>
      </w:r>
    </w:p>
    <w:p w14:paraId="2F458841" w14:textId="77777777" w:rsidR="00A87D2C" w:rsidRPr="008D0E1B" w:rsidRDefault="00704BFB" w:rsidP="00F545BF">
      <w:pPr>
        <w:spacing w:after="0"/>
        <w:rPr>
          <w:lang w:val="fr-FR"/>
        </w:rPr>
      </w:pPr>
      <w:r w:rsidRPr="008D0E1B">
        <w:rPr>
          <w:lang w:val="fr-FR"/>
        </w:rPr>
        <w:t>GT Vérité Terrain.</w:t>
      </w:r>
    </w:p>
    <w:p w14:paraId="1988EA07" w14:textId="77777777" w:rsidR="00A87D2C" w:rsidRPr="008D0E1B" w:rsidRDefault="00704BFB" w:rsidP="00F545BF">
      <w:pPr>
        <w:spacing w:after="0"/>
        <w:rPr>
          <w:lang w:val="fr-FR"/>
        </w:rPr>
      </w:pPr>
      <w:r w:rsidRPr="008D0E1B">
        <w:rPr>
          <w:lang w:val="fr-FR"/>
        </w:rPr>
        <w:t>IA Intelligence Artificielle.</w:t>
      </w:r>
    </w:p>
    <w:p w14:paraId="3486BBCD" w14:textId="77777777" w:rsidR="00A87D2C" w:rsidRPr="008D0E1B" w:rsidRDefault="00704BFB" w:rsidP="00F545BF">
      <w:pPr>
        <w:spacing w:after="0"/>
        <w:rPr>
          <w:lang w:val="fr-FR"/>
        </w:rPr>
      </w:pPr>
      <w:r w:rsidRPr="008D0E1B">
        <w:rPr>
          <w:lang w:val="fr-FR"/>
        </w:rPr>
        <w:t>IoT Internet des Objets.</w:t>
      </w:r>
    </w:p>
    <w:p w14:paraId="2FDF7639" w14:textId="77777777" w:rsidR="00A87D2C" w:rsidRPr="008D0E1B" w:rsidRDefault="00704BFB" w:rsidP="00F545BF">
      <w:pPr>
        <w:spacing w:after="0"/>
        <w:rPr>
          <w:lang w:val="fr-FR"/>
        </w:rPr>
      </w:pPr>
      <w:proofErr w:type="spellStart"/>
      <w:r w:rsidRPr="008D0E1B">
        <w:rPr>
          <w:lang w:val="fr-FR"/>
        </w:rPr>
        <w:t>IoU</w:t>
      </w:r>
      <w:proofErr w:type="spellEnd"/>
      <w:r w:rsidRPr="008D0E1B">
        <w:rPr>
          <w:lang w:val="fr-FR"/>
        </w:rPr>
        <w:t xml:space="preserve"> Intersection sur Union.</w:t>
      </w:r>
    </w:p>
    <w:p w14:paraId="2AC73EE0" w14:textId="77777777" w:rsidR="00A87D2C" w:rsidRPr="008D0E1B" w:rsidRDefault="00704BFB" w:rsidP="00F545BF">
      <w:pPr>
        <w:spacing w:after="0"/>
        <w:rPr>
          <w:lang w:val="fr-FR"/>
        </w:rPr>
      </w:pPr>
      <w:r w:rsidRPr="008D0E1B">
        <w:rPr>
          <w:lang w:val="fr-FR"/>
        </w:rPr>
        <w:t xml:space="preserve">L4T Linux pour </w:t>
      </w:r>
      <w:proofErr w:type="spellStart"/>
      <w:r w:rsidRPr="008D0E1B">
        <w:rPr>
          <w:lang w:val="fr-FR"/>
        </w:rPr>
        <w:t>Tegra</w:t>
      </w:r>
      <w:proofErr w:type="spellEnd"/>
      <w:r w:rsidRPr="008D0E1B">
        <w:rPr>
          <w:lang w:val="fr-FR"/>
        </w:rPr>
        <w:t>.</w:t>
      </w:r>
    </w:p>
    <w:p w14:paraId="38C3ECDE" w14:textId="77777777" w:rsidR="00A87D2C" w:rsidRPr="008D0E1B" w:rsidRDefault="00704BFB" w:rsidP="00F545BF">
      <w:pPr>
        <w:spacing w:after="0"/>
        <w:rPr>
          <w:lang w:val="fr-FR"/>
        </w:rPr>
      </w:pPr>
      <w:r w:rsidRPr="008D0E1B">
        <w:rPr>
          <w:lang w:val="fr-FR"/>
        </w:rPr>
        <w:t>ONNX Échange de Réseau Neuronal Ouvert.</w:t>
      </w:r>
    </w:p>
    <w:p w14:paraId="4F62E427" w14:textId="10783D7C" w:rsidR="00A87D2C" w:rsidRPr="008D0E1B" w:rsidRDefault="00704BFB" w:rsidP="00F545BF">
      <w:pPr>
        <w:spacing w:after="0"/>
        <w:rPr>
          <w:lang w:val="fr-FR"/>
        </w:rPr>
      </w:pPr>
      <w:r w:rsidRPr="008D0E1B">
        <w:rPr>
          <w:lang w:val="fr-FR"/>
        </w:rPr>
        <w:t>PJCCI Les Ponts Jacques Cartier et Champlain Incorporée.</w:t>
      </w:r>
    </w:p>
    <w:p w14:paraId="6FDB80F5" w14:textId="35E56AC5" w:rsidR="00AB3AF7" w:rsidRPr="008D0E1B" w:rsidRDefault="00AB3AF7" w:rsidP="00F545BF">
      <w:pPr>
        <w:spacing w:after="0"/>
        <w:rPr>
          <w:lang w:val="fr-FR"/>
        </w:rPr>
      </w:pPr>
      <w:r w:rsidRPr="008D0E1B">
        <w:rPr>
          <w:lang w:val="fr-FR"/>
        </w:rPr>
        <w:t>PoE Power over Ethernet.</w:t>
      </w:r>
    </w:p>
    <w:p w14:paraId="1FD78E67" w14:textId="77777777" w:rsidR="00A87D2C" w:rsidRPr="008D0E1B" w:rsidRDefault="00704BFB" w:rsidP="00F545BF">
      <w:pPr>
        <w:spacing w:after="0"/>
        <w:rPr>
          <w:lang w:val="fr-FR"/>
        </w:rPr>
      </w:pPr>
      <w:r w:rsidRPr="008D0E1B">
        <w:rPr>
          <w:lang w:val="fr-FR"/>
        </w:rPr>
        <w:t>SDK Kit de Développement.</w:t>
      </w:r>
    </w:p>
    <w:p w14:paraId="636206C6" w14:textId="77777777" w:rsidR="00AB3AF7" w:rsidRPr="008D0E1B" w:rsidRDefault="00704BFB" w:rsidP="00F545BF">
      <w:pPr>
        <w:spacing w:after="0"/>
        <w:rPr>
          <w:lang w:val="fr-FR"/>
        </w:rPr>
      </w:pPr>
      <w:r w:rsidRPr="008D0E1B">
        <w:rPr>
          <w:lang w:val="fr-FR"/>
        </w:rPr>
        <w:t>SSD Disque Dur.</w:t>
      </w:r>
    </w:p>
    <w:p w14:paraId="4D4A1CD6" w14:textId="77777777" w:rsidR="00AB3AF7" w:rsidRPr="008D0E1B" w:rsidRDefault="00704BFB" w:rsidP="00F545BF">
      <w:pPr>
        <w:spacing w:after="0"/>
        <w:rPr>
          <w:lang w:val="fr-FR"/>
        </w:rPr>
      </w:pPr>
      <w:r w:rsidRPr="008D0E1B">
        <w:rPr>
          <w:lang w:val="fr-FR"/>
        </w:rPr>
        <w:t xml:space="preserve">TFLOPS </w:t>
      </w:r>
      <w:proofErr w:type="spellStart"/>
      <w:r w:rsidRPr="008D0E1B">
        <w:rPr>
          <w:lang w:val="fr-FR"/>
        </w:rPr>
        <w:t>teraFLOPS</w:t>
      </w:r>
      <w:proofErr w:type="spellEnd"/>
      <w:r w:rsidRPr="008D0E1B">
        <w:rPr>
          <w:lang w:val="fr-FR"/>
        </w:rPr>
        <w:t>.</w:t>
      </w:r>
    </w:p>
    <w:p w14:paraId="531D8059" w14:textId="2C8D8C3F" w:rsidR="00A87D2C" w:rsidRPr="008D0E1B" w:rsidRDefault="00704BFB" w:rsidP="00F545BF">
      <w:pPr>
        <w:spacing w:after="0"/>
        <w:rPr>
          <w:lang w:val="fr-FR"/>
        </w:rPr>
      </w:pPr>
      <w:r w:rsidRPr="008D0E1B">
        <w:rPr>
          <w:lang w:val="fr-FR"/>
        </w:rPr>
        <w:t>WSL Sous-système Windows pour Linux.</w:t>
      </w:r>
    </w:p>
    <w:p w14:paraId="2DD1BDA9" w14:textId="77777777" w:rsidR="00A87D2C" w:rsidRPr="008D0E1B" w:rsidRDefault="00A87D2C" w:rsidP="00952DFA">
      <w:pPr>
        <w:rPr>
          <w:lang w:val="fr-FR"/>
        </w:rPr>
        <w:sectPr w:rsidR="00A87D2C" w:rsidRPr="008D0E1B" w:rsidSect="002A0A96">
          <w:footerReference w:type="even" r:id="rId15"/>
          <w:footerReference w:type="default" r:id="rId16"/>
          <w:footerReference w:type="first" r:id="rId17"/>
          <w:pgSz w:w="12240" w:h="15840" w:code="1"/>
          <w:pgMar w:top="1440" w:right="1440" w:bottom="1440" w:left="1440" w:header="720" w:footer="720" w:gutter="0"/>
          <w:pgNumType w:fmt="upperRoman" w:start="1"/>
          <w:cols w:space="720"/>
          <w:docGrid w:linePitch="326"/>
        </w:sectPr>
      </w:pPr>
    </w:p>
    <w:p w14:paraId="6265C260" w14:textId="77777777" w:rsidR="00A87D2C" w:rsidRPr="008D0E1B" w:rsidRDefault="00704BFB" w:rsidP="00952DFA">
      <w:pPr>
        <w:pStyle w:val="Titre1"/>
        <w:ind w:left="501" w:hanging="516"/>
        <w:rPr>
          <w:rFonts w:ascii="Times New Roman" w:hAnsi="Times New Roman" w:cs="Times New Roman"/>
          <w:lang w:val="fr-FR"/>
        </w:rPr>
      </w:pPr>
      <w:bookmarkStart w:id="6" w:name="_Toc88430329"/>
      <w:r w:rsidRPr="008D0E1B">
        <w:rPr>
          <w:rFonts w:ascii="Times New Roman" w:hAnsi="Times New Roman" w:cs="Times New Roman"/>
          <w:lang w:val="fr-FR"/>
        </w:rPr>
        <w:lastRenderedPageBreak/>
        <w:t>Introduction</w:t>
      </w:r>
      <w:bookmarkEnd w:id="6"/>
    </w:p>
    <w:p w14:paraId="74DECFBD" w14:textId="77777777" w:rsidR="00A87D2C" w:rsidRPr="008D0E1B" w:rsidRDefault="00704BFB" w:rsidP="00952DFA">
      <w:pPr>
        <w:pStyle w:val="Titre2"/>
        <w:ind w:left="631" w:hanging="646"/>
        <w:rPr>
          <w:rFonts w:cs="Times New Roman"/>
          <w:lang w:val="fr-FR"/>
        </w:rPr>
      </w:pPr>
      <w:bookmarkStart w:id="7" w:name="_Toc88430330"/>
      <w:r w:rsidRPr="008D0E1B">
        <w:rPr>
          <w:rFonts w:cs="Times New Roman"/>
          <w:lang w:val="fr-FR"/>
        </w:rPr>
        <w:t>Mise en contexte</w:t>
      </w:r>
      <w:bookmarkEnd w:id="7"/>
    </w:p>
    <w:p w14:paraId="22D470F6" w14:textId="77777777" w:rsidR="00A87D2C" w:rsidRPr="008D0E1B" w:rsidRDefault="00704BFB" w:rsidP="00952DFA">
      <w:pPr>
        <w:ind w:left="-3"/>
        <w:rPr>
          <w:lang w:val="fr-FR"/>
        </w:rPr>
      </w:pPr>
      <w:r w:rsidRPr="008D0E1B">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8D0E1B" w:rsidRDefault="00704BFB" w:rsidP="00952DFA">
      <w:pPr>
        <w:ind w:left="-3"/>
        <w:rPr>
          <w:lang w:val="fr-FR"/>
        </w:rPr>
      </w:pPr>
      <w:r w:rsidRPr="008D0E1B">
        <w:rPr>
          <w:lang w:val="fr-FR"/>
        </w:rPr>
        <w:t xml:space="preserve">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w:t>
      </w:r>
      <w:proofErr w:type="gramStart"/>
      <w:r w:rsidRPr="008D0E1B">
        <w:rPr>
          <w:lang w:val="fr-FR"/>
        </w:rPr>
        <w:t>vision;</w:t>
      </w:r>
      <w:proofErr w:type="gramEnd"/>
      <w:r w:rsidRPr="008D0E1B">
        <w:rPr>
          <w:lang w:val="fr-FR"/>
        </w:rPr>
        <w:t xml:space="preserve"> son; et météorologiques (température, humidité, etc.). Chaque nano-ordinateur d’une paire perçoit le même environnement, mais d’une perspective différente que son homologue : la caméra pointe vers la même surface, mais d’un autre point de </w:t>
      </w:r>
      <w:proofErr w:type="gramStart"/>
      <w:r w:rsidRPr="008D0E1B">
        <w:rPr>
          <w:lang w:val="fr-FR"/>
        </w:rPr>
        <w:t>vue;</w:t>
      </w:r>
      <w:proofErr w:type="gramEnd"/>
      <w:r w:rsidRPr="008D0E1B">
        <w:rPr>
          <w:lang w:val="fr-FR"/>
        </w:rPr>
        <w:t xml:space="preserv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8D0E1B">
        <w:rPr>
          <w:lang w:val="fr-FR"/>
        </w:rPr>
        <w:t xml:space="preserve"> (AI)</w:t>
      </w:r>
      <w:r w:rsidRPr="008D0E1B">
        <w:rPr>
          <w:lang w:val="fr-FR"/>
        </w:rPr>
        <w:t>. La déduction de l’état de la surface de la piste (sèche, mouillée, glacée, enneigée, etc.) se fait en fusionnant les différentes perceptions (</w:t>
      </w:r>
      <w:proofErr w:type="spellStart"/>
      <w:r w:rsidRPr="008D0E1B">
        <w:rPr>
          <w:lang w:val="fr-FR"/>
        </w:rPr>
        <w:t>multicibles</w:t>
      </w:r>
      <w:proofErr w:type="spellEnd"/>
      <w:r w:rsidRPr="008D0E1B">
        <w:rPr>
          <w:lang w:val="fr-FR"/>
        </w:rPr>
        <w:t>) de chaque capteur (</w:t>
      </w:r>
      <w:proofErr w:type="spellStart"/>
      <w:r w:rsidRPr="008D0E1B">
        <w:rPr>
          <w:lang w:val="fr-FR"/>
        </w:rPr>
        <w:t>multicapteurs</w:t>
      </w:r>
      <w:proofErr w:type="spellEnd"/>
      <w:r w:rsidRPr="008D0E1B">
        <w:rPr>
          <w:lang w:val="fr-FR"/>
        </w:rPr>
        <w:t>).</w:t>
      </w:r>
    </w:p>
    <w:p w14:paraId="17AB68E7" w14:textId="77777777" w:rsidR="00A87D2C" w:rsidRPr="008D0E1B" w:rsidRDefault="00704BFB" w:rsidP="00952DFA">
      <w:pPr>
        <w:ind w:left="-3"/>
        <w:rPr>
          <w:lang w:val="fr-FR"/>
        </w:rPr>
      </w:pPr>
      <w:r w:rsidRPr="008D0E1B">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8D0E1B">
        <w:rPr>
          <w:lang w:val="fr-FR"/>
        </w:rPr>
        <w:t xml:space="preserve"> temps réel ou quasi-temps réel</w:t>
      </w:r>
      <w:r w:rsidR="002F7F20" w:rsidRPr="008D0E1B">
        <w:rPr>
          <w:rStyle w:val="Appelnotedebasdep"/>
          <w:lang w:val="fr-FR"/>
        </w:rPr>
        <w:footnoteReference w:id="1"/>
      </w:r>
      <w:r w:rsidRPr="008D0E1B">
        <w:rPr>
          <w:lang w:val="fr-FR"/>
        </w:rPr>
        <w:t xml:space="preserve">, les conditions de la surface de la piste multifonctionnelle : enneigée, mouillée, présence de glace noire, partiellement sèche, etc. Les </w:t>
      </w:r>
      <w:r w:rsidRPr="008D0E1B">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8D0E1B" w:rsidRDefault="00704BFB" w:rsidP="00952DFA">
      <w:pPr>
        <w:ind w:left="-3"/>
        <w:rPr>
          <w:lang w:val="fr-FR"/>
        </w:rPr>
      </w:pPr>
      <w:r w:rsidRPr="008D0E1B">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8D0E1B" w:rsidRDefault="00704BFB" w:rsidP="00952DFA">
      <w:pPr>
        <w:spacing w:after="465"/>
        <w:ind w:left="-3"/>
        <w:rPr>
          <w:lang w:val="fr-FR"/>
        </w:rPr>
      </w:pPr>
      <w:r w:rsidRPr="008D0E1B">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8D0E1B" w:rsidRDefault="00704BFB" w:rsidP="00952DFA">
      <w:pPr>
        <w:pStyle w:val="Titre2"/>
        <w:ind w:left="631" w:hanging="646"/>
        <w:rPr>
          <w:rFonts w:cs="Times New Roman"/>
          <w:lang w:val="fr-FR"/>
        </w:rPr>
      </w:pPr>
      <w:bookmarkStart w:id="8" w:name="_Toc88430331"/>
      <w:r w:rsidRPr="008D0E1B">
        <w:rPr>
          <w:rFonts w:cs="Times New Roman"/>
          <w:lang w:val="fr-FR"/>
        </w:rPr>
        <w:t>Problématique</w:t>
      </w:r>
      <w:bookmarkEnd w:id="8"/>
    </w:p>
    <w:p w14:paraId="438B3FBC" w14:textId="77777777" w:rsidR="00A87D2C" w:rsidRPr="008D0E1B" w:rsidRDefault="00704BFB" w:rsidP="00952DFA">
      <w:pPr>
        <w:ind w:left="-3"/>
        <w:rPr>
          <w:lang w:val="fr-FR"/>
        </w:rPr>
      </w:pPr>
      <w:r w:rsidRPr="008D0E1B">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11E8FE47" w:rsidR="00A87D2C" w:rsidRPr="008D0E1B" w:rsidRDefault="00704BFB" w:rsidP="00952DFA">
      <w:pPr>
        <w:ind w:left="-3"/>
        <w:rPr>
          <w:lang w:val="fr-FR"/>
        </w:rPr>
      </w:pPr>
      <w:r w:rsidRPr="008D0E1B">
        <w:rPr>
          <w:lang w:val="fr-FR"/>
        </w:rPr>
        <w:t>La paramétrisation (des "</w:t>
      </w:r>
      <w:r w:rsidR="002D134A" w:rsidRPr="008D0E1B">
        <w:rPr>
          <w:lang w:val="fr-FR"/>
        </w:rPr>
        <w:t>hyperparamètres</w:t>
      </w:r>
      <w:r w:rsidRPr="008D0E1B">
        <w:rPr>
          <w:lang w:val="fr-FR"/>
        </w:rPr>
        <w:t xml:space="preserve">") des réseaux de neurones est subtile et intuitive, et </w:t>
      </w:r>
      <w:r w:rsidR="003D0058" w:rsidRPr="008D0E1B">
        <w:rPr>
          <w:lang w:val="fr-FR"/>
        </w:rPr>
        <w:t>nécessite</w:t>
      </w:r>
      <w:r w:rsidRPr="008D0E1B">
        <w:rPr>
          <w:lang w:val="fr-FR"/>
        </w:rPr>
        <w:t xml:space="preserve"> de l’expérience. C’est un processus d’essais-erreurs qui est couteux en temps, et risqué puisqu’il n’y a aucune garantie de succès. La technique d’apprentissage par transfert (</w:t>
      </w:r>
      <w:r w:rsidRPr="00F545BF">
        <w:rPr>
          <w:i/>
          <w:lang w:val="fr-FR"/>
        </w:rPr>
        <w:t>Transfer Learning</w:t>
      </w:r>
      <w:r w:rsidRPr="008D0E1B">
        <w:rPr>
          <w:lang w:val="fr-FR"/>
        </w:rPr>
        <w:t xml:space="preserve">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w:t>
      </w:r>
      <w:proofErr w:type="gramStart"/>
      <w:r w:rsidRPr="008D0E1B">
        <w:rPr>
          <w:lang w:val="fr-FR"/>
        </w:rPr>
        <w:t>2019;</w:t>
      </w:r>
      <w:proofErr w:type="gramEnd"/>
      <w:r w:rsidRPr="008D0E1B">
        <w:rPr>
          <w:lang w:val="fr-FR"/>
        </w:rPr>
        <w:t xml:space="preserve"> NVIDIA, 2019b; Zheng et al., 2020).</w:t>
      </w:r>
    </w:p>
    <w:p w14:paraId="663BFAD1" w14:textId="77777777" w:rsidR="00A87D2C" w:rsidRPr="008D0E1B" w:rsidRDefault="00704BFB" w:rsidP="00952DFA">
      <w:pPr>
        <w:ind w:left="-3"/>
        <w:rPr>
          <w:lang w:val="fr-FR"/>
        </w:rPr>
      </w:pPr>
      <w:r w:rsidRPr="008D0E1B">
        <w:rPr>
          <w:lang w:val="fr-FR"/>
        </w:rPr>
        <w:t xml:space="preserve">Même si les scores sont satisfaisants lors de la phase de test du modèle, la réalité du terrain peut surprendre. Les tests d’acceptation du modèle doivent se faire en dehors de l’environnement </w:t>
      </w:r>
      <w:r w:rsidRPr="008D0E1B">
        <w:rPr>
          <w:lang w:val="fr-FR"/>
        </w:rPr>
        <w:lastRenderedPageBreak/>
        <w:t>d’entrainement (laboratoire), dans les conditions réelles (luminosité, angle, hauteur, etc.) sur le terrain d’implémentation. Dans le jargon de l’intelligence artificielle et des réseaux</w:t>
      </w:r>
      <w:r w:rsidR="002F7F20" w:rsidRPr="008D0E1B">
        <w:rPr>
          <w:lang w:val="fr-FR"/>
        </w:rPr>
        <w:t xml:space="preserve"> de neurones, c’est l’inférence</w:t>
      </w:r>
      <w:r w:rsidR="002F7F20" w:rsidRPr="008D0E1B">
        <w:rPr>
          <w:rStyle w:val="Appelnotedebasdep"/>
          <w:lang w:val="fr-FR"/>
        </w:rPr>
        <w:footnoteReference w:id="2"/>
      </w:r>
      <w:r w:rsidRPr="008D0E1B">
        <w:rPr>
          <w:vertAlign w:val="superscript"/>
          <w:lang w:val="fr-FR"/>
        </w:rPr>
        <w:t xml:space="preserve"> </w:t>
      </w:r>
      <w:r w:rsidRPr="008D0E1B">
        <w:rPr>
          <w:lang w:val="fr-FR"/>
        </w:rPr>
        <w:t xml:space="preserve">(Copel, </w:t>
      </w:r>
      <w:proofErr w:type="gramStart"/>
      <w:r w:rsidRPr="008D0E1B">
        <w:rPr>
          <w:lang w:val="fr-FR"/>
        </w:rPr>
        <w:t>2016;</w:t>
      </w:r>
      <w:proofErr w:type="gramEnd"/>
      <w:r w:rsidRPr="008D0E1B">
        <w:rPr>
          <w:lang w:val="fr-FR"/>
        </w:rPr>
        <w:t xml:space="preserve"> NVIDIA, 2019b). De plus, le système hôte, dans notre cas le </w:t>
      </w:r>
      <w:r w:rsidR="005F0177" w:rsidRPr="008D0E1B">
        <w:rPr>
          <w:lang w:val="fr-FR"/>
        </w:rPr>
        <w:t>nano-ordi</w:t>
      </w:r>
      <w:r w:rsidRPr="008D0E1B">
        <w:rPr>
          <w:lang w:val="fr-FR"/>
        </w:rPr>
        <w:t xml:space="preserve">nateur NVIDIA </w:t>
      </w:r>
      <w:proofErr w:type="spellStart"/>
      <w:r w:rsidRPr="008D0E1B">
        <w:rPr>
          <w:lang w:val="fr-FR"/>
        </w:rPr>
        <w:t>Jetson</w:t>
      </w:r>
      <w:proofErr w:type="spellEnd"/>
      <w:r w:rsidRPr="008D0E1B">
        <w:rPr>
          <w:lang w:val="fr-FR"/>
        </w:rPr>
        <w:t xml:space="preserve"> Nano, est conçu avec une architecture matérielle limitée (GPU, </w:t>
      </w:r>
      <w:proofErr w:type="spellStart"/>
      <w:r w:rsidRPr="008D0E1B">
        <w:rPr>
          <w:lang w:val="fr-FR"/>
        </w:rPr>
        <w:t>CPUs</w:t>
      </w:r>
      <w:proofErr w:type="spellEnd"/>
      <w:r w:rsidRPr="008D0E1B">
        <w:rPr>
          <w:lang w:val="fr-FR"/>
        </w:rPr>
        <w:t>, mémoire, taux de transfert, alimentation).</w:t>
      </w:r>
    </w:p>
    <w:p w14:paraId="7B29E091" w14:textId="7E83F6A6" w:rsidR="00F81239" w:rsidRPr="008D0E1B" w:rsidRDefault="00704BFB" w:rsidP="00407230">
      <w:pPr>
        <w:spacing w:after="0"/>
        <w:ind w:left="-3"/>
        <w:rPr>
          <w:lang w:val="fr-FR"/>
        </w:rPr>
      </w:pPr>
      <w:r w:rsidRPr="008D0E1B">
        <w:rPr>
          <w:lang w:val="fr-FR"/>
        </w:rPr>
        <w:t>La segmentation sémantique (</w:t>
      </w:r>
      <w:r w:rsidR="00C9515E" w:rsidRPr="008D0E1B">
        <w:rPr>
          <w:lang w:val="fr-FR"/>
        </w:rPr>
        <w:fldChar w:fldCharType="begin"/>
      </w:r>
      <w:r w:rsidR="00C9515E" w:rsidRPr="008D0E1B">
        <w:rPr>
          <w:lang w:val="fr-FR"/>
        </w:rPr>
        <w:instrText xml:space="preserve"> REF _Ref84685295 \h </w:instrText>
      </w:r>
      <w:r w:rsidR="008D0E1B">
        <w:rPr>
          <w:lang w:val="fr-FR"/>
        </w:rPr>
        <w:instrText xml:space="preserve"> \* MERGEFORMAT </w:instrText>
      </w:r>
      <w:r w:rsidR="00C9515E" w:rsidRPr="008D0E1B">
        <w:rPr>
          <w:lang w:val="fr-FR"/>
        </w:rPr>
      </w:r>
      <w:r w:rsidR="00C9515E" w:rsidRPr="008D0E1B">
        <w:rPr>
          <w:lang w:val="fr-FR"/>
        </w:rPr>
        <w:fldChar w:fldCharType="separate"/>
      </w:r>
      <w:r w:rsidR="00F57D12" w:rsidRPr="008D0E1B">
        <w:rPr>
          <w:lang w:val="fr-FR"/>
        </w:rPr>
        <w:t xml:space="preserve">Figure </w:t>
      </w:r>
      <w:r w:rsidR="00F57D12">
        <w:rPr>
          <w:noProof/>
          <w:lang w:val="fr-FR"/>
        </w:rPr>
        <w:t>1</w:t>
      </w:r>
      <w:r w:rsidR="00C9515E" w:rsidRPr="008D0E1B">
        <w:rPr>
          <w:lang w:val="fr-FR"/>
        </w:rPr>
        <w:fldChar w:fldCharType="end"/>
      </w:r>
      <w:r w:rsidRPr="008D0E1B">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8D0E1B">
        <w:rPr>
          <w:lang w:val="fr-FR"/>
        </w:rPr>
        <w:t>Filgueira</w:t>
      </w:r>
      <w:proofErr w:type="spellEnd"/>
      <w:r w:rsidRPr="008D0E1B">
        <w:rPr>
          <w:lang w:val="fr-FR"/>
        </w:rPr>
        <w:t xml:space="preserve"> et al., </w:t>
      </w:r>
      <w:proofErr w:type="gramStart"/>
      <w:r w:rsidRPr="008D0E1B">
        <w:rPr>
          <w:lang w:val="fr-FR"/>
        </w:rPr>
        <w:t>2019;</w:t>
      </w:r>
      <w:proofErr w:type="gramEnd"/>
      <w:r w:rsidRPr="008D0E1B">
        <w:rPr>
          <w:lang w:val="fr-FR"/>
        </w:rPr>
        <w:t xml:space="preserve">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8D0E1B">
        <w:rPr>
          <w:lang w:val="fr-FR"/>
        </w:rPr>
        <w:t>Mody</w:t>
      </w:r>
      <w:proofErr w:type="spellEnd"/>
      <w:r w:rsidRPr="008D0E1B">
        <w:rPr>
          <w:lang w:val="fr-FR"/>
        </w:rPr>
        <w:t xml:space="preserve"> et al., 2018). Leur application par des nano-ordinateurs est un défi en raison de la faible consommation d’énergie (Watts) et de la puissance de calcul limité de ces derniers (Copel, 2016).</w:t>
      </w:r>
    </w:p>
    <w:p w14:paraId="1E20F8C5" w14:textId="36973E04" w:rsidR="006E0825" w:rsidRPr="008D0E1B" w:rsidRDefault="00D30519" w:rsidP="00407230">
      <w:pPr>
        <w:spacing w:after="0"/>
        <w:ind w:left="-3"/>
        <w:jc w:val="center"/>
        <w:rPr>
          <w:lang w:val="fr-FR"/>
        </w:rPr>
      </w:pPr>
      <w:r>
        <w:rPr>
          <w:noProof/>
          <w:lang w:val="fr-FR" w:eastAsia="fr-FR"/>
        </w:rPr>
        <w:t xml:space="preserve">  </w:t>
      </w:r>
      <w:r w:rsidR="00704BFB" w:rsidRPr="008D0E1B">
        <w:rPr>
          <w:noProof/>
          <w:lang w:val="fr-FR" w:eastAsia="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8"/>
                    <a:stretch>
                      <a:fillRect/>
                    </a:stretch>
                  </pic:blipFill>
                  <pic:spPr>
                    <a:xfrm>
                      <a:off x="0" y="0"/>
                      <a:ext cx="4458020" cy="3363346"/>
                    </a:xfrm>
                    <a:prstGeom prst="rect">
                      <a:avLst/>
                    </a:prstGeom>
                  </pic:spPr>
                </pic:pic>
              </a:graphicData>
            </a:graphic>
          </wp:inline>
        </w:drawing>
      </w:r>
    </w:p>
    <w:p w14:paraId="71F463C6" w14:textId="3DE71368" w:rsidR="00A87D2C" w:rsidRPr="008D0E1B" w:rsidRDefault="006E0825" w:rsidP="00952DFA">
      <w:pPr>
        <w:pStyle w:val="Lgende"/>
        <w:jc w:val="left"/>
        <w:rPr>
          <w:lang w:val="fr-FR"/>
        </w:rPr>
      </w:pPr>
      <w:bookmarkStart w:id="9" w:name="_Ref84685295"/>
      <w:bookmarkStart w:id="10" w:name="_Toc8843039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w:t>
      </w:r>
      <w:r w:rsidRPr="008D0E1B">
        <w:rPr>
          <w:lang w:val="fr-FR"/>
        </w:rPr>
        <w:fldChar w:fldCharType="end"/>
      </w:r>
      <w:bookmarkEnd w:id="9"/>
      <w:r w:rsidRPr="008D0E1B">
        <w:rPr>
          <w:lang w:val="fr-FR"/>
        </w:rPr>
        <w:t xml:space="preserve">: Segmentation </w:t>
      </w:r>
      <w:proofErr w:type="spellStart"/>
      <w:r w:rsidRPr="008D0E1B">
        <w:rPr>
          <w:lang w:val="fr-FR"/>
        </w:rPr>
        <w:t>semantic</w:t>
      </w:r>
      <w:proofErr w:type="spellEnd"/>
      <w:r w:rsidRPr="008D0E1B">
        <w:rPr>
          <w:lang w:val="fr-FR"/>
        </w:rPr>
        <w:t xml:space="preserve"> (Wu et al., 2019, p. 1)</w:t>
      </w:r>
      <w:bookmarkEnd w:id="10"/>
    </w:p>
    <w:p w14:paraId="47A48456" w14:textId="63C44E51" w:rsidR="00A87D2C" w:rsidRPr="008D0E1B" w:rsidRDefault="00704BFB" w:rsidP="00952DFA">
      <w:pPr>
        <w:spacing w:after="465"/>
        <w:ind w:left="-3"/>
        <w:rPr>
          <w:lang w:val="fr-FR"/>
        </w:rPr>
      </w:pPr>
      <w:r w:rsidRPr="008D0E1B">
        <w:rPr>
          <w:lang w:val="fr-FR"/>
        </w:rPr>
        <w:lastRenderedPageBreak/>
        <w:t xml:space="preserve">Il existe différents cadres applicatifs pour l’entrainement de modèles IA, tels que </w:t>
      </w:r>
      <w:proofErr w:type="spellStart"/>
      <w:r w:rsidRPr="00F545BF">
        <w:rPr>
          <w:i/>
          <w:lang w:val="fr-FR"/>
        </w:rPr>
        <w:t>PyTorch</w:t>
      </w:r>
      <w:proofErr w:type="spellEnd"/>
      <w:r w:rsidRPr="008D0E1B">
        <w:rPr>
          <w:lang w:val="fr-FR"/>
        </w:rPr>
        <w:t xml:space="preserve"> ou </w:t>
      </w:r>
      <w:proofErr w:type="spellStart"/>
      <w:r w:rsidRPr="00F545BF">
        <w:rPr>
          <w:i/>
          <w:lang w:val="fr-FR"/>
        </w:rPr>
        <w:t>TensorFlow</w:t>
      </w:r>
      <w:proofErr w:type="spellEnd"/>
      <w:r w:rsidRPr="008D0E1B">
        <w:rPr>
          <w:lang w:val="fr-FR"/>
        </w:rPr>
        <w:t xml:space="preserve">. L’inconvénient est d’avoir à installer pour chacun leur propre environnement de développement et d’inférence, ce qui augmente les efforts et les </w:t>
      </w:r>
      <w:r w:rsidR="003D0058" w:rsidRPr="008D0E1B">
        <w:rPr>
          <w:lang w:val="fr-FR"/>
        </w:rPr>
        <w:t>coûts</w:t>
      </w:r>
      <w:r w:rsidRPr="008D0E1B">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8D0E1B">
        <w:rPr>
          <w:lang w:val="fr-FR"/>
        </w:rPr>
        <w:t>Jetson</w:t>
      </w:r>
      <w:proofErr w:type="spellEnd"/>
      <w:r w:rsidRPr="008D0E1B">
        <w:rPr>
          <w:lang w:val="fr-FR"/>
        </w:rPr>
        <w:t xml:space="preserve"> Nano une plateforme applicative qui supporte les modèles convertis au format ONNX, et offre donc une solution supportant l’</w:t>
      </w:r>
      <w:r w:rsidR="00DC196A" w:rsidRPr="008D0E1B">
        <w:rPr>
          <w:lang w:val="fr-FR"/>
        </w:rPr>
        <w:t>interopérabilité</w:t>
      </w:r>
      <w:r w:rsidR="00F81239" w:rsidRPr="008D0E1B">
        <w:rPr>
          <w:lang w:val="fr-FR"/>
        </w:rPr>
        <w:t xml:space="preserve"> </w:t>
      </w:r>
      <w:r w:rsidRPr="008D0E1B">
        <w:rPr>
          <w:lang w:val="fr-FR"/>
        </w:rPr>
        <w:t>des modèles IA.</w:t>
      </w:r>
    </w:p>
    <w:p w14:paraId="0D75B62E" w14:textId="77777777" w:rsidR="00A87D2C" w:rsidRPr="008D0E1B" w:rsidRDefault="00704BFB" w:rsidP="00952DFA">
      <w:pPr>
        <w:pStyle w:val="Titre2"/>
        <w:ind w:left="631" w:hanging="646"/>
        <w:rPr>
          <w:rFonts w:cs="Times New Roman"/>
          <w:lang w:val="fr-FR"/>
        </w:rPr>
      </w:pPr>
      <w:bookmarkStart w:id="11" w:name="_Toc88430332"/>
      <w:r w:rsidRPr="008D0E1B">
        <w:rPr>
          <w:rFonts w:cs="Times New Roman"/>
          <w:lang w:val="fr-FR"/>
        </w:rPr>
        <w:t>Objectifs</w:t>
      </w:r>
      <w:bookmarkEnd w:id="11"/>
    </w:p>
    <w:p w14:paraId="77DABB81" w14:textId="7CFD5EE0" w:rsidR="00A87D2C" w:rsidRPr="008D0E1B" w:rsidRDefault="00704BFB" w:rsidP="00952DFA">
      <w:pPr>
        <w:ind w:left="-3"/>
        <w:rPr>
          <w:lang w:val="fr-FR"/>
        </w:rPr>
      </w:pPr>
      <w:r w:rsidRPr="008D0E1B">
        <w:rPr>
          <w:lang w:val="fr-FR"/>
        </w:rPr>
        <w:t xml:space="preserve">L’objectif principal de cet essai consiste </w:t>
      </w:r>
      <w:r w:rsidR="002D134A" w:rsidRPr="008D0E1B">
        <w:rPr>
          <w:lang w:val="fr-FR"/>
        </w:rPr>
        <w:t>à</w:t>
      </w:r>
      <w:r w:rsidRPr="008D0E1B">
        <w:rPr>
          <w:lang w:val="fr-FR"/>
        </w:rPr>
        <w:t xml:space="preserve"> étudier la capacité du nano-ordinateur du fabricant NVIDIA, le </w:t>
      </w:r>
      <w:proofErr w:type="spellStart"/>
      <w:r w:rsidRPr="008D0E1B">
        <w:rPr>
          <w:lang w:val="fr-FR"/>
        </w:rPr>
        <w:t>Jetson</w:t>
      </w:r>
      <w:proofErr w:type="spellEnd"/>
      <w:r w:rsidRPr="008D0E1B">
        <w:rPr>
          <w:lang w:val="fr-FR"/>
        </w:rPr>
        <w:t xml:space="preserve"> Nano (NVIDIA, 2019a), à exécuter, en temps réel, une architecture de réseau de neurones pleinement connectés (FCNN) entrainée à faire de la segmentation sémantique d’images et de vidéos de hautes résolutions. </w:t>
      </w:r>
    </w:p>
    <w:p w14:paraId="1D5837EE" w14:textId="55BF1923" w:rsidR="00A87D2C" w:rsidRPr="008D0E1B" w:rsidRDefault="00704BFB" w:rsidP="00952DFA">
      <w:pPr>
        <w:ind w:left="-3"/>
        <w:rPr>
          <w:lang w:val="fr-FR"/>
        </w:rPr>
      </w:pPr>
      <w:r w:rsidRPr="008D0E1B">
        <w:rPr>
          <w:lang w:val="fr-FR"/>
        </w:rPr>
        <w:t xml:space="preserve">Le premier objectif spécifique est de déterminer quelles sont les limites de la plateforme, d’un point de vue matériel (GPU, </w:t>
      </w:r>
      <w:proofErr w:type="spellStart"/>
      <w:r w:rsidRPr="008D0E1B">
        <w:rPr>
          <w:lang w:val="fr-FR"/>
        </w:rPr>
        <w:t>CPUs</w:t>
      </w:r>
      <w:proofErr w:type="spellEnd"/>
      <w:r w:rsidRPr="008D0E1B">
        <w:rPr>
          <w:lang w:val="fr-FR"/>
        </w:rPr>
        <w:t xml:space="preserve">, mémoire, transfert mémoire, consommation, etc.), mais aussi applicatif, d’un point de vue </w:t>
      </w:r>
      <w:r w:rsidR="003D0058" w:rsidRPr="008D0E1B">
        <w:rPr>
          <w:lang w:val="fr-FR"/>
        </w:rPr>
        <w:t>de l'</w:t>
      </w:r>
      <w:r w:rsidRPr="008D0E1B">
        <w:rPr>
          <w:lang w:val="fr-FR"/>
        </w:rPr>
        <w:t>inférence</w:t>
      </w:r>
    </w:p>
    <w:p w14:paraId="5C6666DF" w14:textId="77777777" w:rsidR="00A87D2C" w:rsidRPr="008D0E1B" w:rsidRDefault="00704BFB" w:rsidP="00952DFA">
      <w:pPr>
        <w:ind w:left="-3"/>
        <w:rPr>
          <w:lang w:val="fr-FR"/>
        </w:rPr>
      </w:pPr>
      <w:r w:rsidRPr="008D0E1B">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8D0E1B" w:rsidRDefault="00311703" w:rsidP="00952DFA">
      <w:pPr>
        <w:spacing w:after="58" w:line="298" w:lineRule="auto"/>
        <w:ind w:left="-15"/>
        <w:jc w:val="left"/>
        <w:rPr>
          <w:lang w:val="fr-FR"/>
        </w:rPr>
      </w:pPr>
    </w:p>
    <w:p w14:paraId="2487F545" w14:textId="77777777" w:rsidR="00A87D2C" w:rsidRPr="008D0E1B" w:rsidRDefault="00704BFB" w:rsidP="00952DFA">
      <w:pPr>
        <w:pStyle w:val="Titre1"/>
        <w:ind w:left="501" w:hanging="516"/>
        <w:rPr>
          <w:rFonts w:ascii="Times New Roman" w:hAnsi="Times New Roman" w:cs="Times New Roman"/>
          <w:lang w:val="fr-FR"/>
        </w:rPr>
      </w:pPr>
      <w:bookmarkStart w:id="12" w:name="_Toc88430333"/>
      <w:r w:rsidRPr="008D0E1B">
        <w:rPr>
          <w:rFonts w:ascii="Times New Roman" w:hAnsi="Times New Roman" w:cs="Times New Roman"/>
          <w:lang w:val="fr-FR"/>
        </w:rPr>
        <w:t>Cadre théorique</w:t>
      </w:r>
      <w:bookmarkEnd w:id="12"/>
    </w:p>
    <w:p w14:paraId="0ED927CB" w14:textId="77777777" w:rsidR="00A87D2C" w:rsidRPr="008D0E1B" w:rsidRDefault="00704BFB" w:rsidP="00952DFA">
      <w:pPr>
        <w:pStyle w:val="Titre2"/>
        <w:ind w:left="631" w:hanging="646"/>
        <w:rPr>
          <w:rFonts w:cs="Times New Roman"/>
          <w:lang w:val="fr-FR"/>
        </w:rPr>
      </w:pPr>
      <w:bookmarkStart w:id="13" w:name="_Toc88430334"/>
      <w:r w:rsidRPr="008D0E1B">
        <w:rPr>
          <w:rFonts w:cs="Times New Roman"/>
          <w:lang w:val="fr-FR"/>
        </w:rPr>
        <w:t>Revue de littérature</w:t>
      </w:r>
      <w:r w:rsidR="002A0A96" w:rsidRPr="008D0E1B">
        <w:rPr>
          <w:rFonts w:cs="Times New Roman"/>
          <w:lang w:val="fr-FR"/>
        </w:rPr>
        <w:t xml:space="preserve"> </w:t>
      </w:r>
      <w:r w:rsidR="002F7F20" w:rsidRPr="008D0E1B">
        <w:rPr>
          <w:rStyle w:val="Appelnotedebasdep"/>
          <w:rFonts w:cs="Times New Roman"/>
          <w:lang w:val="fr-FR"/>
        </w:rPr>
        <w:footnoteReference w:id="3"/>
      </w:r>
      <w:bookmarkEnd w:id="13"/>
    </w:p>
    <w:p w14:paraId="3BD8546A" w14:textId="73CE754C" w:rsidR="00A87D2C" w:rsidRPr="008D0E1B" w:rsidRDefault="00704BFB" w:rsidP="00952DFA">
      <w:pPr>
        <w:ind w:left="-3"/>
        <w:rPr>
          <w:lang w:val="fr-FR"/>
        </w:rPr>
      </w:pPr>
      <w:r w:rsidRPr="008D0E1B">
        <w:rPr>
          <w:lang w:val="fr-FR"/>
        </w:rPr>
        <w:t>La recherche de références s’est concentrée autour des co</w:t>
      </w:r>
      <w:r w:rsidR="002F7F20" w:rsidRPr="008D0E1B">
        <w:rPr>
          <w:lang w:val="fr-FR"/>
        </w:rPr>
        <w:t xml:space="preserve">ncepts du sujet de l’essai : la </w:t>
      </w:r>
      <w:r w:rsidRPr="008D0E1B">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r w:rsidR="003D0058" w:rsidRPr="008D0E1B">
        <w:rPr>
          <w:lang w:val="fr-FR"/>
        </w:rPr>
        <w:t>convolutifs</w:t>
      </w:r>
      <w:r w:rsidRPr="008D0E1B">
        <w:rPr>
          <w:lang w:val="fr-FR"/>
        </w:rPr>
        <w:t xml:space="preserve"> (CNN </w:t>
      </w:r>
      <w:r w:rsidR="00DC196A" w:rsidRPr="008D0E1B">
        <w:rPr>
          <w:lang w:val="fr-FR"/>
        </w:rPr>
        <w:t>-</w:t>
      </w:r>
      <w:r w:rsidR="00F7773C" w:rsidRPr="008D0E1B">
        <w:rPr>
          <w:lang w:val="fr-FR"/>
        </w:rPr>
        <w:t xml:space="preserve"> </w:t>
      </w:r>
      <w:proofErr w:type="spellStart"/>
      <w:r w:rsidR="00CC637E" w:rsidRPr="008D0E1B">
        <w:rPr>
          <w:lang w:val="fr-FR"/>
        </w:rPr>
        <w:t>Convolutional</w:t>
      </w:r>
      <w:proofErr w:type="spellEnd"/>
      <w:r w:rsidR="00CC637E" w:rsidRPr="008D0E1B">
        <w:rPr>
          <w:lang w:val="fr-FR"/>
        </w:rPr>
        <w:t xml:space="preserve"> Neural </w:t>
      </w:r>
      <w:r w:rsidR="00CC637E" w:rsidRPr="008D0E1B">
        <w:rPr>
          <w:lang w:val="fr-FR"/>
        </w:rPr>
        <w:lastRenderedPageBreak/>
        <w:t>N</w:t>
      </w:r>
      <w:r w:rsidR="00F7773C" w:rsidRPr="008D0E1B">
        <w:rPr>
          <w:lang w:val="fr-FR"/>
        </w:rPr>
        <w:t>etwork</w:t>
      </w:r>
      <w:r w:rsidRPr="008D0E1B">
        <w:rPr>
          <w:lang w:val="fr-FR"/>
        </w:rPr>
        <w:t xml:space="preserve">) et des différentes architectures, et chercher d’autres solutions de détection de la route en temps réel grâce au </w:t>
      </w:r>
      <w:r w:rsidR="00F81239" w:rsidRPr="008D0E1B">
        <w:rPr>
          <w:lang w:val="fr-FR"/>
        </w:rPr>
        <w:t>r</w:t>
      </w:r>
      <w:r w:rsidRPr="008D0E1B">
        <w:rPr>
          <w:lang w:val="fr-FR"/>
        </w:rPr>
        <w:t xml:space="preserve">éseau </w:t>
      </w:r>
      <w:r w:rsidR="00F81239" w:rsidRPr="008D0E1B">
        <w:rPr>
          <w:lang w:val="fr-FR"/>
        </w:rPr>
        <w:t>p</w:t>
      </w:r>
      <w:r w:rsidRPr="008D0E1B">
        <w:rPr>
          <w:lang w:val="fr-FR"/>
        </w:rPr>
        <w:t xml:space="preserve">leinement </w:t>
      </w:r>
      <w:r w:rsidR="00F81239" w:rsidRPr="008D0E1B">
        <w:rPr>
          <w:lang w:val="fr-FR"/>
        </w:rPr>
        <w:t>c</w:t>
      </w:r>
      <w:r w:rsidRPr="008D0E1B">
        <w:rPr>
          <w:lang w:val="fr-FR"/>
        </w:rPr>
        <w:t>onnectés (</w:t>
      </w:r>
      <w:commentRangeStart w:id="14"/>
      <w:commentRangeStart w:id="15"/>
      <w:r w:rsidRPr="008D0E1B">
        <w:rPr>
          <w:lang w:val="fr-FR"/>
        </w:rPr>
        <w:t>FCN</w:t>
      </w:r>
      <w:commentRangeEnd w:id="14"/>
      <w:commentRangeEnd w:id="15"/>
      <w:r w:rsidR="00B90C50" w:rsidRPr="008D0E1B">
        <w:rPr>
          <w:lang w:val="fr-FR"/>
        </w:rPr>
        <w:t xml:space="preserve"> - </w:t>
      </w:r>
      <w:r w:rsidR="000A6E40" w:rsidRPr="008D0E1B">
        <w:rPr>
          <w:rStyle w:val="Marquedecommentaire"/>
        </w:rPr>
        <w:commentReference w:id="14"/>
      </w:r>
      <w:r w:rsidR="00087F94" w:rsidRPr="008D0E1B">
        <w:rPr>
          <w:rStyle w:val="Marquedecommentaire"/>
        </w:rPr>
        <w:commentReference w:id="15"/>
      </w:r>
      <w:r w:rsidR="00B90C50" w:rsidRPr="00F545BF">
        <w:rPr>
          <w:lang w:val="fr-FR"/>
        </w:rPr>
        <w:t xml:space="preserve"> </w:t>
      </w:r>
      <w:proofErr w:type="spellStart"/>
      <w:r w:rsidR="00B90C50" w:rsidRPr="008D0E1B">
        <w:rPr>
          <w:lang w:val="fr-FR"/>
        </w:rPr>
        <w:t>Fully</w:t>
      </w:r>
      <w:proofErr w:type="spellEnd"/>
      <w:r w:rsidR="00B90C50" w:rsidRPr="008D0E1B">
        <w:rPr>
          <w:lang w:val="fr-FR"/>
        </w:rPr>
        <w:t xml:space="preserve"> </w:t>
      </w:r>
      <w:proofErr w:type="spellStart"/>
      <w:r w:rsidR="00B90C50" w:rsidRPr="008D0E1B">
        <w:rPr>
          <w:lang w:val="fr-FR"/>
        </w:rPr>
        <w:t>Convolutional</w:t>
      </w:r>
      <w:proofErr w:type="spellEnd"/>
      <w:r w:rsidR="00B90C50" w:rsidRPr="008D0E1B">
        <w:rPr>
          <w:lang w:val="fr-FR"/>
        </w:rPr>
        <w:t xml:space="preserve"> Network</w:t>
      </w:r>
      <w:r w:rsidRPr="008D0E1B">
        <w:rPr>
          <w:lang w:val="fr-FR"/>
        </w:rPr>
        <w:t>).</w:t>
      </w:r>
    </w:p>
    <w:p w14:paraId="6B727CF0" w14:textId="178291AF" w:rsidR="00A87D2C" w:rsidRPr="008D0E1B" w:rsidRDefault="00704BFB" w:rsidP="00F545BF">
      <w:pPr>
        <w:ind w:left="-3"/>
        <w:rPr>
          <w:lang w:val="fr-FR"/>
        </w:rPr>
      </w:pPr>
      <w:r w:rsidRPr="008D0E1B">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r w:rsidR="002E5769" w:rsidRPr="008D0E1B">
        <w:rPr>
          <w:lang w:val="fr-FR"/>
        </w:rPr>
        <w:t xml:space="preserve"> </w:t>
      </w:r>
      <w:r w:rsidRPr="008D0E1B">
        <w:rPr>
          <w:lang w:val="fr-FR"/>
        </w:rPr>
        <w:t>Je n’ai pas pu trouver de références spécifiquement pour la déduction de l’état de la surface (mouillé, gelée, etc.) d’une piste multifonctionnelle (vélo, piéton).</w:t>
      </w:r>
    </w:p>
    <w:p w14:paraId="222FFD06" w14:textId="77777777" w:rsidR="00A87D2C" w:rsidRPr="008D0E1B" w:rsidRDefault="00704BFB" w:rsidP="00952DFA">
      <w:pPr>
        <w:pStyle w:val="Titre2"/>
        <w:ind w:left="631" w:hanging="646"/>
        <w:rPr>
          <w:rFonts w:cs="Times New Roman"/>
          <w:lang w:val="fr-FR"/>
        </w:rPr>
      </w:pPr>
      <w:bookmarkStart w:id="16" w:name="_Toc88430335"/>
      <w:r w:rsidRPr="008D0E1B">
        <w:rPr>
          <w:rFonts w:cs="Times New Roman"/>
          <w:lang w:val="fr-FR"/>
        </w:rPr>
        <w:t>Le nano-ordinateur</w:t>
      </w:r>
      <w:bookmarkEnd w:id="16"/>
    </w:p>
    <w:p w14:paraId="7E48A16C" w14:textId="568AA13B" w:rsidR="00A87D2C" w:rsidRDefault="00704BFB" w:rsidP="00F545BF">
      <w:pPr>
        <w:spacing w:after="1"/>
        <w:ind w:left="-3"/>
        <w:rPr>
          <w:lang w:val="fr-FR"/>
        </w:rPr>
      </w:pPr>
      <w:commentRangeStart w:id="17"/>
      <w:commentRangeStart w:id="18"/>
      <w:r w:rsidRPr="008D0E1B">
        <w:rPr>
          <w:lang w:val="fr-FR"/>
        </w:rPr>
        <w:t>Les nano-ordinateurs</w:t>
      </w:r>
      <w:r w:rsidR="00C278E0" w:rsidRPr="008D0E1B">
        <w:rPr>
          <w:lang w:val="fr-FR"/>
        </w:rPr>
        <w:t xml:space="preserve"> </w:t>
      </w:r>
      <w:r w:rsidRPr="008D0E1B">
        <w:rPr>
          <w:lang w:val="fr-FR"/>
        </w:rPr>
        <w:t xml:space="preserve">et les objets connectés, désignés aussi par l’Internet des Objets ou </w:t>
      </w:r>
      <w:r w:rsidRPr="00F545BF">
        <w:rPr>
          <w:i/>
          <w:lang w:val="fr-FR"/>
        </w:rPr>
        <w:t>IoT</w:t>
      </w:r>
      <w:r w:rsidRPr="008D0E1B">
        <w:rPr>
          <w:lang w:val="fr-FR"/>
        </w:rPr>
        <w:t>,</w:t>
      </w:r>
      <w:r w:rsidR="00C278E0">
        <w:rPr>
          <w:lang w:val="fr-FR"/>
        </w:rPr>
        <w:t xml:space="preserve"> </w:t>
      </w:r>
      <w:r w:rsidRPr="008D0E1B">
        <w:rPr>
          <w:lang w:val="fr-FR"/>
        </w:rPr>
        <w:t>(Blanco-</w:t>
      </w:r>
      <w:proofErr w:type="spellStart"/>
      <w:r w:rsidRPr="008D0E1B">
        <w:rPr>
          <w:lang w:val="fr-FR"/>
        </w:rPr>
        <w:t>Filgueira</w:t>
      </w:r>
      <w:proofErr w:type="spellEnd"/>
      <w:r w:rsidRPr="008D0E1B">
        <w:rPr>
          <w:lang w:val="fr-FR"/>
        </w:rPr>
        <w:t xml:space="preserve"> et al., </w:t>
      </w:r>
      <w:proofErr w:type="gramStart"/>
      <w:r w:rsidRPr="008D0E1B">
        <w:rPr>
          <w:lang w:val="fr-FR"/>
        </w:rPr>
        <w:t>2019;</w:t>
      </w:r>
      <w:proofErr w:type="gramEnd"/>
      <w:r w:rsidRPr="008D0E1B">
        <w:rPr>
          <w:lang w:val="fr-FR"/>
        </w:rPr>
        <w:t xml:space="preserve">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8D0E1B">
        <w:rPr>
          <w:lang w:val="fr-FR"/>
        </w:rPr>
        <w:t>Abouzahir</w:t>
      </w:r>
      <w:proofErr w:type="spellEnd"/>
      <w:r w:rsidRPr="008D0E1B">
        <w:rPr>
          <w:lang w:val="fr-FR"/>
        </w:rPr>
        <w:t xml:space="preserve"> et al., 2017; Bernas et al., 2017; Blanco-</w:t>
      </w:r>
      <w:proofErr w:type="spellStart"/>
      <w:r w:rsidRPr="008D0E1B">
        <w:rPr>
          <w:lang w:val="fr-FR"/>
        </w:rPr>
        <w:t>Filgueira</w:t>
      </w:r>
      <w:proofErr w:type="spellEnd"/>
      <w:r w:rsidRPr="008D0E1B">
        <w:rPr>
          <w:lang w:val="fr-FR"/>
        </w:rPr>
        <w:t xml:space="preserve"> et al., 2019; Zheng et al., 2020).</w:t>
      </w:r>
      <w:commentRangeEnd w:id="17"/>
      <w:r w:rsidR="002E5769" w:rsidRPr="008D0E1B">
        <w:rPr>
          <w:rStyle w:val="Marquedecommentaire"/>
        </w:rPr>
        <w:commentReference w:id="17"/>
      </w:r>
      <w:commentRangeEnd w:id="18"/>
      <w:r w:rsidR="00103BB6">
        <w:rPr>
          <w:rStyle w:val="Marquedecommentaire"/>
        </w:rPr>
        <w:commentReference w:id="18"/>
      </w:r>
      <w:r w:rsidR="00C278E0">
        <w:rPr>
          <w:lang w:val="fr-FR"/>
        </w:rPr>
        <w:t xml:space="preserve"> </w:t>
      </w:r>
      <w:r w:rsidR="002E6844">
        <w:rPr>
          <w:lang w:val="fr-FR"/>
        </w:rPr>
        <w:t xml:space="preserve">Ils sont utilisés comme système embarqué </w:t>
      </w:r>
      <w:r w:rsidR="00226AF7">
        <w:rPr>
          <w:lang w:val="fr-FR"/>
        </w:rPr>
        <w:t xml:space="preserve">pour </w:t>
      </w:r>
      <w:r w:rsidR="00CC7D01">
        <w:rPr>
          <w:lang w:val="fr-FR"/>
        </w:rPr>
        <w:t xml:space="preserve">servir </w:t>
      </w:r>
      <w:r w:rsidR="002E6844">
        <w:rPr>
          <w:lang w:val="fr-FR"/>
        </w:rPr>
        <w:t xml:space="preserve">les applications </w:t>
      </w:r>
      <w:r w:rsidR="00226AF7">
        <w:rPr>
          <w:lang w:val="fr-FR"/>
        </w:rPr>
        <w:t xml:space="preserve">dans </w:t>
      </w:r>
      <w:r w:rsidR="005A72E8">
        <w:rPr>
          <w:lang w:val="fr-FR"/>
        </w:rPr>
        <w:t>de nombreux domaines</w:t>
      </w:r>
      <w:r w:rsidR="00E1025F">
        <w:rPr>
          <w:lang w:val="fr-FR"/>
        </w:rPr>
        <w:t>,</w:t>
      </w:r>
      <w:r w:rsidR="005A72E8">
        <w:rPr>
          <w:lang w:val="fr-FR"/>
        </w:rPr>
        <w:t xml:space="preserve"> tel que </w:t>
      </w:r>
      <w:r w:rsidR="00167B88">
        <w:rPr>
          <w:lang w:val="fr-FR"/>
        </w:rPr>
        <w:t xml:space="preserve">l’espace </w:t>
      </w:r>
      <w:r w:rsidR="003D523C">
        <w:rPr>
          <w:lang w:val="fr-FR"/>
        </w:rPr>
        <w:t xml:space="preserve">et les satellites de télédétection </w:t>
      </w:r>
      <w:r w:rsidR="00167B88">
        <w:rPr>
          <w:lang w:val="fr-FR"/>
        </w:rPr>
        <w:t>(</w:t>
      </w:r>
      <w:r w:rsidR="00167B88" w:rsidRPr="00F545BF">
        <w:rPr>
          <w:lang w:val="fr-FR"/>
        </w:rPr>
        <w:t>Xie, 2021</w:t>
      </w:r>
      <w:r w:rsidR="00167B88">
        <w:rPr>
          <w:lang w:val="fr-FR"/>
        </w:rPr>
        <w:t>)</w:t>
      </w:r>
      <w:r w:rsidR="001E4BF8">
        <w:rPr>
          <w:lang w:val="fr-FR"/>
        </w:rPr>
        <w:t xml:space="preserve"> </w:t>
      </w:r>
      <w:r w:rsidR="003D523C">
        <w:rPr>
          <w:lang w:val="fr-FR"/>
        </w:rPr>
        <w:t xml:space="preserve">avec </w:t>
      </w:r>
      <w:r w:rsidR="001E4BF8">
        <w:rPr>
          <w:lang w:val="fr-FR"/>
        </w:rPr>
        <w:t>la c</w:t>
      </w:r>
      <w:r w:rsidR="001E4BF8" w:rsidRPr="001E4BF8">
        <w:rPr>
          <w:lang w:val="fr-FR"/>
        </w:rPr>
        <w:t>onception de la communication visuelle du paysage urbain côtier</w:t>
      </w:r>
      <w:r w:rsidR="00C278E0">
        <w:rPr>
          <w:lang w:val="fr-FR"/>
        </w:rPr>
        <w:t xml:space="preserve">, </w:t>
      </w:r>
      <w:r w:rsidR="002E6844">
        <w:rPr>
          <w:lang w:val="fr-FR"/>
        </w:rPr>
        <w:t>l’agriculture</w:t>
      </w:r>
      <w:r w:rsidR="003D523C">
        <w:rPr>
          <w:lang w:val="fr-FR"/>
        </w:rPr>
        <w:t xml:space="preserve"> de précision</w:t>
      </w:r>
      <w:r w:rsidR="00BF5BD0">
        <w:rPr>
          <w:lang w:val="fr-FR"/>
        </w:rPr>
        <w:t xml:space="preserve"> (</w:t>
      </w:r>
      <w:proofErr w:type="spellStart"/>
      <w:r w:rsidR="00BF5BD0" w:rsidRPr="00F545BF">
        <w:rPr>
          <w:lang w:val="fr-FR"/>
        </w:rPr>
        <w:t>Dubey</w:t>
      </w:r>
      <w:proofErr w:type="spellEnd"/>
      <w:r w:rsidR="00BF5BD0" w:rsidRPr="00F545BF">
        <w:rPr>
          <w:lang w:val="fr-FR"/>
        </w:rPr>
        <w:t>, 2020</w:t>
      </w:r>
      <w:r w:rsidR="00BF5BD0">
        <w:rPr>
          <w:lang w:val="fr-FR"/>
        </w:rPr>
        <w:t>)</w:t>
      </w:r>
      <w:r w:rsidR="00940EBB">
        <w:rPr>
          <w:lang w:val="fr-FR"/>
        </w:rPr>
        <w:t xml:space="preserve"> </w:t>
      </w:r>
      <w:r w:rsidR="003D523C">
        <w:rPr>
          <w:lang w:val="fr-FR"/>
        </w:rPr>
        <w:t xml:space="preserve">avec </w:t>
      </w:r>
      <w:r w:rsidR="00940EBB">
        <w:rPr>
          <w:lang w:val="fr-FR"/>
        </w:rPr>
        <w:t>la d</w:t>
      </w:r>
      <w:r w:rsidR="00940EBB" w:rsidRPr="00940EBB">
        <w:rPr>
          <w:lang w:val="fr-FR"/>
        </w:rPr>
        <w:t xml:space="preserve">étection </w:t>
      </w:r>
      <w:r w:rsidR="00940EBB">
        <w:rPr>
          <w:lang w:val="fr-FR"/>
        </w:rPr>
        <w:t xml:space="preserve">et l’identification </w:t>
      </w:r>
      <w:r w:rsidR="00940EBB" w:rsidRPr="00940EBB">
        <w:rPr>
          <w:lang w:val="fr-FR"/>
        </w:rPr>
        <w:t>des ma</w:t>
      </w:r>
      <w:r w:rsidR="00940EBB">
        <w:rPr>
          <w:lang w:val="fr-FR"/>
        </w:rPr>
        <w:t>ladies des plantes agricoles</w:t>
      </w:r>
      <w:r w:rsidR="002E6844">
        <w:rPr>
          <w:lang w:val="fr-FR"/>
        </w:rPr>
        <w:t xml:space="preserve">, </w:t>
      </w:r>
      <w:r w:rsidR="00CC7D01">
        <w:rPr>
          <w:lang w:val="fr-FR"/>
        </w:rPr>
        <w:t xml:space="preserve">le développement durable </w:t>
      </w:r>
      <w:r w:rsidR="003D523C">
        <w:rPr>
          <w:lang w:val="fr-FR"/>
        </w:rPr>
        <w:t xml:space="preserve">et les villes intelligentes </w:t>
      </w:r>
      <w:r w:rsidR="00CC7D01">
        <w:rPr>
          <w:lang w:val="fr-FR"/>
        </w:rPr>
        <w:t>(</w:t>
      </w:r>
      <w:proofErr w:type="spellStart"/>
      <w:r w:rsidR="00CC7D01" w:rsidRPr="00CC7D01">
        <w:rPr>
          <w:lang w:val="fr-FR"/>
        </w:rPr>
        <w:t>Catarinucci</w:t>
      </w:r>
      <w:proofErr w:type="spellEnd"/>
      <w:r w:rsidR="00CC7D01">
        <w:rPr>
          <w:lang w:val="fr-FR"/>
        </w:rPr>
        <w:t>, 2020)</w:t>
      </w:r>
      <w:r w:rsidR="00940EBB">
        <w:rPr>
          <w:lang w:val="fr-FR"/>
        </w:rPr>
        <w:t xml:space="preserve"> avec un s</w:t>
      </w:r>
      <w:r w:rsidR="00940EBB" w:rsidRPr="00940EBB">
        <w:rPr>
          <w:lang w:val="fr-FR"/>
        </w:rPr>
        <w:t xml:space="preserve">ystème de gestion des déchets basé sur des services </w:t>
      </w:r>
      <w:proofErr w:type="spellStart"/>
      <w:r w:rsidR="00940EBB">
        <w:rPr>
          <w:lang w:val="fr-FR"/>
        </w:rPr>
        <w:t>nuagiques</w:t>
      </w:r>
      <w:proofErr w:type="spellEnd"/>
      <w:r w:rsidR="00940EBB">
        <w:rPr>
          <w:lang w:val="fr-FR"/>
        </w:rPr>
        <w:t xml:space="preserve"> </w:t>
      </w:r>
      <w:r w:rsidR="00940EBB" w:rsidRPr="00940EBB">
        <w:rPr>
          <w:lang w:val="fr-FR"/>
        </w:rPr>
        <w:t>et des étiquettes de capteur RFID ultra-basse consommation</w:t>
      </w:r>
      <w:r w:rsidR="005A72E8">
        <w:rPr>
          <w:lang w:val="fr-FR"/>
        </w:rPr>
        <w:t xml:space="preserve">, </w:t>
      </w:r>
      <w:r w:rsidR="00D7694C">
        <w:rPr>
          <w:lang w:val="fr-FR"/>
        </w:rPr>
        <w:t>et bien d’autre</w:t>
      </w:r>
      <w:r w:rsidR="00B6269A">
        <w:rPr>
          <w:lang w:val="fr-FR"/>
        </w:rPr>
        <w:t>s</w:t>
      </w:r>
      <w:r w:rsidR="00D7694C">
        <w:rPr>
          <w:lang w:val="fr-FR"/>
        </w:rPr>
        <w:t xml:space="preserve"> encore</w:t>
      </w:r>
      <w:r w:rsidR="007E756D">
        <w:rPr>
          <w:lang w:val="fr-FR"/>
        </w:rPr>
        <w:t>,</w:t>
      </w:r>
      <w:r w:rsidR="00D7694C">
        <w:rPr>
          <w:lang w:val="fr-FR"/>
        </w:rPr>
        <w:t xml:space="preserve"> </w:t>
      </w:r>
      <w:r w:rsidR="00B6269A">
        <w:rPr>
          <w:lang w:val="fr-FR"/>
        </w:rPr>
        <w:t xml:space="preserve">comme </w:t>
      </w:r>
      <w:r w:rsidR="004C0846">
        <w:rPr>
          <w:lang w:val="fr-FR"/>
        </w:rPr>
        <w:t xml:space="preserve">les 110 travaux qu’a pu </w:t>
      </w:r>
      <w:r w:rsidR="00B6269A">
        <w:rPr>
          <w:lang w:val="fr-FR"/>
        </w:rPr>
        <w:t>relev</w:t>
      </w:r>
      <w:r w:rsidR="004C0846">
        <w:rPr>
          <w:lang w:val="fr-FR"/>
        </w:rPr>
        <w:t>er</w:t>
      </w:r>
      <w:r w:rsidR="00B6269A">
        <w:rPr>
          <w:lang w:val="fr-FR"/>
        </w:rPr>
        <w:t xml:space="preserve"> </w:t>
      </w:r>
      <w:r w:rsidR="00D7694C">
        <w:rPr>
          <w:lang w:val="fr-FR"/>
        </w:rPr>
        <w:t>Rodriguez-</w:t>
      </w:r>
      <w:proofErr w:type="spellStart"/>
      <w:r w:rsidR="00D7694C">
        <w:rPr>
          <w:lang w:val="fr-FR"/>
        </w:rPr>
        <w:t>C</w:t>
      </w:r>
      <w:r w:rsidR="00B6269A">
        <w:rPr>
          <w:lang w:val="fr-FR"/>
        </w:rPr>
        <w:t>onde</w:t>
      </w:r>
      <w:proofErr w:type="spellEnd"/>
      <w:r w:rsidR="00D7694C">
        <w:rPr>
          <w:lang w:val="fr-FR"/>
        </w:rPr>
        <w:t xml:space="preserve"> </w:t>
      </w:r>
      <w:r w:rsidR="00B6269A">
        <w:rPr>
          <w:lang w:val="fr-FR"/>
        </w:rPr>
        <w:t>(</w:t>
      </w:r>
      <w:r w:rsidR="00D7694C">
        <w:rPr>
          <w:lang w:val="fr-FR"/>
        </w:rPr>
        <w:t>2021</w:t>
      </w:r>
      <w:r w:rsidR="00B6269A">
        <w:rPr>
          <w:lang w:val="fr-FR"/>
        </w:rPr>
        <w:t>)</w:t>
      </w:r>
      <w:r w:rsidR="00940EBB">
        <w:rPr>
          <w:lang w:val="fr-FR"/>
        </w:rPr>
        <w:t xml:space="preserve"> : </w:t>
      </w:r>
      <w:r w:rsidR="003D523C" w:rsidRPr="003D523C">
        <w:rPr>
          <w:lang w:val="fr-FR"/>
        </w:rPr>
        <w:t xml:space="preserve">détection </w:t>
      </w:r>
      <w:r w:rsidR="003D523C">
        <w:rPr>
          <w:lang w:val="fr-FR"/>
        </w:rPr>
        <w:t>de véhicules, de piétons et de panneaux dans les moyens de transport intelligent, la n</w:t>
      </w:r>
      <w:r w:rsidR="003D523C" w:rsidRPr="003D523C">
        <w:rPr>
          <w:lang w:val="fr-FR"/>
        </w:rPr>
        <w:t>avigation dans les chirurgies ouvertes</w:t>
      </w:r>
      <w:r w:rsidR="003D523C">
        <w:rPr>
          <w:lang w:val="fr-FR"/>
        </w:rPr>
        <w:t xml:space="preserve"> et la détection de blessures et </w:t>
      </w:r>
      <w:r w:rsidR="0009294A">
        <w:rPr>
          <w:lang w:val="fr-FR"/>
        </w:rPr>
        <w:t xml:space="preserve">de </w:t>
      </w:r>
      <w:r w:rsidR="003D523C">
        <w:rPr>
          <w:lang w:val="fr-FR"/>
        </w:rPr>
        <w:t xml:space="preserve">maladies en médecine, </w:t>
      </w:r>
      <w:r w:rsidR="0009294A">
        <w:rPr>
          <w:lang w:val="fr-FR"/>
        </w:rPr>
        <w:t xml:space="preserve">la </w:t>
      </w:r>
      <w:r w:rsidR="003D523C">
        <w:rPr>
          <w:lang w:val="fr-FR"/>
        </w:rPr>
        <w:t>d</w:t>
      </w:r>
      <w:r w:rsidR="003D523C" w:rsidRPr="003D523C">
        <w:rPr>
          <w:lang w:val="fr-FR"/>
        </w:rPr>
        <w:t>étection d'obstacles dans un dirigeable sans pilote</w:t>
      </w:r>
      <w:r w:rsidR="003D523C">
        <w:rPr>
          <w:lang w:val="fr-FR"/>
        </w:rPr>
        <w:t xml:space="preserve"> en défense militaire. </w:t>
      </w:r>
    </w:p>
    <w:p w14:paraId="43659F19" w14:textId="62254BC3" w:rsidR="00A87D2C" w:rsidRPr="008D0E1B" w:rsidRDefault="00704BFB" w:rsidP="00952DFA">
      <w:pPr>
        <w:ind w:left="-3"/>
        <w:rPr>
          <w:lang w:val="fr-FR"/>
        </w:rPr>
      </w:pPr>
      <w:r w:rsidRPr="008D0E1B">
        <w:rPr>
          <w:lang w:val="fr-FR"/>
        </w:rPr>
        <w:t>Le nano-ordinateur de cet essai doit être compris comme étant un ordinateur miniature, ayant une taille et des capacités qui lui permettent d’être installé (</w:t>
      </w:r>
      <w:proofErr w:type="spellStart"/>
      <w:r w:rsidRPr="00F545BF">
        <w:rPr>
          <w:i/>
          <w:lang w:val="fr-FR"/>
        </w:rPr>
        <w:t>embedded</w:t>
      </w:r>
      <w:proofErr w:type="spellEnd"/>
      <w:r w:rsidRPr="00F545BF">
        <w:rPr>
          <w:i/>
          <w:lang w:val="fr-FR"/>
        </w:rPr>
        <w:t xml:space="preserve"> system</w:t>
      </w:r>
      <w:r w:rsidRPr="008D0E1B">
        <w:rPr>
          <w:lang w:val="fr-FR"/>
        </w:rPr>
        <w:t xml:space="preserve">) dans une voiture, un drone, un tracteur ou être accroché à un poteau. Le terme anglais </w:t>
      </w:r>
      <w:r w:rsidRPr="00F545BF">
        <w:rPr>
          <w:i/>
          <w:lang w:val="fr-FR"/>
        </w:rPr>
        <w:t>On the Edge</w:t>
      </w:r>
      <w:r w:rsidRPr="008D0E1B">
        <w:rPr>
          <w:lang w:val="fr-FR"/>
        </w:rPr>
        <w:t xml:space="preserve"> (sur le bord), s’y approprie mieux que </w:t>
      </w:r>
      <w:r w:rsidRPr="00F545BF">
        <w:rPr>
          <w:i/>
          <w:lang w:val="fr-FR"/>
        </w:rPr>
        <w:t>IoT</w:t>
      </w:r>
      <w:r w:rsidRPr="008D0E1B">
        <w:rPr>
          <w:lang w:val="fr-FR"/>
        </w:rPr>
        <w:t xml:space="preserve">,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8D0E1B">
        <w:rPr>
          <w:lang w:val="fr-FR"/>
        </w:rPr>
        <w:t>Minuteman</w:t>
      </w:r>
      <w:proofErr w:type="spellEnd"/>
      <w:r w:rsidRPr="008D0E1B">
        <w:rPr>
          <w:lang w:val="fr-FR"/>
        </w:rPr>
        <w:t xml:space="preserve"> (</w:t>
      </w:r>
      <w:proofErr w:type="spellStart"/>
      <w:r w:rsidRPr="008D0E1B">
        <w:rPr>
          <w:lang w:val="fr-FR"/>
        </w:rPr>
        <w:t>Kilby</w:t>
      </w:r>
      <w:proofErr w:type="spellEnd"/>
      <w:r w:rsidRPr="008D0E1B">
        <w:rPr>
          <w:lang w:val="fr-FR"/>
        </w:rPr>
        <w:t>, 2000) et la navette Apollo (</w:t>
      </w:r>
      <w:proofErr w:type="spellStart"/>
      <w:r w:rsidRPr="008D0E1B">
        <w:rPr>
          <w:lang w:val="fr-FR"/>
        </w:rPr>
        <w:t>Kilby</w:t>
      </w:r>
      <w:proofErr w:type="spellEnd"/>
      <w:r w:rsidRPr="008D0E1B">
        <w:rPr>
          <w:lang w:val="fr-FR"/>
        </w:rPr>
        <w:t xml:space="preserve">, 2000). Les avancées technologiques ont permis de les rendre de plus en plus compacts et performants. Les systèmes de la compagnie Campbell Scientific existent depuis les années 1974 et </w:t>
      </w:r>
      <w:r w:rsidR="002D134A" w:rsidRPr="008D0E1B">
        <w:rPr>
          <w:lang w:val="fr-FR"/>
        </w:rPr>
        <w:t>permettent</w:t>
      </w:r>
      <w:r w:rsidRPr="008D0E1B">
        <w:rPr>
          <w:lang w:val="fr-FR"/>
        </w:rPr>
        <w:t xml:space="preserve"> l’acquisition de données à distance. Le système </w:t>
      </w:r>
      <w:r w:rsidRPr="00D30519">
        <w:rPr>
          <w:lang w:val="fr-FR"/>
        </w:rPr>
        <w:t>Arduino</w:t>
      </w:r>
      <w:r w:rsidRPr="008D0E1B">
        <w:rPr>
          <w:lang w:val="fr-FR"/>
        </w:rPr>
        <w:t xml:space="preserve"> </w:t>
      </w:r>
      <w:r w:rsidR="00792F5A">
        <w:rPr>
          <w:lang w:val="fr-FR"/>
        </w:rPr>
        <w:t xml:space="preserve">(Arduino, </w:t>
      </w:r>
      <w:r w:rsidR="00792F5A">
        <w:rPr>
          <w:lang w:val="fr-FR"/>
        </w:rPr>
        <w:lastRenderedPageBreak/>
        <w:t xml:space="preserve">2021) </w:t>
      </w:r>
      <w:r w:rsidRPr="008D0E1B">
        <w:rPr>
          <w:lang w:val="fr-FR"/>
        </w:rPr>
        <w:t xml:space="preserve">est l’un des premiers microprocesseurs </w:t>
      </w:r>
      <w:r w:rsidR="00B35A7A">
        <w:rPr>
          <w:lang w:val="fr-FR"/>
        </w:rPr>
        <w:t>à</w:t>
      </w:r>
      <w:r w:rsidRPr="008D0E1B">
        <w:rPr>
          <w:lang w:val="fr-FR"/>
        </w:rPr>
        <w:t xml:space="preserve"> avoir été destinés à la robotique. </w:t>
      </w:r>
      <w:commentRangeStart w:id="19"/>
      <w:commentRangeStart w:id="20"/>
      <w:r w:rsidRPr="008D0E1B">
        <w:rPr>
          <w:lang w:val="fr-FR"/>
        </w:rPr>
        <w:t xml:space="preserve">Le </w:t>
      </w:r>
      <w:proofErr w:type="spellStart"/>
      <w:r w:rsidRPr="008D0E1B">
        <w:rPr>
          <w:lang w:val="fr-FR"/>
        </w:rPr>
        <w:t>Jetson</w:t>
      </w:r>
      <w:proofErr w:type="spellEnd"/>
      <w:r w:rsidRPr="008D0E1B">
        <w:rPr>
          <w:lang w:val="fr-FR"/>
        </w:rPr>
        <w:t xml:space="preserve"> Nano de NVIDIA</w:t>
      </w:r>
      <w:r w:rsidR="00F83A96">
        <w:rPr>
          <w:lang w:val="fr-FR"/>
        </w:rPr>
        <w:t xml:space="preserve"> (NVIDIA, 2021a)</w:t>
      </w:r>
      <w:r w:rsidRPr="008D0E1B">
        <w:rPr>
          <w:lang w:val="fr-FR"/>
        </w:rPr>
        <w:t xml:space="preserve"> est le dernier né des nano-ordinateurs de la compagnie NVIDIA permettant d’inférer en temps réel des architectures d’intelligence artificielle, sans ajout de périphériques. Du même constructeur, ses grands frères sont le </w:t>
      </w:r>
      <w:proofErr w:type="spellStart"/>
      <w:r w:rsidRPr="008D0E1B">
        <w:rPr>
          <w:lang w:val="fr-FR"/>
        </w:rPr>
        <w:t>Jetson</w:t>
      </w:r>
      <w:proofErr w:type="spellEnd"/>
      <w:r w:rsidRPr="008D0E1B">
        <w:rPr>
          <w:lang w:val="fr-FR"/>
        </w:rPr>
        <w:t xml:space="preserve"> Xavier </w:t>
      </w:r>
      <w:r w:rsidR="00F83A96">
        <w:rPr>
          <w:lang w:val="fr-FR"/>
        </w:rPr>
        <w:t xml:space="preserve">(NVIDIA, 2021c) </w:t>
      </w:r>
      <w:r w:rsidR="003D0058" w:rsidRPr="008D0E1B">
        <w:rPr>
          <w:lang w:val="fr-FR"/>
        </w:rPr>
        <w:t>et</w:t>
      </w:r>
      <w:r w:rsidRPr="008D0E1B">
        <w:rPr>
          <w:lang w:val="fr-FR"/>
        </w:rPr>
        <w:t xml:space="preserve"> le </w:t>
      </w:r>
      <w:proofErr w:type="spellStart"/>
      <w:r w:rsidRPr="008D0E1B">
        <w:rPr>
          <w:lang w:val="fr-FR"/>
        </w:rPr>
        <w:t>Jetson</w:t>
      </w:r>
      <w:proofErr w:type="spellEnd"/>
      <w:r w:rsidRPr="008D0E1B">
        <w:rPr>
          <w:lang w:val="fr-FR"/>
        </w:rPr>
        <w:t xml:space="preserve"> TX2</w:t>
      </w:r>
      <w:r w:rsidR="00F83A96">
        <w:rPr>
          <w:lang w:val="fr-FR"/>
        </w:rPr>
        <w:t xml:space="preserve"> (NVIDIA, 2021b)</w:t>
      </w:r>
      <w:r w:rsidRPr="008D0E1B">
        <w:rPr>
          <w:lang w:val="fr-FR"/>
        </w:rPr>
        <w:t>, plus performants, et donc plus onéreux. Son concurrent direct est le Raspberry Pi</w:t>
      </w:r>
      <w:r w:rsidR="00F83A96">
        <w:rPr>
          <w:lang w:val="fr-FR"/>
        </w:rPr>
        <w:t xml:space="preserve"> (</w:t>
      </w:r>
      <w:r w:rsidR="00F83A96" w:rsidRPr="00F545BF">
        <w:rPr>
          <w:lang w:val="fr-FR"/>
        </w:rPr>
        <w:t xml:space="preserve">Raspberry Pi </w:t>
      </w:r>
      <w:proofErr w:type="spellStart"/>
      <w:r w:rsidR="00F83A96" w:rsidRPr="00F545BF">
        <w:rPr>
          <w:lang w:val="fr-FR"/>
        </w:rPr>
        <w:t>Foundation</w:t>
      </w:r>
      <w:proofErr w:type="spellEnd"/>
      <w:r w:rsidR="008A1653">
        <w:rPr>
          <w:lang w:val="fr-FR"/>
        </w:rPr>
        <w:t>, 2021</w:t>
      </w:r>
      <w:r w:rsidR="00F83A96">
        <w:rPr>
          <w:lang w:val="fr-FR"/>
        </w:rPr>
        <w:t>)</w:t>
      </w:r>
      <w:r w:rsidRPr="008D0E1B">
        <w:rPr>
          <w:lang w:val="fr-FR"/>
        </w:rPr>
        <w:t>, mais il nécessite une extension</w:t>
      </w:r>
      <w:r w:rsidR="00F81239" w:rsidRPr="008D0E1B">
        <w:rPr>
          <w:lang w:val="fr-FR"/>
        </w:rPr>
        <w:t xml:space="preserve"> Neural </w:t>
      </w:r>
      <w:proofErr w:type="spellStart"/>
      <w:r w:rsidR="00F81239" w:rsidRPr="008D0E1B">
        <w:rPr>
          <w:lang w:val="fr-FR"/>
        </w:rPr>
        <w:t>Compute</w:t>
      </w:r>
      <w:proofErr w:type="spellEnd"/>
      <w:r w:rsidR="00F81239" w:rsidRPr="008D0E1B">
        <w:rPr>
          <w:lang w:val="fr-FR"/>
        </w:rPr>
        <w:t xml:space="preserve"> Stick 2 (NCS2)</w:t>
      </w:r>
      <w:r w:rsidRPr="008D0E1B">
        <w:rPr>
          <w:lang w:val="fr-FR"/>
        </w:rPr>
        <w:t xml:space="preserve"> </w:t>
      </w:r>
      <w:r w:rsidR="006D7077">
        <w:rPr>
          <w:lang w:val="fr-FR"/>
        </w:rPr>
        <w:t xml:space="preserve">(Intel, 2021) </w:t>
      </w:r>
      <w:r w:rsidRPr="008D0E1B">
        <w:rPr>
          <w:lang w:val="fr-FR"/>
        </w:rPr>
        <w:t>pour l’inférence de modèles IA.</w:t>
      </w:r>
      <w:commentRangeEnd w:id="19"/>
      <w:r w:rsidR="002E5769" w:rsidRPr="008D0E1B">
        <w:rPr>
          <w:rStyle w:val="Marquedecommentaire"/>
        </w:rPr>
        <w:commentReference w:id="19"/>
      </w:r>
      <w:commentRangeEnd w:id="20"/>
      <w:r w:rsidR="00994B14">
        <w:rPr>
          <w:rStyle w:val="Marquedecommentaire"/>
        </w:rPr>
        <w:commentReference w:id="20"/>
      </w:r>
    </w:p>
    <w:p w14:paraId="2C956D75" w14:textId="79139F81" w:rsidR="00A87D2C" w:rsidRPr="008D0E1B" w:rsidRDefault="00704BFB" w:rsidP="00952DFA">
      <w:pPr>
        <w:ind w:left="-3"/>
        <w:rPr>
          <w:lang w:val="fr-FR"/>
        </w:rPr>
      </w:pPr>
      <w:r w:rsidRPr="008D0E1B">
        <w:rPr>
          <w:lang w:val="fr-FR"/>
        </w:rPr>
        <w:t>Ce qui caractérise principalement un ordinateur miniature, est le fait qu’il soit assez petit pour pouvoir être embarqué dans un système plus gros, tel qu’un robot ou</w:t>
      </w:r>
      <w:r w:rsidR="00F81239" w:rsidRPr="008D0E1B">
        <w:rPr>
          <w:lang w:val="fr-FR"/>
        </w:rPr>
        <w:t xml:space="preserve"> un drone</w:t>
      </w:r>
      <w:r w:rsidRPr="008D0E1B">
        <w:rPr>
          <w:lang w:val="fr-FR"/>
        </w:rPr>
        <w:t>. Son coût est bas</w:t>
      </w:r>
      <w:r w:rsidR="00BA1A55">
        <w:rPr>
          <w:lang w:val="fr-FR"/>
        </w:rPr>
        <w:t xml:space="preserve"> (</w:t>
      </w:r>
      <w:r w:rsidR="00BA1A55">
        <w:rPr>
          <w:lang w:val="fr-FR"/>
        </w:rPr>
        <w:fldChar w:fldCharType="begin"/>
      </w:r>
      <w:r w:rsidR="00BA1A55">
        <w:rPr>
          <w:lang w:val="fr-FR"/>
        </w:rPr>
        <w:instrText xml:space="preserve"> REF _Ref87907236 \h </w:instrText>
      </w:r>
      <w:r w:rsidR="00BA1A55">
        <w:rPr>
          <w:lang w:val="fr-FR"/>
        </w:rPr>
      </w:r>
      <w:r w:rsidR="00BA1A55">
        <w:rPr>
          <w:lang w:val="fr-FR"/>
        </w:rPr>
        <w:fldChar w:fldCharType="separate"/>
      </w:r>
      <w:r w:rsidR="00F57D12" w:rsidRPr="00F545BF">
        <w:rPr>
          <w:lang w:val="fr-FR"/>
        </w:rPr>
        <w:t xml:space="preserve">Tableau </w:t>
      </w:r>
      <w:r w:rsidR="00F57D12">
        <w:rPr>
          <w:noProof/>
          <w:lang w:val="fr-FR"/>
        </w:rPr>
        <w:t>3</w:t>
      </w:r>
      <w:r w:rsidR="00BA1A55">
        <w:rPr>
          <w:lang w:val="fr-FR"/>
        </w:rPr>
        <w:fldChar w:fldCharType="end"/>
      </w:r>
      <w:r w:rsidR="00BA1A55">
        <w:rPr>
          <w:lang w:val="fr-FR"/>
        </w:rPr>
        <w:t>)</w:t>
      </w:r>
      <w:r w:rsidRPr="008D0E1B">
        <w:rPr>
          <w:lang w:val="fr-FR"/>
        </w:rPr>
        <w:t xml:space="preserve">,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8D0E1B">
        <w:rPr>
          <w:lang w:val="fr-FR"/>
        </w:rPr>
        <w:t>W.</w:t>
      </w:r>
      <w:r w:rsidRPr="008D0E1B">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sidRPr="008D0E1B">
        <w:rPr>
          <w:lang w:val="fr-FR"/>
        </w:rPr>
        <w:t xml:space="preserve">ne caméra. Le même système peut </w:t>
      </w:r>
      <w:r w:rsidRPr="008D0E1B">
        <w:rPr>
          <w:lang w:val="fr-FR"/>
        </w:rPr>
        <w:t xml:space="preserve">être déployé en grande quantité, comme dans le contexte de notre essai, où plusieurs paires seront déployées le long de la piste </w:t>
      </w:r>
      <w:proofErr w:type="gramStart"/>
      <w:r w:rsidRPr="008D0E1B">
        <w:rPr>
          <w:lang w:val="fr-FR"/>
        </w:rPr>
        <w:t>multifonctionnelle;</w:t>
      </w:r>
      <w:proofErr w:type="gramEnd"/>
      <w:r w:rsidRPr="008D0E1B">
        <w:rPr>
          <w:lang w:val="fr-FR"/>
        </w:rPr>
        <w:t xml:space="preserve"> un autre exemple est celui des constellations de nano satellites.</w:t>
      </w:r>
    </w:p>
    <w:p w14:paraId="7B94E024" w14:textId="1D2E36D2" w:rsidR="00A87D2C" w:rsidRPr="008D0E1B" w:rsidRDefault="00704BFB" w:rsidP="00952DFA">
      <w:pPr>
        <w:ind w:left="-3"/>
        <w:rPr>
          <w:lang w:val="fr-FR"/>
        </w:rPr>
      </w:pPr>
      <w:r w:rsidRPr="008D0E1B">
        <w:rPr>
          <w:lang w:val="fr-FR"/>
        </w:rPr>
        <w:t>L’annexe 7.1 montre les nano-ordinateurs qui supportent les SDK</w:t>
      </w:r>
      <w:r w:rsidR="00F81239" w:rsidRPr="008D0E1B">
        <w:rPr>
          <w:lang w:val="fr-FR"/>
        </w:rPr>
        <w:t xml:space="preserve"> (Kit de Développement)</w:t>
      </w:r>
      <w:r w:rsidRPr="008D0E1B">
        <w:rPr>
          <w:lang w:val="fr-FR"/>
        </w:rPr>
        <w:t xml:space="preserve"> pour l’IA.</w:t>
      </w:r>
    </w:p>
    <w:p w14:paraId="1967BF97" w14:textId="77777777" w:rsidR="00A87D2C" w:rsidRPr="008D0E1B" w:rsidRDefault="00704BFB" w:rsidP="00952DFA">
      <w:pPr>
        <w:pStyle w:val="Titre2"/>
        <w:ind w:left="631" w:hanging="646"/>
        <w:rPr>
          <w:rFonts w:cs="Times New Roman"/>
          <w:lang w:val="fr-FR"/>
        </w:rPr>
      </w:pPr>
      <w:bookmarkStart w:id="21" w:name="_Toc88430336"/>
      <w:r w:rsidRPr="008D0E1B">
        <w:rPr>
          <w:rFonts w:cs="Times New Roman"/>
          <w:lang w:val="fr-FR"/>
        </w:rPr>
        <w:t>La segmentation sémantique</w:t>
      </w:r>
      <w:bookmarkEnd w:id="21"/>
    </w:p>
    <w:p w14:paraId="3C2DB6BB" w14:textId="48EFA1C6" w:rsidR="00A87D2C" w:rsidRPr="008D0E1B" w:rsidRDefault="00704BFB" w:rsidP="00952DFA">
      <w:pPr>
        <w:ind w:left="-3"/>
        <w:rPr>
          <w:lang w:val="fr-FR"/>
        </w:rPr>
      </w:pPr>
      <w:r w:rsidRPr="008D0E1B">
        <w:rPr>
          <w:lang w:val="fr-FR"/>
        </w:rPr>
        <w:t xml:space="preserve">L’apprentissage profond est un sous-domaine de celui de l’apprentissage machine qui est </w:t>
      </w:r>
      <w:r w:rsidR="009800D1" w:rsidRPr="008D0E1B">
        <w:rPr>
          <w:lang w:val="fr-FR"/>
        </w:rPr>
        <w:t xml:space="preserve">lui-même </w:t>
      </w:r>
      <w:r w:rsidRPr="008D0E1B">
        <w:rPr>
          <w:lang w:val="fr-FR"/>
        </w:rPr>
        <w:t xml:space="preserve">un </w:t>
      </w:r>
      <w:r w:rsidR="009800D1" w:rsidRPr="008D0E1B">
        <w:rPr>
          <w:lang w:val="fr-FR"/>
        </w:rPr>
        <w:t>sous-domaine</w:t>
      </w:r>
      <w:r w:rsidRPr="008D0E1B">
        <w:rPr>
          <w:lang w:val="fr-FR"/>
        </w:rPr>
        <w:t xml:space="preserve"> de celui de l’intelligence artificielle (</w:t>
      </w:r>
      <w:r w:rsidR="005D0A32" w:rsidRPr="008D0E1B">
        <w:rPr>
          <w:lang w:val="fr-FR"/>
        </w:rPr>
        <w:fldChar w:fldCharType="begin"/>
      </w:r>
      <w:r w:rsidR="005D0A32" w:rsidRPr="008D0E1B">
        <w:rPr>
          <w:lang w:val="fr-FR"/>
        </w:rPr>
        <w:instrText xml:space="preserve"> REF _Ref84685312 \h </w:instrText>
      </w:r>
      <w:r w:rsidR="008D0E1B">
        <w:rPr>
          <w:lang w:val="fr-FR"/>
        </w:rPr>
        <w:instrText xml:space="preserve"> \* MERGEFORMAT </w:instrText>
      </w:r>
      <w:r w:rsidR="005D0A32" w:rsidRPr="008D0E1B">
        <w:rPr>
          <w:lang w:val="fr-FR"/>
        </w:rPr>
      </w:r>
      <w:r w:rsidR="005D0A32" w:rsidRPr="008D0E1B">
        <w:rPr>
          <w:lang w:val="fr-FR"/>
        </w:rPr>
        <w:fldChar w:fldCharType="separate"/>
      </w:r>
      <w:r w:rsidR="00F57D12" w:rsidRPr="008D0E1B">
        <w:rPr>
          <w:lang w:val="fr-FR"/>
        </w:rPr>
        <w:t xml:space="preserve">Figure </w:t>
      </w:r>
      <w:r w:rsidR="00F57D12">
        <w:rPr>
          <w:noProof/>
          <w:lang w:val="fr-FR"/>
        </w:rPr>
        <w:t>2</w:t>
      </w:r>
      <w:r w:rsidR="005D0A32" w:rsidRPr="008D0E1B">
        <w:rPr>
          <w:lang w:val="fr-FR"/>
        </w:rPr>
        <w:fldChar w:fldCharType="end"/>
      </w:r>
      <w:r w:rsidRPr="008D0E1B">
        <w:rPr>
          <w:lang w:val="fr-FR"/>
        </w:rPr>
        <w:t>).</w:t>
      </w:r>
    </w:p>
    <w:p w14:paraId="40C80A96" w14:textId="7F5F6D0B" w:rsidR="00A87D2C" w:rsidRPr="008D0E1B" w:rsidRDefault="00704BFB" w:rsidP="00952DFA">
      <w:pPr>
        <w:spacing w:after="0"/>
        <w:ind w:left="-3"/>
        <w:rPr>
          <w:lang w:val="fr-FR"/>
        </w:rPr>
      </w:pPr>
      <w:r w:rsidRPr="008D0E1B">
        <w:rPr>
          <w:lang w:val="fr-FR"/>
        </w:rPr>
        <w:t>Les concepts de l’</w:t>
      </w:r>
      <w:r w:rsidR="006E5081" w:rsidRPr="008D0E1B">
        <w:rPr>
          <w:lang w:val="fr-FR"/>
        </w:rPr>
        <w:t>i</w:t>
      </w:r>
      <w:r w:rsidRPr="008D0E1B">
        <w:rPr>
          <w:lang w:val="fr-FR"/>
        </w:rPr>
        <w:t xml:space="preserve">ntelligence </w:t>
      </w:r>
      <w:r w:rsidR="006E5081" w:rsidRPr="008D0E1B">
        <w:rPr>
          <w:lang w:val="fr-FR"/>
        </w:rPr>
        <w:t>a</w:t>
      </w:r>
      <w:r w:rsidRPr="008D0E1B">
        <w:rPr>
          <w:lang w:val="fr-FR"/>
        </w:rPr>
        <w:t>rtificielle existent depuis les années 1950 (</w:t>
      </w:r>
      <w:proofErr w:type="spellStart"/>
      <w:r w:rsidRPr="008D0E1B">
        <w:rPr>
          <w:lang w:val="fr-FR"/>
        </w:rPr>
        <w:t>Alom</w:t>
      </w:r>
      <w:proofErr w:type="spellEnd"/>
      <w:r w:rsidRPr="008D0E1B">
        <w:rPr>
          <w:lang w:val="fr-FR"/>
        </w:rPr>
        <w:t xml:space="preserve"> et al., </w:t>
      </w:r>
      <w:proofErr w:type="gramStart"/>
      <w:r w:rsidRPr="008D0E1B">
        <w:rPr>
          <w:lang w:val="fr-FR"/>
        </w:rPr>
        <w:t>2018;</w:t>
      </w:r>
      <w:proofErr w:type="gramEnd"/>
      <w:r w:rsidRPr="008D0E1B">
        <w:rPr>
          <w:lang w:val="fr-FR"/>
        </w:rPr>
        <w:t xml:space="preserve"> Chollet, 2018), et ont continué à se développer par vague, jusqu’à leur nouvelle popularité des 15 dernières années. En effet, trois raisons principales ont permis à ce domaine de renaitre de nouveau (Chollet, 2018, p. 20) : 1) la capacité et la puissance des </w:t>
      </w:r>
      <w:proofErr w:type="gramStart"/>
      <w:r w:rsidRPr="008D0E1B">
        <w:rPr>
          <w:lang w:val="fr-FR"/>
        </w:rPr>
        <w:t>machines;</w:t>
      </w:r>
      <w:proofErr w:type="gramEnd"/>
      <w:r w:rsidRPr="008D0E1B">
        <w:rPr>
          <w:lang w:val="fr-FR"/>
        </w:rPr>
        <w:t xml:space="preserve"> 2) des jeux de données plus larges; 3) des algorithmes plus avancés. Les deux moments clés, preuves de cette renaissance, sont : 1) la possibilité d’entrainer des architectures de réseaux de neurones profonds (DNN) (2006) (</w:t>
      </w:r>
      <w:proofErr w:type="spellStart"/>
      <w:r w:rsidRPr="008D0E1B">
        <w:rPr>
          <w:lang w:val="fr-FR"/>
        </w:rPr>
        <w:t>Alom</w:t>
      </w:r>
      <w:proofErr w:type="spellEnd"/>
      <w:r w:rsidRPr="008D0E1B">
        <w:rPr>
          <w:lang w:val="fr-FR"/>
        </w:rPr>
        <w:t xml:space="preserve"> et al., 2018, p. 6</w:t>
      </w:r>
      <w:proofErr w:type="gramStart"/>
      <w:r w:rsidRPr="008D0E1B">
        <w:rPr>
          <w:lang w:val="fr-FR"/>
        </w:rPr>
        <w:t>);</w:t>
      </w:r>
      <w:proofErr w:type="gramEnd"/>
      <w:r w:rsidRPr="008D0E1B">
        <w:rPr>
          <w:lang w:val="fr-FR"/>
        </w:rPr>
        <w:t xml:space="preserve"> et 2) l’architecture du réseau de neurones </w:t>
      </w:r>
      <w:proofErr w:type="spellStart"/>
      <w:r w:rsidRPr="008D0E1B">
        <w:rPr>
          <w:lang w:val="fr-FR"/>
        </w:rPr>
        <w:t>convolutionels</w:t>
      </w:r>
      <w:proofErr w:type="spellEnd"/>
      <w:r w:rsidRPr="008D0E1B">
        <w:rPr>
          <w:lang w:val="fr-FR"/>
        </w:rPr>
        <w:t xml:space="preserve"> </w:t>
      </w:r>
      <w:proofErr w:type="spellStart"/>
      <w:r w:rsidRPr="00F545BF">
        <w:rPr>
          <w:i/>
          <w:lang w:val="fr-FR"/>
        </w:rPr>
        <w:t>AlexNet</w:t>
      </w:r>
      <w:proofErr w:type="spellEnd"/>
      <w:r w:rsidRPr="008D0E1B">
        <w:rPr>
          <w:lang w:val="fr-FR"/>
        </w:rPr>
        <w:t xml:space="preserve"> permet de gagner le challenge </w:t>
      </w:r>
      <w:proofErr w:type="spellStart"/>
      <w:r w:rsidRPr="00F545BF">
        <w:rPr>
          <w:i/>
          <w:lang w:val="fr-FR"/>
        </w:rPr>
        <w:t>ImageNet</w:t>
      </w:r>
      <w:proofErr w:type="spellEnd"/>
      <w:r w:rsidRPr="008D0E1B">
        <w:rPr>
          <w:lang w:val="fr-FR"/>
        </w:rPr>
        <w:t xml:space="preserve"> contre les approches traditionnelles (</w:t>
      </w:r>
      <w:proofErr w:type="spellStart"/>
      <w:r w:rsidRPr="008D0E1B">
        <w:rPr>
          <w:lang w:val="fr-FR"/>
        </w:rPr>
        <w:t>Alom</w:t>
      </w:r>
      <w:proofErr w:type="spellEnd"/>
      <w:r w:rsidRPr="008D0E1B">
        <w:rPr>
          <w:lang w:val="fr-FR"/>
        </w:rPr>
        <w:t xml:space="preserve"> et al., 2018, p. 11).</w:t>
      </w:r>
    </w:p>
    <w:p w14:paraId="554AF07C" w14:textId="77777777" w:rsidR="00A87D2C" w:rsidRPr="008D0E1B" w:rsidRDefault="00704BFB" w:rsidP="00952DFA">
      <w:pPr>
        <w:spacing w:after="290" w:line="259" w:lineRule="auto"/>
        <w:ind w:left="2340"/>
        <w:jc w:val="left"/>
        <w:rPr>
          <w:lang w:val="fr-FR"/>
        </w:rPr>
      </w:pPr>
      <w:r w:rsidRPr="008D0E1B">
        <w:rPr>
          <w:noProof/>
          <w:lang w:val="fr-FR" w:eastAsia="fr-FR"/>
        </w:rPr>
        <w:lastRenderedPageBreak/>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9"/>
                    <a:stretch>
                      <a:fillRect/>
                    </a:stretch>
                  </pic:blipFill>
                  <pic:spPr>
                    <a:xfrm>
                      <a:off x="0" y="0"/>
                      <a:ext cx="2971864" cy="2047687"/>
                    </a:xfrm>
                    <a:prstGeom prst="rect">
                      <a:avLst/>
                    </a:prstGeom>
                  </pic:spPr>
                </pic:pic>
              </a:graphicData>
            </a:graphic>
          </wp:inline>
        </w:drawing>
      </w:r>
    </w:p>
    <w:p w14:paraId="36F8B6A4" w14:textId="0719C0BD" w:rsidR="00913187" w:rsidRPr="008D0E1B" w:rsidRDefault="00913187" w:rsidP="00952DFA">
      <w:pPr>
        <w:pStyle w:val="Lgende"/>
        <w:rPr>
          <w:lang w:val="fr-FR"/>
        </w:rPr>
      </w:pPr>
      <w:bookmarkStart w:id="22" w:name="_Ref84685312"/>
      <w:bookmarkStart w:id="23" w:name="_Toc8843039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2</w:t>
      </w:r>
      <w:r w:rsidRPr="008D0E1B">
        <w:rPr>
          <w:lang w:val="fr-FR"/>
        </w:rPr>
        <w:fldChar w:fldCharType="end"/>
      </w:r>
      <w:bookmarkEnd w:id="22"/>
      <w:r w:rsidRPr="008D0E1B">
        <w:rPr>
          <w:lang w:val="fr-FR"/>
        </w:rPr>
        <w:t>: Relation entre Intelligence Artificielle, Apprentissage Machine et Apprentissage Profond (Chollet, 2018, p. 4)</w:t>
      </w:r>
      <w:bookmarkEnd w:id="23"/>
    </w:p>
    <w:p w14:paraId="7E837323" w14:textId="16854F6E" w:rsidR="00A87D2C" w:rsidRPr="008D0E1B" w:rsidRDefault="00704BFB" w:rsidP="00952DFA">
      <w:pPr>
        <w:ind w:left="-3"/>
        <w:rPr>
          <w:lang w:val="fr-FR"/>
        </w:rPr>
      </w:pPr>
      <w:r w:rsidRPr="008D0E1B">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w:t>
      </w:r>
      <w:r w:rsidR="00BA1A55">
        <w:rPr>
          <w:lang w:val="fr-FR"/>
        </w:rPr>
        <w:t>(</w:t>
      </w:r>
      <w:r w:rsidRPr="008D0E1B">
        <w:rPr>
          <w:lang w:val="fr-FR"/>
        </w:rPr>
        <w:t>GPU</w:t>
      </w:r>
      <w:r w:rsidR="00BA1A55">
        <w:rPr>
          <w:lang w:val="fr-FR"/>
        </w:rPr>
        <w:t>)</w:t>
      </w:r>
      <w:r w:rsidRPr="008D0E1B">
        <w:rPr>
          <w:lang w:val="fr-FR"/>
        </w:rPr>
        <w:t xml:space="preserve"> (Beam, </w:t>
      </w:r>
      <w:proofErr w:type="gramStart"/>
      <w:r w:rsidRPr="008D0E1B">
        <w:rPr>
          <w:lang w:val="fr-FR"/>
        </w:rPr>
        <w:t>2017;</w:t>
      </w:r>
      <w:proofErr w:type="gramEnd"/>
      <w:r w:rsidRPr="008D0E1B">
        <w:rPr>
          <w:lang w:val="fr-FR"/>
        </w:rPr>
        <w:t xml:space="preserve"> Chong et al., 1992; </w:t>
      </w:r>
      <w:proofErr w:type="spellStart"/>
      <w:r w:rsidRPr="008D0E1B">
        <w:rPr>
          <w:lang w:val="fr-FR"/>
        </w:rPr>
        <w:t>Dettmers</w:t>
      </w:r>
      <w:proofErr w:type="spellEnd"/>
      <w:r w:rsidRPr="008D0E1B">
        <w:rPr>
          <w:lang w:val="fr-FR"/>
        </w:rPr>
        <w:t xml:space="preserve">, 2015; </w:t>
      </w:r>
      <w:proofErr w:type="spellStart"/>
      <w:r w:rsidRPr="008D0E1B">
        <w:rPr>
          <w:lang w:val="fr-FR"/>
        </w:rPr>
        <w:t>Jiaconda</w:t>
      </w:r>
      <w:proofErr w:type="spellEnd"/>
      <w:r w:rsidRPr="008D0E1B">
        <w:rPr>
          <w:lang w:val="fr-FR"/>
        </w:rPr>
        <w:t xml:space="preserve">, 2019; </w:t>
      </w:r>
      <w:proofErr w:type="spellStart"/>
      <w:r w:rsidRPr="008D0E1B">
        <w:rPr>
          <w:lang w:val="fr-FR"/>
        </w:rPr>
        <w:t>Kurenkov</w:t>
      </w:r>
      <w:proofErr w:type="spellEnd"/>
      <w:r w:rsidRPr="008D0E1B">
        <w:rPr>
          <w:lang w:val="fr-FR"/>
        </w:rPr>
        <w:t>, 2015; Zheng et al., 2020).</w:t>
      </w:r>
    </w:p>
    <w:p w14:paraId="13E50373" w14:textId="74A2A74B" w:rsidR="00A87D2C" w:rsidRPr="008D0E1B" w:rsidRDefault="00704BFB" w:rsidP="00952DFA">
      <w:pPr>
        <w:ind w:left="-3"/>
        <w:rPr>
          <w:lang w:val="fr-FR"/>
        </w:rPr>
      </w:pPr>
      <w:r w:rsidRPr="008D0E1B">
        <w:rPr>
          <w:lang w:val="fr-FR"/>
        </w:rPr>
        <w:t>Les réseaux de neurones ont rapidement progressé depuis 2012 (Beam, 2017), permettant d’offrir des alternatives aux solutions de détection et de classifications tel</w:t>
      </w:r>
      <w:r w:rsidR="003D0058" w:rsidRPr="008D0E1B">
        <w:rPr>
          <w:lang w:val="fr-FR"/>
        </w:rPr>
        <w:t>les</w:t>
      </w:r>
      <w:r w:rsidRPr="008D0E1B">
        <w:rPr>
          <w:lang w:val="fr-FR"/>
        </w:rPr>
        <w:t xml:space="preserve"> que les algorithmes </w:t>
      </w:r>
      <w:r w:rsidRPr="00F545BF">
        <w:rPr>
          <w:i/>
          <w:lang w:val="fr-FR"/>
        </w:rPr>
        <w:t>SIFT</w:t>
      </w:r>
      <w:r w:rsidRPr="008D0E1B">
        <w:rPr>
          <w:lang w:val="fr-FR"/>
        </w:rPr>
        <w:t xml:space="preserve"> et </w:t>
      </w:r>
      <w:r w:rsidRPr="00F545BF">
        <w:rPr>
          <w:i/>
          <w:lang w:val="fr-FR"/>
        </w:rPr>
        <w:t>HOG</w:t>
      </w:r>
      <w:r w:rsidRPr="008D0E1B">
        <w:rPr>
          <w:lang w:val="fr-FR"/>
        </w:rPr>
        <w:t xml:space="preserve"> (</w:t>
      </w:r>
      <w:proofErr w:type="spellStart"/>
      <w:r w:rsidRPr="008D0E1B">
        <w:rPr>
          <w:lang w:val="fr-FR"/>
        </w:rPr>
        <w:t>Pathak</w:t>
      </w:r>
      <w:proofErr w:type="spellEnd"/>
      <w:r w:rsidRPr="008D0E1B">
        <w:rPr>
          <w:lang w:val="fr-FR"/>
        </w:rPr>
        <w:t xml:space="preserve"> et El-</w:t>
      </w:r>
      <w:proofErr w:type="spellStart"/>
      <w:r w:rsidRPr="008D0E1B">
        <w:rPr>
          <w:lang w:val="fr-FR"/>
        </w:rPr>
        <w:t>Sharkawy</w:t>
      </w:r>
      <w:proofErr w:type="spellEnd"/>
      <w:r w:rsidRPr="008D0E1B">
        <w:rPr>
          <w:lang w:val="fr-FR"/>
        </w:rPr>
        <w:t xml:space="preserve">, 2019). </w:t>
      </w:r>
      <w:r w:rsidR="00F81239" w:rsidRPr="008D0E1B">
        <w:rPr>
          <w:lang w:val="fr-FR"/>
        </w:rPr>
        <w:t xml:space="preserve"> Les FCN </w:t>
      </w:r>
      <w:r w:rsidRPr="008D0E1B">
        <w:rPr>
          <w:lang w:val="fr-FR"/>
        </w:rPr>
        <w:t xml:space="preserve">sont les derniers à avoir émergé et représente l’état de l’art (Zheng et al., 2020) et à profiter au domaine de la vision et de la détection d’objets (Nguyen et al., </w:t>
      </w:r>
      <w:proofErr w:type="gramStart"/>
      <w:r w:rsidRPr="008D0E1B">
        <w:rPr>
          <w:lang w:val="fr-FR"/>
        </w:rPr>
        <w:t>2019;</w:t>
      </w:r>
      <w:proofErr w:type="gramEnd"/>
      <w:r w:rsidRPr="008D0E1B">
        <w:rPr>
          <w:lang w:val="fr-FR"/>
        </w:rPr>
        <w:t xml:space="preserve"> Zheng et al., 2020). En 2016 (</w:t>
      </w:r>
      <w:proofErr w:type="spellStart"/>
      <w:r w:rsidRPr="008D0E1B">
        <w:rPr>
          <w:lang w:val="fr-FR"/>
        </w:rPr>
        <w:t>Alom</w:t>
      </w:r>
      <w:proofErr w:type="spellEnd"/>
      <w:r w:rsidRPr="008D0E1B">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8D0E1B">
        <w:rPr>
          <w:lang w:val="fr-FR"/>
        </w:rPr>
        <w:t xml:space="preserve">, </w:t>
      </w:r>
      <w:proofErr w:type="gramStart"/>
      <w:r w:rsidR="009800D1" w:rsidRPr="008D0E1B">
        <w:rPr>
          <w:lang w:val="fr-FR"/>
        </w:rPr>
        <w:t>etc.</w:t>
      </w:r>
      <w:r w:rsidRPr="008D0E1B">
        <w:rPr>
          <w:lang w:val="fr-FR"/>
        </w:rPr>
        <w:t>.</w:t>
      </w:r>
      <w:proofErr w:type="gramEnd"/>
      <w:r w:rsidRPr="008D0E1B">
        <w:rPr>
          <w:lang w:val="fr-FR"/>
        </w:rPr>
        <w:t xml:space="preserve"> Aujourd’hui, elle peut s’exécuter en temps réel sur des systèmes embarqués proche des données.</w:t>
      </w:r>
      <w:r w:rsidR="00311703" w:rsidRPr="008D0E1B">
        <w:rPr>
          <w:lang w:val="fr-FR"/>
        </w:rPr>
        <w:t xml:space="preserve"> </w:t>
      </w:r>
      <w:r w:rsidR="00F97B05">
        <w:rPr>
          <w:lang w:val="fr-FR"/>
        </w:rPr>
        <w:t xml:space="preserve">Des exemples de modèles populaires </w:t>
      </w:r>
      <w:r w:rsidR="00FF6D1A">
        <w:rPr>
          <w:lang w:val="fr-FR"/>
        </w:rPr>
        <w:t xml:space="preserve">pour la segmentation sémantique </w:t>
      </w:r>
      <w:r w:rsidR="00F97B05">
        <w:rPr>
          <w:lang w:val="fr-FR"/>
        </w:rPr>
        <w:t xml:space="preserve">au moment d’écrire ce rapport sont les séries </w:t>
      </w:r>
      <w:proofErr w:type="spellStart"/>
      <w:r w:rsidR="00F97B05" w:rsidRPr="00F545BF">
        <w:rPr>
          <w:i/>
          <w:lang w:val="fr-FR"/>
        </w:rPr>
        <w:t>ResNet</w:t>
      </w:r>
      <w:proofErr w:type="spellEnd"/>
      <w:r w:rsidR="00F97B05">
        <w:rPr>
          <w:lang w:val="fr-FR"/>
        </w:rPr>
        <w:t xml:space="preserve"> (</w:t>
      </w:r>
      <w:r w:rsidR="00F97B05" w:rsidRPr="00F97B05">
        <w:rPr>
          <w:i/>
          <w:lang w:val="fr-FR"/>
        </w:rPr>
        <w:t>ResNet</w:t>
      </w:r>
      <w:r w:rsidR="00801FAF">
        <w:rPr>
          <w:i/>
          <w:lang w:val="fr-FR"/>
        </w:rPr>
        <w:t>1</w:t>
      </w:r>
      <w:r w:rsidR="00F97B05" w:rsidRPr="00F545BF">
        <w:rPr>
          <w:i/>
          <w:lang w:val="fr-FR"/>
        </w:rPr>
        <w:t>8</w:t>
      </w:r>
      <w:r w:rsidR="00F97B05">
        <w:rPr>
          <w:lang w:val="fr-FR"/>
        </w:rPr>
        <w:t>,</w:t>
      </w:r>
      <w:r w:rsidR="00FF6D1A">
        <w:rPr>
          <w:lang w:val="fr-FR"/>
        </w:rPr>
        <w:t xml:space="preserve"> </w:t>
      </w:r>
      <w:r w:rsidR="00FF6D1A" w:rsidRPr="00B2683E">
        <w:rPr>
          <w:i/>
          <w:lang w:val="fr-FR"/>
        </w:rPr>
        <w:t>ResNet</w:t>
      </w:r>
      <w:r w:rsidR="00FF6D1A">
        <w:rPr>
          <w:i/>
          <w:lang w:val="fr-FR"/>
        </w:rPr>
        <w:t>50,</w:t>
      </w:r>
      <w:r w:rsidR="00FF6D1A">
        <w:rPr>
          <w:lang w:val="fr-FR"/>
        </w:rPr>
        <w:t xml:space="preserve"> </w:t>
      </w:r>
      <w:r w:rsidR="00F97B05" w:rsidRPr="00F97B05">
        <w:rPr>
          <w:i/>
          <w:lang w:val="fr-FR"/>
        </w:rPr>
        <w:t>ResNet</w:t>
      </w:r>
      <w:r w:rsidR="00F97B05" w:rsidRPr="00F545BF">
        <w:rPr>
          <w:i/>
          <w:lang w:val="fr-FR"/>
        </w:rPr>
        <w:t>101</w:t>
      </w:r>
      <w:r w:rsidR="00F97B05">
        <w:rPr>
          <w:lang w:val="fr-FR"/>
        </w:rPr>
        <w:t>)</w:t>
      </w:r>
      <w:r w:rsidR="005B4ACF">
        <w:rPr>
          <w:lang w:val="fr-FR"/>
        </w:rPr>
        <w:t xml:space="preserve"> (He, 2015)</w:t>
      </w:r>
      <w:r w:rsidR="00FF6D1A">
        <w:rPr>
          <w:lang w:val="fr-FR"/>
        </w:rPr>
        <w:t xml:space="preserve">, qui sont utilisés comme fondation pour construire des modèles plus évolués comme </w:t>
      </w:r>
      <w:r w:rsidR="00F97B05" w:rsidRPr="00F545BF">
        <w:rPr>
          <w:i/>
          <w:lang w:val="fr-FR"/>
        </w:rPr>
        <w:t>DeepLabV3</w:t>
      </w:r>
      <w:r w:rsidR="005B4ACF">
        <w:rPr>
          <w:i/>
          <w:lang w:val="fr-FR"/>
        </w:rPr>
        <w:t xml:space="preserve"> (</w:t>
      </w:r>
      <w:proofErr w:type="spellStart"/>
      <w:r w:rsidR="006D76A1">
        <w:rPr>
          <w:i/>
          <w:lang w:val="fr-FR"/>
        </w:rPr>
        <w:t>TensorFlow</w:t>
      </w:r>
      <w:proofErr w:type="spellEnd"/>
      <w:r w:rsidR="006D76A1">
        <w:rPr>
          <w:i/>
          <w:lang w:val="fr-FR"/>
        </w:rPr>
        <w:t>, 2020</w:t>
      </w:r>
      <w:r w:rsidR="005B4ACF">
        <w:rPr>
          <w:i/>
          <w:lang w:val="fr-FR"/>
        </w:rPr>
        <w:t>)</w:t>
      </w:r>
      <w:r w:rsidR="00FF6D1A">
        <w:rPr>
          <w:i/>
          <w:lang w:val="fr-FR"/>
        </w:rPr>
        <w:t>.</w:t>
      </w:r>
    </w:p>
    <w:p w14:paraId="53C1FE76" w14:textId="77777777" w:rsidR="00A87D2C" w:rsidRPr="008D0E1B" w:rsidRDefault="00704BFB" w:rsidP="00952DFA">
      <w:pPr>
        <w:ind w:left="-3"/>
        <w:rPr>
          <w:lang w:val="fr-FR"/>
        </w:rPr>
      </w:pPr>
      <w:r w:rsidRPr="008D0E1B">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Pr="008D0E1B" w:rsidRDefault="00407230" w:rsidP="003673EB">
      <w:pPr>
        <w:spacing w:after="1"/>
        <w:ind w:left="-3"/>
        <w:rPr>
          <w:lang w:val="fr-FR"/>
        </w:rPr>
      </w:pPr>
      <w:r w:rsidRPr="008D0E1B">
        <w:rPr>
          <w:lang w:val="fr-FR"/>
        </w:rPr>
        <w:lastRenderedPageBreak/>
        <w:t xml:space="preserve">Les librairies </w:t>
      </w:r>
      <w:r w:rsidR="00704BFB" w:rsidRPr="008D0E1B">
        <w:rPr>
          <w:lang w:val="fr-FR"/>
        </w:rPr>
        <w:t>d’apprentissage profond les plus courants sont identifiées par (</w:t>
      </w:r>
      <w:proofErr w:type="spellStart"/>
      <w:r w:rsidR="00704BFB" w:rsidRPr="008D0E1B">
        <w:rPr>
          <w:lang w:val="fr-FR"/>
        </w:rPr>
        <w:t>Cornioley</w:t>
      </w:r>
      <w:proofErr w:type="spellEnd"/>
      <w:r w:rsidR="00704BFB" w:rsidRPr="008D0E1B">
        <w:rPr>
          <w:lang w:val="fr-FR"/>
        </w:rPr>
        <w:t xml:space="preserve">, 2018). </w:t>
      </w:r>
      <w:r w:rsidR="009800D1" w:rsidRPr="008D0E1B">
        <w:rPr>
          <w:lang w:val="fr-FR"/>
        </w:rPr>
        <w:t>Les plus populaires</w:t>
      </w:r>
      <w:r w:rsidR="00704BFB" w:rsidRPr="008D0E1B">
        <w:rPr>
          <w:lang w:val="fr-FR"/>
        </w:rPr>
        <w:t xml:space="preserve"> à ce jour sont </w:t>
      </w:r>
      <w:proofErr w:type="spellStart"/>
      <w:r w:rsidR="00704BFB" w:rsidRPr="00F545BF">
        <w:rPr>
          <w:i/>
          <w:lang w:val="fr-FR"/>
        </w:rPr>
        <w:t>PyTorch</w:t>
      </w:r>
      <w:proofErr w:type="spellEnd"/>
      <w:r w:rsidR="00704BFB" w:rsidRPr="008D0E1B">
        <w:rPr>
          <w:lang w:val="fr-FR"/>
        </w:rPr>
        <w:t xml:space="preserve">, </w:t>
      </w:r>
      <w:proofErr w:type="spellStart"/>
      <w:r w:rsidR="00704BFB" w:rsidRPr="00F545BF">
        <w:rPr>
          <w:i/>
          <w:lang w:val="fr-FR"/>
        </w:rPr>
        <w:t>TensorFlow</w:t>
      </w:r>
      <w:proofErr w:type="spellEnd"/>
      <w:r w:rsidR="00704BFB" w:rsidRPr="008D0E1B">
        <w:rPr>
          <w:lang w:val="fr-FR"/>
        </w:rPr>
        <w:t xml:space="preserve"> et </w:t>
      </w:r>
      <w:proofErr w:type="spellStart"/>
      <w:r w:rsidR="00704BFB" w:rsidRPr="00F545BF">
        <w:rPr>
          <w:i/>
          <w:lang w:val="fr-FR"/>
        </w:rPr>
        <w:t>Keras</w:t>
      </w:r>
      <w:proofErr w:type="spellEnd"/>
      <w:r w:rsidR="009800D1" w:rsidRPr="008D0E1B">
        <w:rPr>
          <w:lang w:val="fr-FR"/>
        </w:rPr>
        <w:t> ; elles</w:t>
      </w:r>
      <w:r w:rsidR="00704BFB" w:rsidRPr="008D0E1B">
        <w:rPr>
          <w:lang w:val="fr-FR"/>
        </w:rPr>
        <w:t xml:space="preserve"> sont accessibles via le langage de programmation </w:t>
      </w:r>
      <w:r w:rsidR="00704BFB" w:rsidRPr="00F545BF">
        <w:rPr>
          <w:i/>
          <w:lang w:val="fr-FR"/>
        </w:rPr>
        <w:t>Python</w:t>
      </w:r>
      <w:r w:rsidR="00704BFB" w:rsidRPr="008D0E1B">
        <w:rPr>
          <w:lang w:val="fr-FR"/>
        </w:rPr>
        <w:t xml:space="preserve">. </w:t>
      </w:r>
      <w:proofErr w:type="spellStart"/>
      <w:r w:rsidR="00704BFB" w:rsidRPr="00F545BF">
        <w:rPr>
          <w:i/>
          <w:lang w:val="fr-FR"/>
        </w:rPr>
        <w:t>Keras</w:t>
      </w:r>
      <w:proofErr w:type="spellEnd"/>
      <w:r w:rsidR="00704BFB" w:rsidRPr="008D0E1B">
        <w:rPr>
          <w:lang w:val="fr-FR"/>
        </w:rPr>
        <w:t xml:space="preserve"> est une solution intéressante, car elle ajoute une co</w:t>
      </w:r>
      <w:r w:rsidR="002F7F20" w:rsidRPr="008D0E1B">
        <w:rPr>
          <w:lang w:val="fr-FR"/>
        </w:rPr>
        <w:t>uche d’abstraction à d’autres (</w:t>
      </w:r>
      <w:proofErr w:type="spellStart"/>
      <w:r w:rsidR="00704BFB" w:rsidRPr="00F545BF">
        <w:rPr>
          <w:i/>
          <w:lang w:val="fr-FR"/>
        </w:rPr>
        <w:t>PyTorch</w:t>
      </w:r>
      <w:proofErr w:type="spellEnd"/>
      <w:r w:rsidR="00704BFB" w:rsidRPr="008D0E1B">
        <w:rPr>
          <w:lang w:val="fr-FR"/>
        </w:rPr>
        <w:t xml:space="preserve">, </w:t>
      </w:r>
      <w:proofErr w:type="spellStart"/>
      <w:r w:rsidR="00704BFB" w:rsidRPr="00F545BF">
        <w:rPr>
          <w:i/>
          <w:lang w:val="fr-FR"/>
        </w:rPr>
        <w:t>TensorFlow</w:t>
      </w:r>
      <w:proofErr w:type="spellEnd"/>
      <w:r w:rsidR="00704BFB" w:rsidRPr="008D0E1B">
        <w:rPr>
          <w:lang w:val="fr-FR"/>
        </w:rPr>
        <w:t xml:space="preserve"> et </w:t>
      </w:r>
      <w:proofErr w:type="spellStart"/>
      <w:r w:rsidR="00704BFB" w:rsidRPr="00F545BF">
        <w:rPr>
          <w:i/>
          <w:lang w:val="fr-FR"/>
        </w:rPr>
        <w:t>Caffee</w:t>
      </w:r>
      <w:proofErr w:type="spellEnd"/>
      <w:r w:rsidR="00704BFB" w:rsidRPr="008D0E1B">
        <w:rPr>
          <w:lang w:val="fr-FR"/>
        </w:rPr>
        <w:t>), et donc est précurseur dans ce domaine où la simplification et l’accessibilité de la programmation sont recherchées. Une liste plus exhaustive est fournie par le projet communautaire</w:t>
      </w:r>
      <w:r w:rsidR="003673EB" w:rsidRPr="008D0E1B">
        <w:rPr>
          <w:lang w:val="fr-FR"/>
        </w:rPr>
        <w:t xml:space="preserve"> </w:t>
      </w:r>
      <w:r w:rsidR="00704BFB" w:rsidRPr="008D0E1B">
        <w:rPr>
          <w:lang w:val="fr-FR"/>
        </w:rPr>
        <w:t>ONNX</w:t>
      </w:r>
      <w:r w:rsidRPr="008D0E1B">
        <w:rPr>
          <w:lang w:val="fr-FR"/>
        </w:rPr>
        <w:t xml:space="preserve"> (Échange de Réseau Neuronal Ouvert)</w:t>
      </w:r>
      <w:r w:rsidR="004122C1" w:rsidRPr="008D0E1B">
        <w:rPr>
          <w:rStyle w:val="Appelnotedebasdep"/>
          <w:lang w:val="fr-FR"/>
        </w:rPr>
        <w:footnoteReference w:id="4"/>
      </w:r>
      <w:r w:rsidR="00704BFB" w:rsidRPr="008D0E1B">
        <w:rPr>
          <w:lang w:val="fr-FR"/>
        </w:rPr>
        <w:t>.</w:t>
      </w:r>
    </w:p>
    <w:p w14:paraId="7AAD6E47" w14:textId="77777777" w:rsidR="003673EB" w:rsidRPr="008D0E1B" w:rsidRDefault="003673EB" w:rsidP="003673EB">
      <w:pPr>
        <w:spacing w:after="1"/>
        <w:ind w:left="-3" w:hanging="10"/>
        <w:rPr>
          <w:lang w:val="fr-FR"/>
        </w:rPr>
      </w:pPr>
    </w:p>
    <w:p w14:paraId="6A6C8DC8" w14:textId="08F93DB0" w:rsidR="00A87D2C" w:rsidRPr="008D0E1B" w:rsidRDefault="00704BFB" w:rsidP="00952DFA">
      <w:pPr>
        <w:ind w:left="-3"/>
        <w:rPr>
          <w:lang w:val="fr-FR"/>
        </w:rPr>
      </w:pPr>
      <w:r w:rsidRPr="008D0E1B">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8D0E1B">
        <w:rPr>
          <w:lang w:val="fr-FR"/>
        </w:rPr>
        <w:t>les</w:t>
      </w:r>
      <w:r w:rsidRPr="008D0E1B">
        <w:rPr>
          <w:lang w:val="fr-FR"/>
        </w:rPr>
        <w:t xml:space="preserve"> que </w:t>
      </w:r>
      <w:proofErr w:type="spellStart"/>
      <w:r w:rsidRPr="00F545BF">
        <w:rPr>
          <w:i/>
          <w:lang w:val="fr-FR"/>
        </w:rPr>
        <w:t>PyTorch</w:t>
      </w:r>
      <w:proofErr w:type="spellEnd"/>
      <w:r w:rsidRPr="008D0E1B">
        <w:rPr>
          <w:lang w:val="fr-FR"/>
        </w:rPr>
        <w:t xml:space="preserve"> et </w:t>
      </w:r>
      <w:proofErr w:type="spellStart"/>
      <w:r w:rsidRPr="00F545BF">
        <w:rPr>
          <w:i/>
          <w:lang w:val="fr-FR"/>
        </w:rPr>
        <w:t>TensorFl</w:t>
      </w:r>
      <w:r w:rsidR="004122C1" w:rsidRPr="00F545BF">
        <w:rPr>
          <w:i/>
          <w:lang w:val="fr-FR"/>
        </w:rPr>
        <w:t>ow</w:t>
      </w:r>
      <w:proofErr w:type="spellEnd"/>
      <w:r w:rsidR="004122C1" w:rsidRPr="008D0E1B">
        <w:rPr>
          <w:lang w:val="fr-FR"/>
        </w:rPr>
        <w:t>. Initié</w:t>
      </w:r>
      <w:r w:rsidR="003D0058" w:rsidRPr="008D0E1B">
        <w:rPr>
          <w:lang w:val="fr-FR"/>
        </w:rPr>
        <w:t>e</w:t>
      </w:r>
      <w:r w:rsidR="004122C1" w:rsidRPr="008D0E1B">
        <w:rPr>
          <w:lang w:val="fr-FR"/>
        </w:rPr>
        <w:t xml:space="preserve"> par Facebook en 2017 </w:t>
      </w:r>
      <w:r w:rsidR="004122C1" w:rsidRPr="008D0E1B">
        <w:rPr>
          <w:rStyle w:val="Appelnotedebasdep"/>
          <w:lang w:val="fr-FR"/>
        </w:rPr>
        <w:footnoteReference w:id="5"/>
      </w:r>
      <w:r w:rsidRPr="008D0E1B">
        <w:rPr>
          <w:vertAlign w:val="superscript"/>
          <w:lang w:val="fr-FR"/>
        </w:rPr>
        <w:t xml:space="preserve"> </w:t>
      </w:r>
      <w:r w:rsidRPr="008D0E1B">
        <w:rPr>
          <w:lang w:val="fr-FR"/>
        </w:rPr>
        <w:t>et soutenue par l’ensemble des acteurs du domaine (IBM, AWS, Microsoft, NVIDIA, Intel, etc.)</w:t>
      </w:r>
      <w:r w:rsidR="004122C1" w:rsidRPr="008D0E1B">
        <w:rPr>
          <w:rStyle w:val="Appelnotedebasdep"/>
          <w:lang w:val="fr-FR"/>
        </w:rPr>
        <w:footnoteReference w:id="6"/>
      </w:r>
      <w:r w:rsidRPr="008D0E1B">
        <w:rPr>
          <w:lang w:val="fr-FR"/>
        </w:rPr>
        <w:t xml:space="preserve">, elle est implémentée par NVIDIA dans la solution applicative du </w:t>
      </w:r>
      <w:proofErr w:type="spellStart"/>
      <w:r w:rsidRPr="008D0E1B">
        <w:rPr>
          <w:lang w:val="fr-FR"/>
        </w:rPr>
        <w:t>Jetson</w:t>
      </w:r>
      <w:proofErr w:type="spellEnd"/>
      <w:r w:rsidRPr="008D0E1B">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8D0E1B">
        <w:rPr>
          <w:lang w:val="fr-FR"/>
        </w:rPr>
        <w:t xml:space="preserve"> </w:t>
      </w:r>
      <w:r w:rsidR="004122C1" w:rsidRPr="008D0E1B">
        <w:rPr>
          <w:rStyle w:val="Appelnotedebasdep"/>
          <w:lang w:val="fr-FR"/>
        </w:rPr>
        <w:footnoteReference w:id="7"/>
      </w:r>
      <w:r w:rsidRPr="008D0E1B">
        <w:rPr>
          <w:lang w:val="fr-FR"/>
        </w:rPr>
        <w:t>.</w:t>
      </w:r>
    </w:p>
    <w:p w14:paraId="61881263" w14:textId="77777777" w:rsidR="00A87D2C" w:rsidRPr="008D0E1B" w:rsidRDefault="00704BFB" w:rsidP="00952DFA">
      <w:pPr>
        <w:pStyle w:val="Titre1"/>
        <w:ind w:left="501" w:hanging="516"/>
        <w:rPr>
          <w:rFonts w:ascii="Times New Roman" w:hAnsi="Times New Roman" w:cs="Times New Roman"/>
          <w:lang w:val="fr-FR"/>
        </w:rPr>
      </w:pPr>
      <w:bookmarkStart w:id="24" w:name="_Toc88430337"/>
      <w:r w:rsidRPr="008D0E1B">
        <w:rPr>
          <w:rFonts w:ascii="Times New Roman" w:hAnsi="Times New Roman" w:cs="Times New Roman"/>
          <w:lang w:val="fr-FR"/>
        </w:rPr>
        <w:t>Matériel et méthodes</w:t>
      </w:r>
      <w:bookmarkEnd w:id="24"/>
    </w:p>
    <w:p w14:paraId="3C364CE9" w14:textId="77777777" w:rsidR="00A87D2C" w:rsidRPr="008D0E1B" w:rsidRDefault="00704BFB" w:rsidP="00952DFA">
      <w:pPr>
        <w:pStyle w:val="Titre2"/>
        <w:ind w:left="631" w:hanging="646"/>
        <w:rPr>
          <w:rFonts w:cs="Times New Roman"/>
          <w:lang w:val="fr-FR"/>
        </w:rPr>
      </w:pPr>
      <w:bookmarkStart w:id="25" w:name="_Toc88430338"/>
      <w:r w:rsidRPr="008D0E1B">
        <w:rPr>
          <w:rFonts w:cs="Times New Roman"/>
          <w:lang w:val="fr-FR"/>
        </w:rPr>
        <w:t>Site d’étude</w:t>
      </w:r>
      <w:bookmarkEnd w:id="25"/>
    </w:p>
    <w:p w14:paraId="0A316489" w14:textId="2A3662C6" w:rsidR="00A87D2C" w:rsidRPr="008D0E1B" w:rsidRDefault="00704BFB" w:rsidP="00952DFA">
      <w:pPr>
        <w:ind w:left="-3"/>
        <w:rPr>
          <w:lang w:val="fr-FR"/>
        </w:rPr>
      </w:pPr>
      <w:r w:rsidRPr="008D0E1B">
        <w:rPr>
          <w:lang w:val="fr-FR"/>
        </w:rPr>
        <w:t xml:space="preserve">Le site d’étude se situe dans la ville de Montréal, dans la province du Québec, au Canada, aux coordonnées 45° 31’ 18" N, 73° 32’ 31" O. Montréal est une île qui est séparée </w:t>
      </w:r>
      <w:r w:rsidR="009800D1" w:rsidRPr="008D0E1B">
        <w:rPr>
          <w:lang w:val="fr-FR"/>
        </w:rPr>
        <w:t>la Rive-Sud</w:t>
      </w:r>
      <w:r w:rsidRPr="008D0E1B">
        <w:rPr>
          <w:lang w:val="fr-FR"/>
        </w:rPr>
        <w:t xml:space="preserve"> par le fleuve Saint-Laurent et de sa rive nord par la rivière des Prairies.</w:t>
      </w:r>
    </w:p>
    <w:p w14:paraId="76333053" w14:textId="25D24B7E" w:rsidR="00A87D2C" w:rsidRPr="008D0E1B" w:rsidRDefault="00F60F76" w:rsidP="00521392">
      <w:pPr>
        <w:ind w:left="-3"/>
        <w:rPr>
          <w:lang w:val="fr-FR"/>
        </w:rPr>
      </w:pPr>
      <w:r w:rsidRPr="008D0E1B">
        <w:rPr>
          <w:lang w:val="fr-FR"/>
        </w:rPr>
        <w:t xml:space="preserve">Tel que trouvé dans le rapport détaillé sur le projet pilote d’entretien hivernal de la piste multifonctionnelle du pont Jacques-Cartier (PJCCI, 2018b), la </w:t>
      </w:r>
      <w:r w:rsidR="00704BFB" w:rsidRPr="008D0E1B">
        <w:rPr>
          <w:lang w:val="fr-FR"/>
        </w:rPr>
        <w:t xml:space="preserve">piste multifonctionnelle du pont </w:t>
      </w:r>
      <w:r w:rsidR="00224AE2" w:rsidRPr="008D0E1B">
        <w:rPr>
          <w:lang w:val="fr-FR"/>
        </w:rPr>
        <w:t>Jacques-Cartier</w:t>
      </w:r>
      <w:r w:rsidR="00704BFB" w:rsidRPr="008D0E1B">
        <w:rPr>
          <w:lang w:val="fr-FR"/>
        </w:rPr>
        <w:t xml:space="preserve"> (</w:t>
      </w:r>
      <w:r w:rsidR="0052384B" w:rsidRPr="008D0E1B">
        <w:rPr>
          <w:lang w:val="fr-FR"/>
        </w:rPr>
        <w:fldChar w:fldCharType="begin"/>
      </w:r>
      <w:r w:rsidR="0052384B" w:rsidRPr="008D0E1B">
        <w:rPr>
          <w:lang w:val="fr-FR"/>
        </w:rPr>
        <w:instrText xml:space="preserve"> REF _Ref84685369 \h </w:instrText>
      </w:r>
      <w:r w:rsidR="008D0E1B">
        <w:rPr>
          <w:lang w:val="fr-FR"/>
        </w:rPr>
        <w:instrText xml:space="preserve"> \* MERGEFORMAT </w:instrText>
      </w:r>
      <w:r w:rsidR="0052384B" w:rsidRPr="008D0E1B">
        <w:rPr>
          <w:lang w:val="fr-FR"/>
        </w:rPr>
      </w:r>
      <w:r w:rsidR="0052384B" w:rsidRPr="008D0E1B">
        <w:rPr>
          <w:lang w:val="fr-FR"/>
        </w:rPr>
        <w:fldChar w:fldCharType="separate"/>
      </w:r>
      <w:r w:rsidR="00F57D12" w:rsidRPr="008D0E1B">
        <w:rPr>
          <w:lang w:val="fr-FR"/>
        </w:rPr>
        <w:t xml:space="preserve">Figure </w:t>
      </w:r>
      <w:r w:rsidR="00F57D12">
        <w:rPr>
          <w:noProof/>
          <w:lang w:val="fr-FR"/>
        </w:rPr>
        <w:t>3</w:t>
      </w:r>
      <w:r w:rsidR="0052384B" w:rsidRPr="008D0E1B">
        <w:rPr>
          <w:lang w:val="fr-FR"/>
        </w:rPr>
        <w:fldChar w:fldCharType="end"/>
      </w:r>
      <w:r w:rsidR="00704BFB" w:rsidRPr="008D0E1B">
        <w:rPr>
          <w:lang w:val="fr-FR"/>
        </w:rPr>
        <w:t>) relie Montréal intramuros, proche de la station de métro De Lorimier / René</w:t>
      </w:r>
      <w:r w:rsidR="00521392" w:rsidRPr="008D0E1B">
        <w:rPr>
          <w:lang w:val="fr-FR"/>
        </w:rPr>
        <w:t xml:space="preserve"> </w:t>
      </w:r>
      <w:r w:rsidR="00704BFB" w:rsidRPr="008D0E1B">
        <w:rPr>
          <w:lang w:val="fr-FR"/>
        </w:rPr>
        <w:t xml:space="preserve">Lévesque, et la </w:t>
      </w:r>
      <w:r w:rsidR="009800D1" w:rsidRPr="008D0E1B">
        <w:rPr>
          <w:lang w:val="fr-FR"/>
        </w:rPr>
        <w:t>Rive-Sud</w:t>
      </w:r>
      <w:r w:rsidR="00704BFB" w:rsidRPr="008D0E1B">
        <w:rPr>
          <w:lang w:val="fr-FR"/>
        </w:rPr>
        <w:t>, à Longueuil, proche de la station de métro Longueuil et de son terminal de bus. Elle est longue d’une distance de 2</w:t>
      </w:r>
      <w:r w:rsidR="009800D1" w:rsidRPr="008D0E1B">
        <w:rPr>
          <w:lang w:val="fr-FR"/>
        </w:rPr>
        <w:t>,</w:t>
      </w:r>
      <w:r w:rsidR="00704BFB" w:rsidRPr="008D0E1B">
        <w:rPr>
          <w:lang w:val="fr-FR"/>
        </w:rPr>
        <w:t>7 km et est située d’un seul côté du pont, côté sud (</w:t>
      </w:r>
      <w:r w:rsidR="00A23BE9" w:rsidRPr="008D0E1B">
        <w:rPr>
          <w:lang w:val="fr-FR"/>
        </w:rPr>
        <w:fldChar w:fldCharType="begin"/>
      </w:r>
      <w:r w:rsidR="00A23BE9" w:rsidRPr="008D0E1B">
        <w:rPr>
          <w:lang w:val="fr-FR"/>
        </w:rPr>
        <w:instrText xml:space="preserve"> REF _Ref84685431 \h </w:instrText>
      </w:r>
      <w:r w:rsidR="008D0E1B">
        <w:rPr>
          <w:lang w:val="fr-FR"/>
        </w:rPr>
        <w:instrText xml:space="preserve"> \* MERGEFORMAT </w:instrText>
      </w:r>
      <w:r w:rsidR="00A23BE9" w:rsidRPr="008D0E1B">
        <w:rPr>
          <w:lang w:val="fr-FR"/>
        </w:rPr>
      </w:r>
      <w:r w:rsidR="00A23BE9" w:rsidRPr="008D0E1B">
        <w:rPr>
          <w:lang w:val="fr-FR"/>
        </w:rPr>
        <w:fldChar w:fldCharType="separate"/>
      </w:r>
      <w:r w:rsidR="00F57D12" w:rsidRPr="008D0E1B">
        <w:rPr>
          <w:lang w:val="fr-FR"/>
        </w:rPr>
        <w:t xml:space="preserve">Figure </w:t>
      </w:r>
      <w:r w:rsidR="00F57D12">
        <w:rPr>
          <w:noProof/>
          <w:lang w:val="fr-FR"/>
        </w:rPr>
        <w:t>4</w:t>
      </w:r>
      <w:r w:rsidR="00A23BE9" w:rsidRPr="008D0E1B">
        <w:rPr>
          <w:lang w:val="fr-FR"/>
        </w:rPr>
        <w:fldChar w:fldCharType="end"/>
      </w:r>
      <w:r w:rsidR="00704BFB" w:rsidRPr="008D0E1B">
        <w:rPr>
          <w:lang w:val="fr-FR"/>
        </w:rPr>
        <w:t>). Elle est surtout utilisée par les cyclistes, et moindrement par les passants</w:t>
      </w:r>
      <w:r w:rsidR="007E010D" w:rsidRPr="008D0E1B">
        <w:rPr>
          <w:lang w:val="fr-FR"/>
        </w:rPr>
        <w:t xml:space="preserve"> (PJCCI, 2018b)</w:t>
      </w:r>
      <w:r w:rsidR="00704BFB" w:rsidRPr="008D0E1B">
        <w:rPr>
          <w:lang w:val="fr-FR"/>
        </w:rPr>
        <w:t>.</w:t>
      </w:r>
      <w:r w:rsidR="00521392" w:rsidRPr="008D0E1B">
        <w:rPr>
          <w:lang w:val="fr-FR"/>
        </w:rPr>
        <w:t xml:space="preserve"> </w:t>
      </w:r>
      <w:r w:rsidR="00704BFB" w:rsidRPr="008D0E1B">
        <w:rPr>
          <w:lang w:val="fr-FR"/>
        </w:rPr>
        <w:t xml:space="preserve">Sa configuration est bien particulière </w:t>
      </w:r>
      <w:r w:rsidR="007E010D" w:rsidRPr="008D0E1B">
        <w:rPr>
          <w:lang w:val="fr-FR"/>
        </w:rPr>
        <w:t xml:space="preserve">(PJCCI, 2018a) </w:t>
      </w:r>
      <w:r w:rsidR="00704BFB" w:rsidRPr="008D0E1B">
        <w:rPr>
          <w:lang w:val="fr-FR"/>
        </w:rPr>
        <w:t>(</w:t>
      </w:r>
      <w:r w:rsidR="00AD5463" w:rsidRPr="008D0E1B">
        <w:rPr>
          <w:lang w:val="fr-FR"/>
        </w:rPr>
        <w:fldChar w:fldCharType="begin"/>
      </w:r>
      <w:r w:rsidR="00AD5463" w:rsidRPr="008D0E1B">
        <w:rPr>
          <w:lang w:val="fr-FR"/>
        </w:rPr>
        <w:instrText xml:space="preserve"> REF _Ref84685389 \h </w:instrText>
      </w:r>
      <w:r w:rsidR="008D0E1B">
        <w:rPr>
          <w:lang w:val="fr-FR"/>
        </w:rPr>
        <w:instrText xml:space="preserve"> \* MERGEFORMAT </w:instrText>
      </w:r>
      <w:r w:rsidR="00AD5463" w:rsidRPr="008D0E1B">
        <w:rPr>
          <w:lang w:val="fr-FR"/>
        </w:rPr>
      </w:r>
      <w:r w:rsidR="00AD5463" w:rsidRPr="008D0E1B">
        <w:rPr>
          <w:lang w:val="fr-FR"/>
        </w:rPr>
        <w:fldChar w:fldCharType="separate"/>
      </w:r>
      <w:r w:rsidR="00F57D12" w:rsidRPr="008D0E1B">
        <w:rPr>
          <w:lang w:val="fr-FR"/>
        </w:rPr>
        <w:t xml:space="preserve">Figure </w:t>
      </w:r>
      <w:r w:rsidR="00F57D12">
        <w:rPr>
          <w:noProof/>
          <w:lang w:val="fr-FR"/>
        </w:rPr>
        <w:t>5</w:t>
      </w:r>
      <w:r w:rsidR="00AD5463" w:rsidRPr="008D0E1B">
        <w:rPr>
          <w:lang w:val="fr-FR"/>
        </w:rPr>
        <w:fldChar w:fldCharType="end"/>
      </w:r>
      <w:r w:rsidR="00704BFB" w:rsidRPr="008D0E1B">
        <w:rPr>
          <w:lang w:val="fr-FR"/>
        </w:rPr>
        <w:t xml:space="preserve">) : elle ne longe pas la route </w:t>
      </w:r>
      <w:r w:rsidR="00704BFB" w:rsidRPr="008D0E1B">
        <w:rPr>
          <w:lang w:val="fr-FR"/>
        </w:rPr>
        <w:lastRenderedPageBreak/>
        <w:t xml:space="preserve">adjacente sur toute sa </w:t>
      </w:r>
      <w:proofErr w:type="gramStart"/>
      <w:r w:rsidR="009800D1" w:rsidRPr="008D0E1B">
        <w:rPr>
          <w:lang w:val="fr-FR"/>
        </w:rPr>
        <w:t>longueur;</w:t>
      </w:r>
      <w:proofErr w:type="gramEnd"/>
      <w:r w:rsidR="00704BFB" w:rsidRPr="008D0E1B">
        <w:rPr>
          <w:lang w:val="fr-FR"/>
        </w:rPr>
        <w:t xml:space="preserve"> elle est interrompue par une voie de sortie de l’</w:t>
      </w:r>
      <w:r w:rsidR="009800D1" w:rsidRPr="008D0E1B">
        <w:rPr>
          <w:lang w:val="fr-FR"/>
        </w:rPr>
        <w:t>î</w:t>
      </w:r>
      <w:r w:rsidR="00704BFB" w:rsidRPr="008D0E1B">
        <w:rPr>
          <w:lang w:val="fr-FR"/>
        </w:rPr>
        <w:t>le Notre-Dame; des chicanes sont disposées à certains endroits; sa largeur varie entre 2</w:t>
      </w:r>
      <w:r w:rsidR="009800D1" w:rsidRPr="008D0E1B">
        <w:rPr>
          <w:lang w:val="fr-FR"/>
        </w:rPr>
        <w:t>,</w:t>
      </w:r>
      <w:r w:rsidR="00704BFB" w:rsidRPr="008D0E1B">
        <w:rPr>
          <w:lang w:val="fr-FR"/>
        </w:rPr>
        <w:t>5 m et 1</w:t>
      </w:r>
      <w:r w:rsidR="009800D1" w:rsidRPr="008D0E1B">
        <w:rPr>
          <w:lang w:val="fr-FR"/>
        </w:rPr>
        <w:t>,</w:t>
      </w:r>
      <w:r w:rsidR="00704BFB" w:rsidRPr="008D0E1B">
        <w:rPr>
          <w:lang w:val="fr-FR"/>
        </w:rPr>
        <w:t>8 m; elle possède une pente assez prononcée à certains moments; il y a des courbes assez serrées.</w:t>
      </w:r>
    </w:p>
    <w:p w14:paraId="24D1E8F9" w14:textId="77777777" w:rsidR="00A87D2C" w:rsidRPr="008D0E1B" w:rsidRDefault="00704BFB" w:rsidP="00952DFA">
      <w:pPr>
        <w:ind w:left="-3"/>
        <w:rPr>
          <w:lang w:val="fr-FR"/>
        </w:rPr>
      </w:pPr>
      <w:r w:rsidRPr="008D0E1B">
        <w:rPr>
          <w:lang w:val="fr-FR"/>
        </w:rPr>
        <w:t>Elle est fermée l’hiver par mesure de sécurité. Elle est ouverte au début du printemps jusqu’au début de l’hiver, lorsque les conditions ne nécessitent pas d’entretien.</w:t>
      </w:r>
    </w:p>
    <w:p w14:paraId="23E3660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0"/>
                    <a:stretch>
                      <a:fillRect/>
                    </a:stretch>
                  </pic:blipFill>
                  <pic:spPr>
                    <a:xfrm>
                      <a:off x="0" y="0"/>
                      <a:ext cx="5943714" cy="3935389"/>
                    </a:xfrm>
                    <a:prstGeom prst="rect">
                      <a:avLst/>
                    </a:prstGeom>
                  </pic:spPr>
                </pic:pic>
              </a:graphicData>
            </a:graphic>
          </wp:inline>
        </w:drawing>
      </w:r>
    </w:p>
    <w:p w14:paraId="65CD347D" w14:textId="23C7D93D" w:rsidR="00913187" w:rsidRPr="008D0E1B" w:rsidRDefault="00913187" w:rsidP="00952DFA">
      <w:pPr>
        <w:pStyle w:val="Lgende"/>
        <w:rPr>
          <w:lang w:val="fr-FR"/>
        </w:rPr>
      </w:pPr>
      <w:bookmarkStart w:id="26" w:name="_Ref84685369"/>
      <w:bookmarkStart w:id="27" w:name="_Toc8843039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3</w:t>
      </w:r>
      <w:r w:rsidRPr="008D0E1B">
        <w:rPr>
          <w:lang w:val="fr-FR"/>
        </w:rPr>
        <w:fldChar w:fldCharType="end"/>
      </w:r>
      <w:bookmarkEnd w:id="26"/>
      <w:r w:rsidRPr="008D0E1B">
        <w:rPr>
          <w:lang w:val="fr-FR"/>
        </w:rPr>
        <w:t>: Vue aérienne du pont Jacques-Cartier (</w:t>
      </w:r>
      <w:proofErr w:type="spellStart"/>
      <w:r w:rsidRPr="008D0E1B">
        <w:rPr>
          <w:lang w:val="fr-FR"/>
        </w:rPr>
        <w:t>flickr</w:t>
      </w:r>
      <w:proofErr w:type="spellEnd"/>
      <w:r w:rsidRPr="008D0E1B">
        <w:rPr>
          <w:lang w:val="fr-FR"/>
        </w:rPr>
        <w:t xml:space="preserve"> PJCCI)</w:t>
      </w:r>
      <w:r w:rsidR="009851D7" w:rsidRPr="008D0E1B">
        <w:rPr>
          <w:rStyle w:val="Appelnotedebasdep"/>
          <w:lang w:val="fr-FR"/>
        </w:rPr>
        <w:footnoteReference w:id="8"/>
      </w:r>
      <w:bookmarkEnd w:id="27"/>
    </w:p>
    <w:p w14:paraId="0C63907B"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1"/>
                    <a:stretch>
                      <a:fillRect/>
                    </a:stretch>
                  </pic:blipFill>
                  <pic:spPr>
                    <a:xfrm>
                      <a:off x="0" y="0"/>
                      <a:ext cx="5943493" cy="3341583"/>
                    </a:xfrm>
                    <a:prstGeom prst="rect">
                      <a:avLst/>
                    </a:prstGeom>
                  </pic:spPr>
                </pic:pic>
              </a:graphicData>
            </a:graphic>
          </wp:inline>
        </w:drawing>
      </w:r>
    </w:p>
    <w:p w14:paraId="62AA75D4" w14:textId="76496E86" w:rsidR="00A87D2C" w:rsidRPr="008D0E1B" w:rsidRDefault="00A42990" w:rsidP="00952DFA">
      <w:pPr>
        <w:pStyle w:val="Lgende"/>
        <w:rPr>
          <w:lang w:val="fr-FR"/>
        </w:rPr>
      </w:pPr>
      <w:bookmarkStart w:id="28" w:name="_Ref84685431"/>
      <w:bookmarkStart w:id="29" w:name="_Toc8843039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4</w:t>
      </w:r>
      <w:r w:rsidRPr="008D0E1B">
        <w:rPr>
          <w:lang w:val="fr-FR"/>
        </w:rPr>
        <w:fldChar w:fldCharType="end"/>
      </w:r>
      <w:bookmarkEnd w:id="28"/>
      <w:r w:rsidRPr="008D0E1B">
        <w:rPr>
          <w:lang w:val="fr-FR"/>
        </w:rPr>
        <w:t xml:space="preserve">: Description de la zone géographique du site d’implémentation : le pont Jacques-Cartier et la piste multifonctionnelle en orange sur le pont (copie-écran </w:t>
      </w:r>
      <w:proofErr w:type="spellStart"/>
      <w:r w:rsidRPr="008D0E1B">
        <w:rPr>
          <w:lang w:val="fr-FR"/>
        </w:rPr>
        <w:t>OpenStreetMap</w:t>
      </w:r>
      <w:proofErr w:type="spellEnd"/>
      <w:r w:rsidRPr="008D0E1B">
        <w:rPr>
          <w:lang w:val="fr-FR"/>
        </w:rPr>
        <w:t>).</w:t>
      </w:r>
      <w:bookmarkEnd w:id="29"/>
    </w:p>
    <w:p w14:paraId="40773A3B"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2"/>
                    <a:stretch>
                      <a:fillRect/>
                    </a:stretch>
                  </pic:blipFill>
                  <pic:spPr>
                    <a:xfrm>
                      <a:off x="0" y="0"/>
                      <a:ext cx="5654462" cy="4267518"/>
                    </a:xfrm>
                    <a:prstGeom prst="rect">
                      <a:avLst/>
                    </a:prstGeom>
                  </pic:spPr>
                </pic:pic>
              </a:graphicData>
            </a:graphic>
          </wp:inline>
        </w:drawing>
      </w:r>
    </w:p>
    <w:p w14:paraId="3901B8B5" w14:textId="4BA9CD5F" w:rsidR="00952DFA" w:rsidRPr="008D0E1B" w:rsidRDefault="00952DFA" w:rsidP="00952DFA">
      <w:pPr>
        <w:pStyle w:val="Lgende"/>
        <w:rPr>
          <w:lang w:val="fr-FR"/>
        </w:rPr>
      </w:pPr>
      <w:bookmarkStart w:id="30" w:name="_Ref84685389"/>
      <w:bookmarkStart w:id="31" w:name="_Toc88430397"/>
      <w:r w:rsidRPr="008D0E1B">
        <w:rPr>
          <w:lang w:val="fr-FR"/>
        </w:rPr>
        <w:lastRenderedPageBreak/>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5</w:t>
      </w:r>
      <w:r w:rsidRPr="008D0E1B">
        <w:rPr>
          <w:lang w:val="fr-FR"/>
        </w:rPr>
        <w:fldChar w:fldCharType="end"/>
      </w:r>
      <w:bookmarkEnd w:id="30"/>
      <w:r w:rsidRPr="008D0E1B">
        <w:rPr>
          <w:lang w:val="fr-FR"/>
        </w:rPr>
        <w:t>: Schéma de la configuration de la piste multifonctionnelle (PJCCI)</w:t>
      </w:r>
      <w:r w:rsidR="00F14405" w:rsidRPr="008D0E1B">
        <w:rPr>
          <w:rStyle w:val="Appelnotedebasdep"/>
          <w:lang w:val="fr-FR"/>
        </w:rPr>
        <w:footnoteReference w:id="9"/>
      </w:r>
      <w:bookmarkEnd w:id="31"/>
    </w:p>
    <w:p w14:paraId="1217D857" w14:textId="77777777" w:rsidR="00A87D2C" w:rsidRPr="008D0E1B" w:rsidRDefault="00704BFB" w:rsidP="00546234">
      <w:pPr>
        <w:pStyle w:val="Titre2"/>
        <w:spacing w:line="264" w:lineRule="auto"/>
        <w:ind w:left="634" w:hanging="648"/>
        <w:rPr>
          <w:rFonts w:cs="Times New Roman"/>
          <w:lang w:val="fr-FR"/>
        </w:rPr>
      </w:pPr>
      <w:bookmarkStart w:id="32" w:name="_Toc88430339"/>
      <w:r w:rsidRPr="008D0E1B">
        <w:rPr>
          <w:rFonts w:cs="Times New Roman"/>
          <w:lang w:val="fr-FR"/>
        </w:rPr>
        <w:t>Jeux de données et architectures</w:t>
      </w:r>
      <w:bookmarkEnd w:id="32"/>
    </w:p>
    <w:p w14:paraId="37D33A41" w14:textId="77777777" w:rsidR="00A87D2C" w:rsidRPr="008D0E1B" w:rsidRDefault="00704BFB" w:rsidP="00311703">
      <w:pPr>
        <w:pStyle w:val="Titre3"/>
        <w:rPr>
          <w:rFonts w:cs="Times New Roman"/>
          <w:lang w:val="fr-FR"/>
        </w:rPr>
      </w:pPr>
      <w:bookmarkStart w:id="33" w:name="_Toc88430340"/>
      <w:r w:rsidRPr="008D0E1B">
        <w:rPr>
          <w:rFonts w:cs="Times New Roman"/>
          <w:lang w:val="fr-FR"/>
        </w:rPr>
        <w:t>Données</w:t>
      </w:r>
      <w:bookmarkEnd w:id="33"/>
    </w:p>
    <w:p w14:paraId="3D6E8F61" w14:textId="77777777" w:rsidR="00A87D2C" w:rsidRPr="008D0E1B" w:rsidRDefault="00704BFB" w:rsidP="00952DFA">
      <w:pPr>
        <w:ind w:left="-3"/>
        <w:rPr>
          <w:lang w:val="fr-FR"/>
        </w:rPr>
      </w:pPr>
      <w:r w:rsidRPr="008D0E1B">
        <w:rPr>
          <w:lang w:val="fr-FR"/>
        </w:rPr>
        <w:t xml:space="preserve">Les ressources mises à disposition par le constructeur du </w:t>
      </w:r>
      <w:proofErr w:type="spellStart"/>
      <w:r w:rsidRPr="008D0E1B">
        <w:rPr>
          <w:lang w:val="fr-FR"/>
        </w:rPr>
        <w:t>Jetson</w:t>
      </w:r>
      <w:proofErr w:type="spellEnd"/>
      <w:r w:rsidRPr="008D0E1B">
        <w:rPr>
          <w:lang w:val="fr-FR"/>
        </w:rPr>
        <w:t xml:space="preserve"> Nano, NVIDIA, font référence à des jeux de données qui sont disponibles publiquement.</w:t>
      </w:r>
    </w:p>
    <w:p w14:paraId="557F45D1" w14:textId="77777777" w:rsidR="00A87D2C" w:rsidRPr="008D0E1B" w:rsidRDefault="00704BFB" w:rsidP="00952DFA">
      <w:pPr>
        <w:ind w:left="-3"/>
        <w:rPr>
          <w:lang w:val="fr-FR"/>
        </w:rPr>
      </w:pPr>
      <w:r w:rsidRPr="008D0E1B">
        <w:rPr>
          <w:lang w:val="fr-FR"/>
        </w:rPr>
        <w:t xml:space="preserve">En complément des ressources de NVIDIA, deux références scientifiques ont été étudiées, car leurs recherches ont été faites avec le </w:t>
      </w:r>
      <w:proofErr w:type="spellStart"/>
      <w:r w:rsidRPr="008D0E1B">
        <w:rPr>
          <w:lang w:val="fr-FR"/>
        </w:rPr>
        <w:t>Jetson</w:t>
      </w:r>
      <w:proofErr w:type="spellEnd"/>
      <w:r w:rsidRPr="008D0E1B">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8D0E1B" w:rsidRDefault="00704BFB" w:rsidP="00952DFA">
      <w:pPr>
        <w:ind w:left="-3"/>
        <w:rPr>
          <w:lang w:val="fr-FR"/>
        </w:rPr>
      </w:pPr>
      <w:r w:rsidRPr="008D0E1B">
        <w:rPr>
          <w:lang w:val="fr-FR"/>
        </w:rPr>
        <w:t xml:space="preserve">Il existe sur Internet des forums et des blogues dans lesquels des utilisateurs publient leurs expérimentations de la segmentation sémantique en temps réel avec le </w:t>
      </w:r>
      <w:proofErr w:type="spellStart"/>
      <w:r w:rsidRPr="008D0E1B">
        <w:rPr>
          <w:lang w:val="fr-FR"/>
        </w:rPr>
        <w:t>Jetson</w:t>
      </w:r>
      <w:proofErr w:type="spellEnd"/>
      <w:r w:rsidRPr="008D0E1B">
        <w:rPr>
          <w:lang w:val="fr-FR"/>
        </w:rPr>
        <w:t xml:space="preserve"> Nano (Dustin, 2019), ou plus génériquement la segmentation sémantique; des sites comme </w:t>
      </w:r>
      <w:proofErr w:type="spellStart"/>
      <w:r w:rsidR="00D12B14" w:rsidRPr="00F545BF">
        <w:rPr>
          <w:i/>
          <w:lang w:val="fr-FR"/>
        </w:rPr>
        <w:t>ModelZ</w:t>
      </w:r>
      <w:r w:rsidRPr="00F545BF">
        <w:rPr>
          <w:i/>
          <w:lang w:val="fr-FR"/>
        </w:rPr>
        <w:t>oo</w:t>
      </w:r>
      <w:proofErr w:type="spellEnd"/>
      <w:r w:rsidR="00D12B14" w:rsidRPr="008D0E1B">
        <w:rPr>
          <w:lang w:val="fr-FR"/>
        </w:rPr>
        <w:t xml:space="preserve"> (</w:t>
      </w:r>
      <w:proofErr w:type="spellStart"/>
      <w:r w:rsidR="00D12B14" w:rsidRPr="008D0E1B">
        <w:rPr>
          <w:lang w:val="fr-FR"/>
        </w:rPr>
        <w:t>ModelZoo</w:t>
      </w:r>
      <w:proofErr w:type="spellEnd"/>
      <w:r w:rsidR="00D12B14" w:rsidRPr="008D0E1B">
        <w:rPr>
          <w:lang w:val="fr-FR"/>
        </w:rPr>
        <w:t>, 2020)</w:t>
      </w:r>
      <w:r w:rsidRPr="008D0E1B">
        <w:rPr>
          <w:lang w:val="fr-FR"/>
        </w:rPr>
        <w:t xml:space="preserve"> ou </w:t>
      </w:r>
      <w:proofErr w:type="spellStart"/>
      <w:r w:rsidR="00D12B14" w:rsidRPr="00F545BF">
        <w:rPr>
          <w:i/>
          <w:lang w:val="fr-FR"/>
        </w:rPr>
        <w:t>Kaggle</w:t>
      </w:r>
      <w:proofErr w:type="spellEnd"/>
      <w:r w:rsidR="00D12B14" w:rsidRPr="008D0E1B">
        <w:rPr>
          <w:lang w:val="fr-FR"/>
        </w:rPr>
        <w:t xml:space="preserve"> (</w:t>
      </w:r>
      <w:proofErr w:type="spellStart"/>
      <w:r w:rsidR="00D12B14" w:rsidRPr="008D0E1B">
        <w:rPr>
          <w:lang w:val="fr-FR"/>
        </w:rPr>
        <w:t>Kaggle</w:t>
      </w:r>
      <w:proofErr w:type="spellEnd"/>
      <w:r w:rsidR="00D12B14" w:rsidRPr="008D0E1B">
        <w:rPr>
          <w:lang w:val="fr-FR"/>
        </w:rPr>
        <w:t>, 2020)</w:t>
      </w:r>
      <w:r w:rsidRPr="008D0E1B">
        <w:rPr>
          <w:lang w:val="fr-FR"/>
        </w:rPr>
        <w:t xml:space="preserve"> sont des entrepôts de données et d’architectures FCN prêts à être utilisés; une autre option a été d’effectuer une recherche d’images ou de vidéos de la piste multifonctionnelle du pont Jacques</w:t>
      </w:r>
      <w:r w:rsidR="008306D3" w:rsidRPr="008D0E1B">
        <w:rPr>
          <w:lang w:val="fr-FR"/>
        </w:rPr>
        <w:t>-</w:t>
      </w:r>
      <w:r w:rsidRPr="008D0E1B">
        <w:rPr>
          <w:lang w:val="fr-FR"/>
        </w:rPr>
        <w:t>Cartier via les sites de recherche tels que Google.</w:t>
      </w:r>
    </w:p>
    <w:p w14:paraId="1C98244E" w14:textId="2320D03E" w:rsidR="00A87D2C" w:rsidRPr="008D0E1B" w:rsidRDefault="00704BFB" w:rsidP="00952DFA">
      <w:pPr>
        <w:spacing w:after="342"/>
        <w:ind w:left="-3"/>
        <w:rPr>
          <w:lang w:val="fr-FR"/>
        </w:rPr>
      </w:pPr>
      <w:r w:rsidRPr="008D0E1B">
        <w:rPr>
          <w:lang w:val="fr-FR"/>
        </w:rPr>
        <w:t xml:space="preserve">L’Association des Piétons et Cyclistes du Pont Jacques-Cartier </w:t>
      </w:r>
      <w:r w:rsidR="00407230" w:rsidRPr="008D0E1B">
        <w:rPr>
          <w:lang w:val="fr-FR"/>
        </w:rPr>
        <w:t xml:space="preserve">(APC-PJC) </w:t>
      </w:r>
      <w:r w:rsidRPr="008D0E1B">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8D0E1B">
        <w:rPr>
          <w:lang w:val="fr-FR"/>
        </w:rPr>
        <w:t>torisation verbale et écrite (D</w:t>
      </w:r>
      <w:r w:rsidRPr="008D0E1B">
        <w:rPr>
          <w:lang w:val="fr-FR"/>
        </w:rPr>
        <w:t>es piétons et cyclistes du pont Jacques-Cartier, 2020)</w:t>
      </w:r>
      <w:r w:rsidR="00407230" w:rsidRPr="008D0E1B">
        <w:rPr>
          <w:lang w:val="fr-FR"/>
        </w:rPr>
        <w:t>.</w:t>
      </w:r>
    </w:p>
    <w:p w14:paraId="13B58DFE" w14:textId="77777777" w:rsidR="00A87D2C" w:rsidRPr="008D0E1B" w:rsidRDefault="00704BFB" w:rsidP="00311703">
      <w:pPr>
        <w:pStyle w:val="Titre3"/>
        <w:rPr>
          <w:rFonts w:cs="Times New Roman"/>
          <w:lang w:val="fr-FR"/>
        </w:rPr>
      </w:pPr>
      <w:bookmarkStart w:id="34" w:name="_Toc88430341"/>
      <w:r w:rsidRPr="008D0E1B">
        <w:rPr>
          <w:rFonts w:cs="Times New Roman"/>
          <w:lang w:val="fr-FR"/>
        </w:rPr>
        <w:t>Approche prévue pour le traitement des données</w:t>
      </w:r>
      <w:bookmarkEnd w:id="34"/>
    </w:p>
    <w:p w14:paraId="371511F4" w14:textId="419DC785" w:rsidR="00A87D2C" w:rsidRPr="008D0E1B" w:rsidRDefault="00704BFB" w:rsidP="00952DFA">
      <w:pPr>
        <w:ind w:left="-3"/>
        <w:rPr>
          <w:lang w:val="fr-FR"/>
        </w:rPr>
      </w:pPr>
      <w:r w:rsidRPr="008D0E1B">
        <w:rPr>
          <w:lang w:val="fr-FR"/>
        </w:rPr>
        <w:t xml:space="preserve">Il y a deux phases à cet essai : 1) l’inférence avec des modèles déjà </w:t>
      </w:r>
      <w:proofErr w:type="gramStart"/>
      <w:r w:rsidR="003C3EF0" w:rsidRPr="008D0E1B">
        <w:rPr>
          <w:lang w:val="fr-FR"/>
        </w:rPr>
        <w:t>disponibles</w:t>
      </w:r>
      <w:r w:rsidRPr="008D0E1B">
        <w:rPr>
          <w:lang w:val="fr-FR"/>
        </w:rPr>
        <w:t>;</w:t>
      </w:r>
      <w:proofErr w:type="gramEnd"/>
      <w:r w:rsidRPr="008D0E1B">
        <w:rPr>
          <w:lang w:val="fr-FR"/>
        </w:rPr>
        <w:t xml:space="preserve"> et 2) l’inférence avec des architectures </w:t>
      </w:r>
      <w:proofErr w:type="spellStart"/>
      <w:r w:rsidRPr="008D0E1B">
        <w:rPr>
          <w:lang w:val="fr-FR"/>
        </w:rPr>
        <w:t>réentrainées</w:t>
      </w:r>
      <w:proofErr w:type="spellEnd"/>
      <w:r w:rsidRPr="008D0E1B">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8D0E1B">
        <w:rPr>
          <w:lang w:val="fr-FR"/>
        </w:rPr>
        <w:lastRenderedPageBreak/>
        <w:t>et le nombre d’images par seconde de la vidéo sont contrôlés par le logiciel ("driver" en anglais) de la caméra, et sont configurables.</w:t>
      </w:r>
    </w:p>
    <w:p w14:paraId="4EFFCEAE" w14:textId="1F9BA439" w:rsidR="00A87D2C" w:rsidRPr="008D0E1B" w:rsidRDefault="0073000E" w:rsidP="00F545BF">
      <w:pPr>
        <w:pStyle w:val="Paragraphedeliste"/>
        <w:numPr>
          <w:ilvl w:val="0"/>
          <w:numId w:val="18"/>
        </w:numPr>
        <w:rPr>
          <w:lang w:val="fr-FR"/>
        </w:rPr>
      </w:pPr>
      <w:r w:rsidRPr="008D0E1B">
        <w:rPr>
          <w:lang w:val="fr-FR"/>
        </w:rPr>
        <w:t>Les</w:t>
      </w:r>
      <w:r w:rsidR="00704BFB" w:rsidRPr="008D0E1B">
        <w:rPr>
          <w:lang w:val="fr-FR"/>
        </w:rPr>
        <w:t xml:space="preserve"> vidéos ou </w:t>
      </w:r>
      <w:r w:rsidRPr="008D0E1B">
        <w:rPr>
          <w:lang w:val="fr-FR"/>
        </w:rPr>
        <w:t xml:space="preserve">les </w:t>
      </w:r>
      <w:r w:rsidR="00704BFB" w:rsidRPr="008D0E1B">
        <w:rPr>
          <w:lang w:val="fr-FR"/>
        </w:rPr>
        <w:t>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r w:rsidRPr="008D0E1B">
        <w:rPr>
          <w:lang w:val="fr-FR"/>
        </w:rPr>
        <w:t xml:space="preserve"> </w:t>
      </w:r>
      <w:commentRangeStart w:id="35"/>
      <w:commentRangeStart w:id="36"/>
      <w:r w:rsidR="000A6E40" w:rsidRPr="008D0E1B">
        <w:rPr>
          <w:lang w:val="fr-FR"/>
        </w:rPr>
        <w:t xml:space="preserve">Les </w:t>
      </w:r>
      <w:r w:rsidR="00407230" w:rsidRPr="008D0E1B">
        <w:rPr>
          <w:lang w:val="fr-FR"/>
        </w:rPr>
        <w:t xml:space="preserve">librairies </w:t>
      </w:r>
      <w:r w:rsidR="00704BFB" w:rsidRPr="008D0E1B">
        <w:rPr>
          <w:lang w:val="fr-FR"/>
        </w:rPr>
        <w:t xml:space="preserve">(par exemple </w:t>
      </w:r>
      <w:proofErr w:type="spellStart"/>
      <w:r w:rsidR="00704BFB" w:rsidRPr="00F545BF">
        <w:rPr>
          <w:i/>
          <w:lang w:val="fr-FR"/>
        </w:rPr>
        <w:t>Keras</w:t>
      </w:r>
      <w:proofErr w:type="spellEnd"/>
      <w:r w:rsidR="00432DDC" w:rsidRPr="008D0E1B">
        <w:rPr>
          <w:lang w:val="fr-FR"/>
        </w:rPr>
        <w:t xml:space="preserve">, </w:t>
      </w:r>
      <w:proofErr w:type="spellStart"/>
      <w:r w:rsidR="00432DDC" w:rsidRPr="00F545BF">
        <w:rPr>
          <w:i/>
          <w:lang w:val="fr-FR"/>
        </w:rPr>
        <w:t>Pytorch</w:t>
      </w:r>
      <w:proofErr w:type="spellEnd"/>
      <w:r w:rsidR="00704BFB" w:rsidRPr="008D0E1B">
        <w:rPr>
          <w:lang w:val="fr-FR"/>
        </w:rPr>
        <w:t>) offrent l’option d’augmenter automatiquement le jeu de données avec des techniques d’augmentation de données (par exemple la rotation, le redimensionnement, l’effet miroir), ce qui est utile et non négligeable.</w:t>
      </w:r>
      <w:commentRangeEnd w:id="35"/>
      <w:r w:rsidRPr="008D0E1B">
        <w:rPr>
          <w:rStyle w:val="Marquedecommentaire"/>
        </w:rPr>
        <w:commentReference w:id="35"/>
      </w:r>
      <w:commentRangeEnd w:id="36"/>
      <w:r w:rsidR="00A56894">
        <w:rPr>
          <w:rStyle w:val="Marquedecommentaire"/>
        </w:rPr>
        <w:commentReference w:id="36"/>
      </w:r>
    </w:p>
    <w:p w14:paraId="46A8D4BC" w14:textId="65C6C1AF" w:rsidR="00F14405" w:rsidRPr="008D0E1B" w:rsidRDefault="00BA1A55" w:rsidP="00952DFA">
      <w:pPr>
        <w:ind w:left="-3"/>
        <w:rPr>
          <w:lang w:val="fr-FR"/>
        </w:rPr>
      </w:pPr>
      <w:r>
        <w:rPr>
          <w:lang w:val="fr-FR"/>
        </w:rPr>
        <w:t>L</w:t>
      </w:r>
      <w:r w:rsidR="00704BFB" w:rsidRPr="008D0E1B">
        <w:rPr>
          <w:lang w:val="fr-FR"/>
        </w:rPr>
        <w:t xml:space="preserve">e </w:t>
      </w:r>
      <w:r>
        <w:rPr>
          <w:lang w:val="fr-FR"/>
        </w:rPr>
        <w:fldChar w:fldCharType="begin"/>
      </w:r>
      <w:r>
        <w:rPr>
          <w:lang w:val="fr-FR"/>
        </w:rPr>
        <w:instrText xml:space="preserve"> REF _Ref87980493 \h </w:instrText>
      </w:r>
      <w:r>
        <w:rPr>
          <w:lang w:val="fr-FR"/>
        </w:rPr>
      </w:r>
      <w:r>
        <w:rPr>
          <w:lang w:val="fr-FR"/>
        </w:rPr>
        <w:fldChar w:fldCharType="separate"/>
      </w:r>
      <w:r w:rsidR="00F57D12" w:rsidRPr="008D0E1B">
        <w:rPr>
          <w:lang w:val="fr-FR"/>
        </w:rPr>
        <w:t xml:space="preserve">Tableau </w:t>
      </w:r>
      <w:r w:rsidR="00F57D12">
        <w:rPr>
          <w:noProof/>
          <w:lang w:val="fr-FR"/>
        </w:rPr>
        <w:t>1</w:t>
      </w:r>
      <w:r>
        <w:rPr>
          <w:lang w:val="fr-FR"/>
        </w:rPr>
        <w:fldChar w:fldCharType="end"/>
      </w:r>
      <w:r w:rsidR="00581E87" w:rsidRPr="008D0E1B">
        <w:rPr>
          <w:lang w:val="fr-FR"/>
        </w:rPr>
        <w:t xml:space="preserve"> </w:t>
      </w:r>
      <w:r w:rsidR="00704BFB" w:rsidRPr="008D0E1B">
        <w:rPr>
          <w:lang w:val="fr-FR"/>
        </w:rPr>
        <w:t>synth</w:t>
      </w:r>
      <w:r>
        <w:rPr>
          <w:lang w:val="fr-FR"/>
        </w:rPr>
        <w:t>étise</w:t>
      </w:r>
      <w:r w:rsidR="00704BFB" w:rsidRPr="008D0E1B">
        <w:rPr>
          <w:lang w:val="fr-FR"/>
        </w:rPr>
        <w:t xml:space="preserve"> </w:t>
      </w:r>
      <w:r>
        <w:rPr>
          <w:lang w:val="fr-FR"/>
        </w:rPr>
        <w:t xml:space="preserve">les jeux de données </w:t>
      </w:r>
      <w:r w:rsidR="00704BFB" w:rsidRPr="008D0E1B">
        <w:rPr>
          <w:lang w:val="fr-FR"/>
        </w:rPr>
        <w:t xml:space="preserve">qui ont été découvert </w:t>
      </w:r>
      <w:r w:rsidR="0077005E">
        <w:rPr>
          <w:lang w:val="fr-FR"/>
        </w:rPr>
        <w:t xml:space="preserve">pour </w:t>
      </w:r>
      <w:r w:rsidR="00704BFB" w:rsidRPr="008D0E1B">
        <w:rPr>
          <w:lang w:val="fr-FR"/>
        </w:rPr>
        <w:t>le cadre de l’essai, incluant la référence à l’architecture du modèle d’apprentissage profond. Ce tableau est complémentaire à celui déjà proposé par NVIDIA</w:t>
      </w:r>
      <w:r w:rsidR="00F14405" w:rsidRPr="008D0E1B">
        <w:rPr>
          <w:rStyle w:val="Appelnotedebasdep"/>
          <w:lang w:val="fr-FR"/>
        </w:rPr>
        <w:footnoteReference w:id="10"/>
      </w:r>
      <w:r w:rsidR="00704BFB" w:rsidRPr="008D0E1B">
        <w:rPr>
          <w:lang w:val="fr-FR"/>
        </w:rPr>
        <w:t>.</w:t>
      </w:r>
    </w:p>
    <w:p w14:paraId="03E08873" w14:textId="4CEC6FBB" w:rsidR="00432DDC" w:rsidRPr="008D0E1B" w:rsidRDefault="00432DDC" w:rsidP="00F545BF">
      <w:pPr>
        <w:pStyle w:val="Lgende"/>
        <w:rPr>
          <w:lang w:val="fr-FR"/>
        </w:rPr>
      </w:pPr>
      <w:bookmarkStart w:id="37" w:name="_Ref87980493"/>
      <w:bookmarkStart w:id="38" w:name="_Toc88430420"/>
      <w:commentRangeStart w:id="39"/>
      <w:commentRangeStart w:id="40"/>
      <w:r w:rsidRPr="008D0E1B">
        <w:rPr>
          <w:lang w:val="fr-FR"/>
        </w:rPr>
        <w:t xml:space="preserve">Tableau </w:t>
      </w:r>
      <w:r w:rsidRPr="008D0E1B">
        <w:rPr>
          <w:i w:val="0"/>
          <w:iCs w:val="0"/>
          <w:lang w:val="fr-FR"/>
        </w:rPr>
        <w:fldChar w:fldCharType="begin"/>
      </w:r>
      <w:r w:rsidRPr="008D0E1B">
        <w:rPr>
          <w:lang w:val="fr-FR"/>
        </w:rPr>
        <w:instrText xml:space="preserve"> SEQ Table \* ARABIC </w:instrText>
      </w:r>
      <w:r w:rsidRPr="008D0E1B">
        <w:rPr>
          <w:i w:val="0"/>
          <w:iCs w:val="0"/>
          <w:lang w:val="fr-FR"/>
        </w:rPr>
        <w:fldChar w:fldCharType="separate"/>
      </w:r>
      <w:r w:rsidR="00F57D12">
        <w:rPr>
          <w:noProof/>
          <w:lang w:val="fr-FR"/>
        </w:rPr>
        <w:t>1</w:t>
      </w:r>
      <w:r w:rsidRPr="008D0E1B">
        <w:rPr>
          <w:i w:val="0"/>
          <w:iCs w:val="0"/>
          <w:lang w:val="fr-FR"/>
        </w:rPr>
        <w:fldChar w:fldCharType="end"/>
      </w:r>
      <w:bookmarkEnd w:id="37"/>
      <w:r w:rsidRPr="008D0E1B">
        <w:rPr>
          <w:lang w:val="fr-FR"/>
        </w:rPr>
        <w:t>: Tableau des données</w:t>
      </w:r>
      <w:commentRangeEnd w:id="39"/>
      <w:r w:rsidRPr="008D0E1B">
        <w:rPr>
          <w:rStyle w:val="Marquedecommentaire"/>
        </w:rPr>
        <w:commentReference w:id="39"/>
      </w:r>
      <w:commentRangeEnd w:id="40"/>
      <w:r w:rsidR="00A56894">
        <w:rPr>
          <w:rStyle w:val="Marquedecommentaire"/>
          <w:i w:val="0"/>
          <w:iCs w:val="0"/>
          <w:color w:val="000000"/>
        </w:rPr>
        <w:commentReference w:id="40"/>
      </w:r>
      <w:bookmarkEnd w:id="38"/>
    </w:p>
    <w:tbl>
      <w:tblPr>
        <w:tblStyle w:val="Grilledutableau"/>
        <w:tblW w:w="9355" w:type="dxa"/>
        <w:tblLook w:val="04A0" w:firstRow="1" w:lastRow="0" w:firstColumn="1" w:lastColumn="0" w:noHBand="0" w:noVBand="1"/>
      </w:tblPr>
      <w:tblGrid>
        <w:gridCol w:w="1795"/>
        <w:gridCol w:w="2880"/>
        <w:gridCol w:w="1488"/>
        <w:gridCol w:w="1522"/>
        <w:gridCol w:w="1670"/>
      </w:tblGrid>
      <w:tr w:rsidR="00AA119B" w:rsidRPr="008D0E1B" w14:paraId="6499CB16" w14:textId="32B686F2" w:rsidTr="00CD45B0">
        <w:tc>
          <w:tcPr>
            <w:tcW w:w="1795" w:type="dxa"/>
          </w:tcPr>
          <w:p w14:paraId="2E2EB4B7" w14:textId="2C785159" w:rsidR="00AA119B" w:rsidRPr="008D0E1B" w:rsidRDefault="00AA119B" w:rsidP="00AA119B">
            <w:pPr>
              <w:spacing w:line="259" w:lineRule="auto"/>
              <w:jc w:val="left"/>
              <w:rPr>
                <w:lang w:val="fr-FR"/>
              </w:rPr>
            </w:pPr>
            <w:r w:rsidRPr="008D0E1B">
              <w:rPr>
                <w:b/>
                <w:lang w:val="fr-FR"/>
              </w:rPr>
              <w:t>Jeu de données</w:t>
            </w:r>
          </w:p>
        </w:tc>
        <w:tc>
          <w:tcPr>
            <w:tcW w:w="2880" w:type="dxa"/>
          </w:tcPr>
          <w:p w14:paraId="50D79D48" w14:textId="2550C432" w:rsidR="00AA119B" w:rsidRPr="008D0E1B" w:rsidRDefault="00AA119B" w:rsidP="00AA119B">
            <w:pPr>
              <w:spacing w:line="259" w:lineRule="auto"/>
              <w:jc w:val="center"/>
              <w:rPr>
                <w:b/>
                <w:lang w:val="fr-FR"/>
              </w:rPr>
            </w:pPr>
            <w:r w:rsidRPr="008D0E1B">
              <w:rPr>
                <w:b/>
                <w:lang w:val="fr-FR"/>
              </w:rPr>
              <w:t>Images / Vidéos</w:t>
            </w:r>
          </w:p>
        </w:tc>
        <w:tc>
          <w:tcPr>
            <w:tcW w:w="1488" w:type="dxa"/>
          </w:tcPr>
          <w:p w14:paraId="7AB9B3F6" w14:textId="26837F91" w:rsidR="00AA119B" w:rsidRPr="008D0E1B" w:rsidRDefault="00AA119B" w:rsidP="00AA119B">
            <w:pPr>
              <w:spacing w:line="259" w:lineRule="auto"/>
              <w:jc w:val="center"/>
              <w:rPr>
                <w:b/>
                <w:lang w:val="fr-FR"/>
              </w:rPr>
            </w:pPr>
            <w:r w:rsidRPr="008D0E1B">
              <w:rPr>
                <w:b/>
                <w:lang w:val="fr-FR"/>
              </w:rPr>
              <w:t>Résolution/s</w:t>
            </w:r>
          </w:p>
        </w:tc>
        <w:tc>
          <w:tcPr>
            <w:tcW w:w="1522" w:type="dxa"/>
          </w:tcPr>
          <w:p w14:paraId="4139D848" w14:textId="284A013B" w:rsidR="00AA119B" w:rsidRPr="008D0E1B" w:rsidRDefault="00AA119B" w:rsidP="00AA119B">
            <w:pPr>
              <w:spacing w:line="259" w:lineRule="auto"/>
              <w:jc w:val="center"/>
              <w:rPr>
                <w:b/>
                <w:lang w:val="fr-FR"/>
              </w:rPr>
            </w:pPr>
            <w:r w:rsidRPr="008D0E1B">
              <w:rPr>
                <w:b/>
                <w:lang w:val="fr-FR"/>
              </w:rPr>
              <w:t>Architecture</w:t>
            </w:r>
          </w:p>
        </w:tc>
        <w:tc>
          <w:tcPr>
            <w:tcW w:w="1670" w:type="dxa"/>
          </w:tcPr>
          <w:p w14:paraId="632B1BFE" w14:textId="3A1DFC24" w:rsidR="00AA119B" w:rsidRPr="008D0E1B" w:rsidRDefault="00AA119B" w:rsidP="00AA119B">
            <w:pPr>
              <w:spacing w:line="259" w:lineRule="auto"/>
              <w:jc w:val="center"/>
              <w:rPr>
                <w:b/>
                <w:lang w:val="fr-FR"/>
              </w:rPr>
            </w:pPr>
            <w:r w:rsidRPr="008D0E1B">
              <w:rPr>
                <w:b/>
                <w:lang w:val="fr-FR"/>
              </w:rPr>
              <w:t>Plateforme</w:t>
            </w:r>
          </w:p>
        </w:tc>
      </w:tr>
      <w:tr w:rsidR="00AA119B" w:rsidRPr="008D0E1B" w14:paraId="33A03F8F" w14:textId="516D09B8" w:rsidTr="00CD45B0">
        <w:tc>
          <w:tcPr>
            <w:tcW w:w="1795" w:type="dxa"/>
          </w:tcPr>
          <w:p w14:paraId="7B10FF94" w14:textId="4821AFFB" w:rsidR="00AA119B" w:rsidRPr="0087337C" w:rsidRDefault="00AA119B" w:rsidP="00AA119B">
            <w:pPr>
              <w:spacing w:line="259" w:lineRule="auto"/>
              <w:jc w:val="left"/>
              <w:rPr>
                <w:lang w:val="fr-FR"/>
              </w:rPr>
            </w:pPr>
            <w:proofErr w:type="spellStart"/>
            <w:r w:rsidRPr="0087337C">
              <w:rPr>
                <w:lang w:val="fr-FR"/>
              </w:rPr>
              <w:t>CamVid</w:t>
            </w:r>
            <w:proofErr w:type="spellEnd"/>
          </w:p>
        </w:tc>
        <w:tc>
          <w:tcPr>
            <w:tcW w:w="2880" w:type="dxa"/>
          </w:tcPr>
          <w:p w14:paraId="5629C2E1" w14:textId="2B3DA108" w:rsidR="00AA119B" w:rsidRPr="008D0E1B" w:rsidRDefault="00AA119B" w:rsidP="00AA119B">
            <w:pPr>
              <w:spacing w:line="259" w:lineRule="auto"/>
              <w:jc w:val="left"/>
              <w:rPr>
                <w:lang w:val="fr-FR"/>
              </w:rPr>
            </w:pPr>
            <w:r w:rsidRPr="008D0E1B">
              <w:rPr>
                <w:lang w:val="fr-FR"/>
              </w:rPr>
              <w:t>10 minutes</w:t>
            </w:r>
          </w:p>
        </w:tc>
        <w:tc>
          <w:tcPr>
            <w:tcW w:w="1488" w:type="dxa"/>
          </w:tcPr>
          <w:p w14:paraId="1B262428" w14:textId="76576B79" w:rsidR="00AA119B" w:rsidRPr="008D0E1B" w:rsidRDefault="00AA119B" w:rsidP="00AA119B">
            <w:pPr>
              <w:spacing w:line="259" w:lineRule="auto"/>
              <w:jc w:val="left"/>
              <w:rPr>
                <w:lang w:val="fr-FR"/>
              </w:rPr>
            </w:pPr>
            <w:r w:rsidRPr="008D0E1B">
              <w:rPr>
                <w:lang w:val="fr-FR"/>
              </w:rPr>
              <w:t>HD</w:t>
            </w:r>
          </w:p>
        </w:tc>
        <w:tc>
          <w:tcPr>
            <w:tcW w:w="1522" w:type="dxa"/>
          </w:tcPr>
          <w:p w14:paraId="2145D405" w14:textId="1379793E" w:rsidR="00AA119B" w:rsidRPr="008D0E1B" w:rsidRDefault="00AA119B" w:rsidP="00AA119B">
            <w:pPr>
              <w:spacing w:line="259" w:lineRule="auto"/>
              <w:jc w:val="left"/>
              <w:rPr>
                <w:lang w:val="fr-FR"/>
              </w:rPr>
            </w:pPr>
            <w:proofErr w:type="spellStart"/>
            <w:r w:rsidRPr="008D0E1B">
              <w:rPr>
                <w:lang w:val="fr-FR"/>
              </w:rPr>
              <w:t>SegNet</w:t>
            </w:r>
            <w:proofErr w:type="spellEnd"/>
          </w:p>
        </w:tc>
        <w:tc>
          <w:tcPr>
            <w:tcW w:w="1670" w:type="dxa"/>
          </w:tcPr>
          <w:p w14:paraId="0EE39438" w14:textId="362D0A14" w:rsidR="00AA119B" w:rsidRPr="008D0E1B" w:rsidRDefault="00AA119B" w:rsidP="00AA119B">
            <w:pPr>
              <w:spacing w:line="259" w:lineRule="auto"/>
              <w:jc w:val="left"/>
              <w:rPr>
                <w:lang w:val="fr-FR"/>
              </w:rPr>
            </w:pPr>
            <w:proofErr w:type="spellStart"/>
            <w:r w:rsidRPr="008D0E1B">
              <w:rPr>
                <w:lang w:val="fr-FR"/>
              </w:rPr>
              <w:t>Caffe</w:t>
            </w:r>
            <w:proofErr w:type="spellEnd"/>
          </w:p>
        </w:tc>
      </w:tr>
      <w:tr w:rsidR="00AA119B" w:rsidRPr="00F545BF" w14:paraId="4D2DD5B2" w14:textId="1C92AA18" w:rsidTr="00CD45B0">
        <w:tc>
          <w:tcPr>
            <w:tcW w:w="1795" w:type="dxa"/>
          </w:tcPr>
          <w:p w14:paraId="25B31656" w14:textId="77777777" w:rsidR="00AA119B" w:rsidRPr="0087337C" w:rsidRDefault="00AA119B" w:rsidP="00AA119B">
            <w:pPr>
              <w:spacing w:line="259" w:lineRule="auto"/>
              <w:jc w:val="left"/>
              <w:rPr>
                <w:lang w:val="fr-FR"/>
              </w:rPr>
            </w:pPr>
          </w:p>
        </w:tc>
        <w:tc>
          <w:tcPr>
            <w:tcW w:w="7560" w:type="dxa"/>
            <w:gridSpan w:val="4"/>
          </w:tcPr>
          <w:p w14:paraId="35FCB868" w14:textId="77777777" w:rsidR="00AA119B" w:rsidRPr="008D0E1B" w:rsidRDefault="00AA119B" w:rsidP="00AA119B">
            <w:pPr>
              <w:spacing w:line="297" w:lineRule="auto"/>
              <w:ind w:left="124"/>
              <w:rPr>
                <w:lang w:val="fr-FR"/>
              </w:rPr>
            </w:pPr>
            <w:proofErr w:type="spellStart"/>
            <w:r w:rsidRPr="00F545BF">
              <w:rPr>
                <w:i/>
                <w:lang w:val="fr-FR"/>
              </w:rPr>
              <w:t>SegNet</w:t>
            </w:r>
            <w:proofErr w:type="spellEnd"/>
            <w:r w:rsidRPr="008D0E1B">
              <w:rPr>
                <w:lang w:val="fr-FR"/>
              </w:rPr>
              <w:t xml:space="preserve"> est un réseau qui a été créé pour la segmentation sémantique de vidéos. Il a été entrainé avec le jeu de données de </w:t>
            </w:r>
            <w:proofErr w:type="spellStart"/>
            <w:r w:rsidRPr="00F545BF">
              <w:rPr>
                <w:i/>
                <w:lang w:val="fr-FR"/>
              </w:rPr>
              <w:t>CamVid</w:t>
            </w:r>
            <w:proofErr w:type="spellEnd"/>
            <w:r w:rsidRPr="008D0E1B">
              <w:rPr>
                <w:lang w:val="fr-FR"/>
              </w:rPr>
              <w:t xml:space="preserve">, qui procurent des vidéos de la route avec la même perspective que le conducteur du véhicule. Une architecture entrainée est disponible pour le </w:t>
            </w:r>
            <w:proofErr w:type="spellStart"/>
            <w:r w:rsidRPr="008D0E1B">
              <w:rPr>
                <w:lang w:val="fr-FR"/>
              </w:rPr>
              <w:t>Jetson</w:t>
            </w:r>
            <w:proofErr w:type="spellEnd"/>
            <w:r w:rsidRPr="008D0E1B">
              <w:rPr>
                <w:lang w:val="fr-FR"/>
              </w:rPr>
              <w:t xml:space="preserve"> Nano. </w:t>
            </w:r>
          </w:p>
          <w:p w14:paraId="6BC9E0C7" w14:textId="77777777" w:rsidR="00AA119B" w:rsidRPr="008D0E1B" w:rsidRDefault="00AA119B" w:rsidP="00AA119B">
            <w:pPr>
              <w:spacing w:line="297" w:lineRule="auto"/>
              <w:ind w:left="124"/>
              <w:rPr>
                <w:lang w:val="fr-FR"/>
              </w:rPr>
            </w:pPr>
            <w:r w:rsidRPr="008D0E1B">
              <w:rPr>
                <w:lang w:val="fr-FR"/>
              </w:rPr>
              <w:t xml:space="preserve">Références : </w:t>
            </w:r>
          </w:p>
          <w:p w14:paraId="79E1D67F" w14:textId="59EE446E" w:rsidR="00AA119B" w:rsidRPr="008D0E1B" w:rsidRDefault="00A164C9" w:rsidP="00AA119B">
            <w:pPr>
              <w:pStyle w:val="Paragraphedeliste"/>
              <w:numPr>
                <w:ilvl w:val="0"/>
                <w:numId w:val="17"/>
              </w:numPr>
              <w:spacing w:line="297" w:lineRule="auto"/>
              <w:rPr>
                <w:sz w:val="32"/>
                <w:lang w:val="fr-FR"/>
              </w:rPr>
            </w:pPr>
            <w:hyperlink r:id="rId23" w:history="1">
              <w:r w:rsidR="00AA119B" w:rsidRPr="008D0E1B">
                <w:rPr>
                  <w:rStyle w:val="Lienhypertexte"/>
                  <w:lang w:val="fr-FR"/>
                </w:rPr>
                <w:t>https://github.com/alexgkendall/SegNet-Tutorial</w:t>
              </w:r>
            </w:hyperlink>
          </w:p>
          <w:p w14:paraId="01E8706E" w14:textId="24C4236D" w:rsidR="00AA119B" w:rsidRPr="008D0E1B" w:rsidRDefault="00A164C9" w:rsidP="00AA119B">
            <w:pPr>
              <w:pStyle w:val="Paragraphedeliste"/>
              <w:numPr>
                <w:ilvl w:val="0"/>
                <w:numId w:val="17"/>
              </w:numPr>
              <w:spacing w:line="297" w:lineRule="auto"/>
              <w:rPr>
                <w:lang w:val="fr-FR"/>
              </w:rPr>
            </w:pPr>
            <w:hyperlink r:id="rId24" w:history="1">
              <w:r w:rsidR="00AA119B" w:rsidRPr="008D0E1B">
                <w:rPr>
                  <w:rStyle w:val="Lienhypertexte"/>
                  <w:lang w:val="fr-FR"/>
                </w:rPr>
                <w:t>https://github.com/PengKiKi/camvid</w:t>
              </w:r>
            </w:hyperlink>
            <w:r w:rsidR="00AA119B" w:rsidRPr="008D0E1B">
              <w:rPr>
                <w:lang w:val="fr-FR"/>
              </w:rPr>
              <w:t xml:space="preserve"> </w:t>
            </w:r>
          </w:p>
        </w:tc>
      </w:tr>
      <w:tr w:rsidR="00AA119B" w:rsidRPr="008D0E1B" w14:paraId="2C84258E" w14:textId="3060E701" w:rsidTr="00CD45B0">
        <w:tc>
          <w:tcPr>
            <w:tcW w:w="1795" w:type="dxa"/>
          </w:tcPr>
          <w:p w14:paraId="30762BFF" w14:textId="4DCFB8D4" w:rsidR="00AA119B" w:rsidRPr="0087337C" w:rsidRDefault="00AA119B" w:rsidP="00AA119B">
            <w:pPr>
              <w:spacing w:line="259" w:lineRule="auto"/>
              <w:jc w:val="left"/>
              <w:rPr>
                <w:lang w:val="fr-FR"/>
              </w:rPr>
            </w:pPr>
            <w:proofErr w:type="spellStart"/>
            <w:r w:rsidRPr="0087337C">
              <w:rPr>
                <w:lang w:val="fr-FR"/>
              </w:rPr>
              <w:t>Cityscapes</w:t>
            </w:r>
            <w:proofErr w:type="spellEnd"/>
          </w:p>
        </w:tc>
        <w:tc>
          <w:tcPr>
            <w:tcW w:w="2880" w:type="dxa"/>
          </w:tcPr>
          <w:p w14:paraId="4082A07E" w14:textId="0701625B" w:rsidR="00AA119B" w:rsidRPr="008D0E1B" w:rsidRDefault="00AA119B" w:rsidP="00AA119B">
            <w:pPr>
              <w:spacing w:line="259" w:lineRule="auto"/>
              <w:jc w:val="left"/>
              <w:rPr>
                <w:lang w:val="fr-FR"/>
              </w:rPr>
            </w:pPr>
            <w:r w:rsidRPr="008D0E1B">
              <w:rPr>
                <w:lang w:val="fr-FR"/>
              </w:rPr>
              <w:t>25 000</w:t>
            </w:r>
          </w:p>
        </w:tc>
        <w:tc>
          <w:tcPr>
            <w:tcW w:w="1488" w:type="dxa"/>
          </w:tcPr>
          <w:p w14:paraId="6E53C6DB" w14:textId="69A5A41B" w:rsidR="00AA119B" w:rsidRPr="008D0E1B" w:rsidRDefault="00AA119B" w:rsidP="00AA119B">
            <w:pPr>
              <w:spacing w:line="259" w:lineRule="auto"/>
              <w:jc w:val="left"/>
              <w:rPr>
                <w:lang w:val="fr-FR"/>
              </w:rPr>
            </w:pPr>
            <w:r w:rsidRPr="008D0E1B">
              <w:rPr>
                <w:lang w:val="fr-FR"/>
              </w:rPr>
              <w:t>512x1024</w:t>
            </w:r>
          </w:p>
        </w:tc>
        <w:tc>
          <w:tcPr>
            <w:tcW w:w="1522" w:type="dxa"/>
          </w:tcPr>
          <w:p w14:paraId="1F00AB88" w14:textId="3EA1C9B7" w:rsidR="00AA119B" w:rsidRPr="008D0E1B" w:rsidRDefault="00AA119B" w:rsidP="00AA119B">
            <w:pPr>
              <w:spacing w:line="259" w:lineRule="auto"/>
              <w:jc w:val="left"/>
              <w:rPr>
                <w:lang w:val="fr-FR"/>
              </w:rPr>
            </w:pPr>
            <w:proofErr w:type="spellStart"/>
            <w:r w:rsidRPr="008D0E1B">
              <w:rPr>
                <w:lang w:val="fr-FR"/>
              </w:rPr>
              <w:t>MFANet</w:t>
            </w:r>
            <w:proofErr w:type="spellEnd"/>
          </w:p>
        </w:tc>
        <w:tc>
          <w:tcPr>
            <w:tcW w:w="1670" w:type="dxa"/>
          </w:tcPr>
          <w:p w14:paraId="77C15080" w14:textId="702017E9" w:rsidR="00AA119B" w:rsidRPr="008D0E1B" w:rsidRDefault="00AA119B" w:rsidP="00AA119B">
            <w:pPr>
              <w:spacing w:line="259" w:lineRule="auto"/>
              <w:jc w:val="left"/>
            </w:pPr>
          </w:p>
        </w:tc>
      </w:tr>
      <w:tr w:rsidR="00AA119B" w:rsidRPr="00F545BF" w14:paraId="152EB38C" w14:textId="3A48F444" w:rsidTr="00CD45B0">
        <w:tc>
          <w:tcPr>
            <w:tcW w:w="1795" w:type="dxa"/>
          </w:tcPr>
          <w:p w14:paraId="6C596DB9" w14:textId="77777777" w:rsidR="00AA119B" w:rsidRPr="0087337C" w:rsidRDefault="00AA119B" w:rsidP="00AA119B">
            <w:pPr>
              <w:spacing w:line="259" w:lineRule="auto"/>
              <w:jc w:val="left"/>
              <w:rPr>
                <w:lang w:val="fr-FR"/>
              </w:rPr>
            </w:pPr>
          </w:p>
        </w:tc>
        <w:tc>
          <w:tcPr>
            <w:tcW w:w="7560" w:type="dxa"/>
            <w:gridSpan w:val="4"/>
          </w:tcPr>
          <w:p w14:paraId="16F5D89E" w14:textId="77777777" w:rsidR="00AA119B" w:rsidRPr="008D0E1B" w:rsidRDefault="00AA119B" w:rsidP="00AA119B">
            <w:pPr>
              <w:spacing w:line="297" w:lineRule="auto"/>
              <w:ind w:left="124"/>
              <w:rPr>
                <w:lang w:val="fr-FR"/>
              </w:rPr>
            </w:pPr>
            <w:proofErr w:type="spellStart"/>
            <w:r w:rsidRPr="00F545BF">
              <w:rPr>
                <w:i/>
                <w:lang w:val="fr-FR"/>
              </w:rPr>
              <w:t>MFANet</w:t>
            </w:r>
            <w:proofErr w:type="spellEnd"/>
            <w:r w:rsidRPr="008D0E1B">
              <w:rPr>
                <w:lang w:val="fr-FR"/>
              </w:rPr>
              <w:t xml:space="preserve"> (Zheng et al., 2020) est un réseau qui a été créé en 2019 pour la segmentation sémantique sur des appareils tel que le </w:t>
            </w:r>
            <w:proofErr w:type="spellStart"/>
            <w:r w:rsidRPr="008D0E1B">
              <w:rPr>
                <w:lang w:val="fr-FR"/>
              </w:rPr>
              <w:t>Jetson</w:t>
            </w:r>
            <w:proofErr w:type="spellEnd"/>
            <w:r w:rsidRPr="008D0E1B">
              <w:rPr>
                <w:lang w:val="fr-FR"/>
              </w:rPr>
              <w:t xml:space="preserve"> Nano. Il a été entrainé avec le jeu de données de </w:t>
            </w:r>
            <w:proofErr w:type="spellStart"/>
            <w:r w:rsidRPr="00F545BF">
              <w:rPr>
                <w:i/>
                <w:lang w:val="fr-FR"/>
              </w:rPr>
              <w:t>Cityscapes</w:t>
            </w:r>
            <w:proofErr w:type="spellEnd"/>
            <w:r w:rsidRPr="008D0E1B">
              <w:rPr>
                <w:lang w:val="fr-FR"/>
              </w:rPr>
              <w:t xml:space="preserve">, qui procurent des images de scènes urbaines. </w:t>
            </w:r>
            <w:proofErr w:type="spellStart"/>
            <w:r w:rsidRPr="00F545BF">
              <w:rPr>
                <w:i/>
                <w:lang w:val="fr-FR"/>
              </w:rPr>
              <w:t>Cityscapes</w:t>
            </w:r>
            <w:proofErr w:type="spellEnd"/>
            <w:r w:rsidRPr="008D0E1B">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8D0E1B">
              <w:rPr>
                <w:lang w:val="fr-FR"/>
              </w:rPr>
              <w:t>Jetson</w:t>
            </w:r>
            <w:proofErr w:type="spellEnd"/>
            <w:r w:rsidRPr="008D0E1B">
              <w:rPr>
                <w:lang w:val="fr-FR"/>
              </w:rPr>
              <w:t xml:space="preserve"> Nano.</w:t>
            </w:r>
          </w:p>
          <w:p w14:paraId="20130836" w14:textId="138FE2EB" w:rsidR="00AA119B" w:rsidRPr="008D0E1B" w:rsidRDefault="00AA119B" w:rsidP="00AA119B">
            <w:pPr>
              <w:spacing w:line="297" w:lineRule="auto"/>
              <w:ind w:left="124"/>
              <w:rPr>
                <w:i/>
                <w:lang w:val="fr-FR"/>
              </w:rPr>
            </w:pPr>
            <w:proofErr w:type="gramStart"/>
            <w:r w:rsidRPr="008D0E1B">
              <w:rPr>
                <w:lang w:val="fr-FR"/>
              </w:rPr>
              <w:t>Contact:</w:t>
            </w:r>
            <w:proofErr w:type="gramEnd"/>
            <w:r w:rsidRPr="008D0E1B">
              <w:rPr>
                <w:lang w:val="fr-FR"/>
              </w:rPr>
              <w:t xml:space="preserve"> </w:t>
            </w:r>
            <w:hyperlink r:id="rId25" w:history="1">
              <w:r w:rsidRPr="008D0E1B">
                <w:rPr>
                  <w:rStyle w:val="Lienhypertexte"/>
                  <w:lang w:val="fr-FR"/>
                </w:rPr>
                <w:t>leejy@ustb.edu.cn</w:t>
              </w:r>
            </w:hyperlink>
            <w:r w:rsidRPr="008D0E1B">
              <w:rPr>
                <w:i/>
                <w:lang w:val="fr-FR"/>
              </w:rPr>
              <w:t xml:space="preserve"> </w:t>
            </w:r>
          </w:p>
        </w:tc>
      </w:tr>
      <w:tr w:rsidR="00AA119B" w:rsidRPr="00F545BF" w14:paraId="1260D5B3" w14:textId="77777777" w:rsidTr="00CD45B0">
        <w:tc>
          <w:tcPr>
            <w:tcW w:w="1795" w:type="dxa"/>
          </w:tcPr>
          <w:p w14:paraId="77A9D6D5" w14:textId="77777777" w:rsidR="00AA119B" w:rsidRPr="0087337C" w:rsidRDefault="00AA119B" w:rsidP="00AA119B">
            <w:pPr>
              <w:spacing w:line="259" w:lineRule="auto"/>
              <w:jc w:val="left"/>
              <w:rPr>
                <w:lang w:val="fr-FR"/>
              </w:rPr>
            </w:pPr>
          </w:p>
        </w:tc>
        <w:tc>
          <w:tcPr>
            <w:tcW w:w="7560" w:type="dxa"/>
            <w:gridSpan w:val="4"/>
          </w:tcPr>
          <w:p w14:paraId="0225D4FF" w14:textId="6E012FA0" w:rsidR="00AA119B" w:rsidRPr="008D0E1B" w:rsidRDefault="00AA119B" w:rsidP="00AA119B">
            <w:pPr>
              <w:spacing w:line="259" w:lineRule="auto"/>
              <w:rPr>
                <w:lang w:val="fr-FR"/>
              </w:rPr>
            </w:pPr>
            <w:proofErr w:type="spellStart"/>
            <w:r w:rsidRPr="008D0E1B">
              <w:rPr>
                <w:lang w:val="fr-FR"/>
              </w:rPr>
              <w:t>MAVNet</w:t>
            </w:r>
            <w:proofErr w:type="spellEnd"/>
            <w:r w:rsidRPr="008D0E1B">
              <w:rPr>
                <w:lang w:val="fr-FR"/>
              </w:rPr>
              <w:t xml:space="preserve"> (Nguyen et al., 2019) a été entrainé avec deux jeux de données pour être utilisé par le </w:t>
            </w:r>
            <w:proofErr w:type="spellStart"/>
            <w:r w:rsidRPr="008D0E1B">
              <w:rPr>
                <w:lang w:val="fr-FR"/>
              </w:rPr>
              <w:t>Jetson</w:t>
            </w:r>
            <w:proofErr w:type="spellEnd"/>
            <w:r w:rsidRPr="008D0E1B">
              <w:rPr>
                <w:lang w:val="fr-FR"/>
              </w:rPr>
              <w:t xml:space="preserve"> Nano monté sur des "micro </w:t>
            </w:r>
            <w:proofErr w:type="spellStart"/>
            <w:r w:rsidRPr="008D0E1B">
              <w:rPr>
                <w:lang w:val="fr-FR"/>
              </w:rPr>
              <w:t>Aerial</w:t>
            </w:r>
            <w:proofErr w:type="spellEnd"/>
            <w:r w:rsidRPr="008D0E1B">
              <w:rPr>
                <w:lang w:val="fr-FR"/>
              </w:rPr>
              <w:t xml:space="preserve"> </w:t>
            </w:r>
            <w:proofErr w:type="spellStart"/>
            <w:r w:rsidRPr="008D0E1B">
              <w:rPr>
                <w:lang w:val="fr-FR"/>
              </w:rPr>
              <w:t>Vehicles</w:t>
            </w:r>
            <w:proofErr w:type="spellEnd"/>
            <w:r w:rsidRPr="008D0E1B">
              <w:rPr>
                <w:lang w:val="fr-FR"/>
              </w:rPr>
              <w:t xml:space="preserve"> (</w:t>
            </w:r>
            <w:proofErr w:type="spellStart"/>
            <w:r w:rsidRPr="008D0E1B">
              <w:rPr>
                <w:lang w:val="fr-FR"/>
              </w:rPr>
              <w:t>MAVs</w:t>
            </w:r>
            <w:proofErr w:type="spellEnd"/>
            <w:r w:rsidRPr="008D0E1B">
              <w:rPr>
                <w:lang w:val="fr-FR"/>
              </w:rPr>
              <w:t>)".</w:t>
            </w:r>
          </w:p>
          <w:p w14:paraId="0B269A5E" w14:textId="12010E71" w:rsidR="00AA119B" w:rsidRPr="008D0E1B" w:rsidRDefault="00AA119B" w:rsidP="00AA119B">
            <w:pPr>
              <w:spacing w:line="259" w:lineRule="auto"/>
              <w:jc w:val="left"/>
              <w:rPr>
                <w:lang w:val="fr-FR"/>
              </w:rPr>
            </w:pPr>
            <w:r w:rsidRPr="008D0E1B">
              <w:rPr>
                <w:lang w:val="fr-FR"/>
              </w:rPr>
              <w:t xml:space="preserve">Référence : </w:t>
            </w:r>
            <w:hyperlink r:id="rId26" w:history="1">
              <w:r w:rsidRPr="008D0E1B">
                <w:rPr>
                  <w:rStyle w:val="Lienhypertexte"/>
                  <w:sz w:val="20"/>
                  <w:lang w:val="fr-FR"/>
                </w:rPr>
                <w:t>https://github.com/tynguyen/MAVNet</w:t>
              </w:r>
            </w:hyperlink>
            <w:r w:rsidRPr="008D0E1B">
              <w:rPr>
                <w:sz w:val="20"/>
                <w:lang w:val="fr-FR"/>
              </w:rPr>
              <w:t xml:space="preserve"> </w:t>
            </w:r>
          </w:p>
        </w:tc>
      </w:tr>
      <w:tr w:rsidR="00AA119B" w:rsidRPr="008D0E1B" w14:paraId="37BC046A" w14:textId="77777777" w:rsidTr="00CD45B0">
        <w:tc>
          <w:tcPr>
            <w:tcW w:w="1795" w:type="dxa"/>
          </w:tcPr>
          <w:p w14:paraId="53CCAE68" w14:textId="313491E6" w:rsidR="00AA119B" w:rsidRPr="0087337C" w:rsidRDefault="00AA119B" w:rsidP="00AA119B">
            <w:pPr>
              <w:spacing w:line="259" w:lineRule="auto"/>
              <w:jc w:val="left"/>
              <w:rPr>
                <w:lang w:val="fr-FR"/>
              </w:rPr>
            </w:pPr>
            <w:proofErr w:type="spellStart"/>
            <w:r w:rsidRPr="0087337C">
              <w:rPr>
                <w:lang w:val="fr-FR"/>
              </w:rPr>
              <w:t>FreiburgForest</w:t>
            </w:r>
            <w:proofErr w:type="spellEnd"/>
          </w:p>
        </w:tc>
        <w:tc>
          <w:tcPr>
            <w:tcW w:w="2880" w:type="dxa"/>
          </w:tcPr>
          <w:p w14:paraId="6E4BC0D1" w14:textId="15382766" w:rsidR="00AA119B" w:rsidRPr="008D0E1B" w:rsidRDefault="00AA119B" w:rsidP="00AA119B">
            <w:pPr>
              <w:spacing w:line="259" w:lineRule="auto"/>
              <w:jc w:val="left"/>
              <w:rPr>
                <w:lang w:val="fr-FR"/>
              </w:rPr>
            </w:pPr>
            <w:r w:rsidRPr="008D0E1B">
              <w:rPr>
                <w:lang w:val="fr-FR"/>
              </w:rPr>
              <w:t>15 000</w:t>
            </w:r>
          </w:p>
        </w:tc>
        <w:tc>
          <w:tcPr>
            <w:tcW w:w="1488" w:type="dxa"/>
          </w:tcPr>
          <w:p w14:paraId="264C3B3D" w14:textId="77777777" w:rsidR="00AA119B" w:rsidRPr="008D0E1B" w:rsidRDefault="00AA119B" w:rsidP="00AA119B">
            <w:pPr>
              <w:spacing w:line="259" w:lineRule="auto"/>
              <w:jc w:val="left"/>
              <w:rPr>
                <w:lang w:val="fr-FR"/>
              </w:rPr>
            </w:pPr>
            <w:r w:rsidRPr="008D0E1B">
              <w:rPr>
                <w:lang w:val="fr-FR"/>
              </w:rPr>
              <w:t>576x320</w:t>
            </w:r>
          </w:p>
          <w:p w14:paraId="6B31077C" w14:textId="55895C10" w:rsidR="00AA119B" w:rsidRPr="008D0E1B" w:rsidRDefault="00AA119B" w:rsidP="00AA119B">
            <w:pPr>
              <w:spacing w:line="259" w:lineRule="auto"/>
              <w:jc w:val="left"/>
              <w:rPr>
                <w:lang w:val="fr-FR"/>
              </w:rPr>
            </w:pPr>
            <w:r w:rsidRPr="008D0E1B">
              <w:rPr>
                <w:lang w:val="fr-FR"/>
              </w:rPr>
              <w:t>864x480</w:t>
            </w:r>
          </w:p>
        </w:tc>
        <w:tc>
          <w:tcPr>
            <w:tcW w:w="1522" w:type="dxa"/>
          </w:tcPr>
          <w:p w14:paraId="52F92019" w14:textId="0AA66291" w:rsidR="00AA119B" w:rsidRPr="008D0E1B" w:rsidRDefault="00AA119B" w:rsidP="00AA119B">
            <w:pPr>
              <w:spacing w:line="259" w:lineRule="auto"/>
              <w:jc w:val="left"/>
              <w:rPr>
                <w:lang w:val="fr-FR"/>
              </w:rPr>
            </w:pPr>
            <w:proofErr w:type="spellStart"/>
            <w:r w:rsidRPr="008D0E1B">
              <w:rPr>
                <w:lang w:val="fr-FR"/>
              </w:rPr>
              <w:t>AdapNet</w:t>
            </w:r>
            <w:proofErr w:type="spellEnd"/>
          </w:p>
        </w:tc>
        <w:tc>
          <w:tcPr>
            <w:tcW w:w="1670" w:type="dxa"/>
          </w:tcPr>
          <w:p w14:paraId="3A514942" w14:textId="2C201C62" w:rsidR="00AA119B" w:rsidRPr="008D0E1B" w:rsidRDefault="00AA119B" w:rsidP="00AA119B">
            <w:pPr>
              <w:spacing w:line="259" w:lineRule="auto"/>
              <w:jc w:val="left"/>
              <w:rPr>
                <w:lang w:val="fr-FR"/>
              </w:rPr>
            </w:pPr>
            <w:proofErr w:type="spellStart"/>
            <w:r w:rsidRPr="008D0E1B">
              <w:rPr>
                <w:lang w:val="fr-FR"/>
              </w:rPr>
              <w:t>TensorFlow</w:t>
            </w:r>
            <w:proofErr w:type="spellEnd"/>
          </w:p>
        </w:tc>
      </w:tr>
      <w:tr w:rsidR="00AA119B" w:rsidRPr="00F545BF" w14:paraId="11A890A1" w14:textId="77777777" w:rsidTr="00CD45B0">
        <w:tc>
          <w:tcPr>
            <w:tcW w:w="1795" w:type="dxa"/>
          </w:tcPr>
          <w:p w14:paraId="430221D0" w14:textId="77777777" w:rsidR="00AA119B" w:rsidRPr="0087337C" w:rsidRDefault="00AA119B" w:rsidP="00AA119B">
            <w:pPr>
              <w:spacing w:line="259" w:lineRule="auto"/>
              <w:jc w:val="left"/>
              <w:rPr>
                <w:lang w:val="fr-FR"/>
              </w:rPr>
            </w:pPr>
          </w:p>
        </w:tc>
        <w:tc>
          <w:tcPr>
            <w:tcW w:w="7560" w:type="dxa"/>
            <w:gridSpan w:val="4"/>
          </w:tcPr>
          <w:p w14:paraId="4BBBEA52" w14:textId="4DEA70A7" w:rsidR="00AA119B" w:rsidRPr="008D0E1B" w:rsidRDefault="00AA119B" w:rsidP="00AA119B">
            <w:pPr>
              <w:spacing w:line="259" w:lineRule="auto"/>
              <w:jc w:val="left"/>
              <w:rPr>
                <w:lang w:val="fr-FR"/>
              </w:rPr>
            </w:pPr>
            <w:proofErr w:type="spellStart"/>
            <w:r w:rsidRPr="00F545BF">
              <w:rPr>
                <w:i/>
                <w:iCs/>
                <w:lang w:val="fr-FR"/>
              </w:rPr>
              <w:t>DeepScene</w:t>
            </w:r>
            <w:proofErr w:type="spellEnd"/>
            <w:r w:rsidR="00B51B8E">
              <w:rPr>
                <w:i/>
                <w:iCs/>
                <w:lang w:val="fr-FR"/>
              </w:rPr>
              <w:t xml:space="preserve"> </w:t>
            </w:r>
            <w:r w:rsidR="00B51B8E" w:rsidRPr="00F545BF">
              <w:rPr>
                <w:iCs/>
                <w:lang w:val="fr-FR"/>
              </w:rPr>
              <w:t>(</w:t>
            </w:r>
            <w:proofErr w:type="spellStart"/>
            <w:r w:rsidR="00B51B8E" w:rsidRPr="00B51B8E">
              <w:rPr>
                <w:iCs/>
                <w:lang w:val="fr-FR"/>
              </w:rPr>
              <w:t>Valada</w:t>
            </w:r>
            <w:proofErr w:type="spellEnd"/>
            <w:r w:rsidR="00B51B8E">
              <w:rPr>
                <w:iCs/>
                <w:lang w:val="fr-FR"/>
              </w:rPr>
              <w:t>, 2016</w:t>
            </w:r>
            <w:r w:rsidR="00B51B8E" w:rsidRPr="00F545BF">
              <w:rPr>
                <w:iCs/>
                <w:lang w:val="fr-FR"/>
              </w:rPr>
              <w:t>)</w:t>
            </w:r>
            <w:r w:rsidRPr="008D0E1B">
              <w:rPr>
                <w:lang w:val="fr-FR"/>
              </w:rPr>
              <w:t xml:space="preserve"> propose plusieurs modèles entrainés avec différents jeux de données, comme </w:t>
            </w:r>
            <w:proofErr w:type="spellStart"/>
            <w:r w:rsidRPr="00F545BF">
              <w:rPr>
                <w:i/>
                <w:lang w:val="fr-FR"/>
              </w:rPr>
              <w:t>Cityscpapes</w:t>
            </w:r>
            <w:proofErr w:type="spellEnd"/>
            <w:r w:rsidRPr="008D0E1B">
              <w:rPr>
                <w:lang w:val="fr-FR"/>
              </w:rPr>
              <w:t xml:space="preserve">, </w:t>
            </w:r>
            <w:r w:rsidRPr="00F545BF">
              <w:rPr>
                <w:i/>
                <w:lang w:val="fr-FR"/>
              </w:rPr>
              <w:t>SUN-RGBD</w:t>
            </w:r>
            <w:r w:rsidRPr="008D0E1B">
              <w:rPr>
                <w:lang w:val="fr-FR"/>
              </w:rPr>
              <w:t xml:space="preserve">, </w:t>
            </w:r>
            <w:proofErr w:type="spellStart"/>
            <w:r w:rsidRPr="00F545BF">
              <w:rPr>
                <w:i/>
                <w:lang w:val="fr-FR"/>
              </w:rPr>
              <w:t>Synthia</w:t>
            </w:r>
            <w:proofErr w:type="spellEnd"/>
            <w:r w:rsidRPr="008D0E1B">
              <w:rPr>
                <w:lang w:val="fr-FR"/>
              </w:rPr>
              <w:t xml:space="preserve">. Le jeu de données </w:t>
            </w:r>
            <w:proofErr w:type="spellStart"/>
            <w:r w:rsidRPr="00F545BF">
              <w:rPr>
                <w:i/>
                <w:lang w:val="fr-FR"/>
              </w:rPr>
              <w:t>FreiburgForest</w:t>
            </w:r>
            <w:proofErr w:type="spellEnd"/>
            <w:r w:rsidRPr="008D0E1B">
              <w:rPr>
                <w:lang w:val="fr-FR"/>
              </w:rPr>
              <w:t xml:space="preserve"> fournit des images de chemin dans la forêt, qui est destinée pour la segmentation sémantique. L’architecture </w:t>
            </w:r>
            <w:proofErr w:type="spellStart"/>
            <w:r w:rsidRPr="00F545BF">
              <w:rPr>
                <w:i/>
                <w:lang w:val="fr-FR"/>
              </w:rPr>
              <w:t>AdapNet</w:t>
            </w:r>
            <w:proofErr w:type="spellEnd"/>
            <w:r w:rsidRPr="008D0E1B">
              <w:rPr>
                <w:lang w:val="fr-FR"/>
              </w:rPr>
              <w:t xml:space="preserve"> testée durant cet essai a été entrainée avec ce jeu et est disponible en deux résolutions pour le </w:t>
            </w:r>
            <w:proofErr w:type="spellStart"/>
            <w:r w:rsidRPr="008D0E1B">
              <w:rPr>
                <w:lang w:val="fr-FR"/>
              </w:rPr>
              <w:t>Jetson</w:t>
            </w:r>
            <w:proofErr w:type="spellEnd"/>
            <w:r w:rsidRPr="008D0E1B">
              <w:rPr>
                <w:lang w:val="fr-FR"/>
              </w:rPr>
              <w:t xml:space="preserve"> Nano.</w:t>
            </w:r>
          </w:p>
          <w:p w14:paraId="19E35F8D" w14:textId="35F0A3FD" w:rsidR="00AA119B" w:rsidRPr="008D0E1B" w:rsidRDefault="00AA119B" w:rsidP="00AA119B">
            <w:pPr>
              <w:spacing w:line="259" w:lineRule="auto"/>
              <w:jc w:val="left"/>
              <w:rPr>
                <w:szCs w:val="24"/>
                <w:lang w:val="fr-FR"/>
              </w:rPr>
            </w:pPr>
            <w:r w:rsidRPr="008D0E1B">
              <w:rPr>
                <w:szCs w:val="24"/>
                <w:lang w:val="fr-FR"/>
              </w:rPr>
              <w:t xml:space="preserve">Référence : </w:t>
            </w:r>
            <w:hyperlink r:id="rId27" w:history="1">
              <w:r w:rsidRPr="008D0E1B">
                <w:rPr>
                  <w:rStyle w:val="Lienhypertexte"/>
                  <w:szCs w:val="24"/>
                  <w:lang w:val="fr-FR"/>
                </w:rPr>
                <w:t>http://deepscene.cs.uni-freiburg.de</w:t>
              </w:r>
            </w:hyperlink>
          </w:p>
        </w:tc>
      </w:tr>
      <w:tr w:rsidR="00AA119B" w:rsidRPr="008D0E1B" w14:paraId="389698DB" w14:textId="77777777" w:rsidTr="00CD45B0">
        <w:tc>
          <w:tcPr>
            <w:tcW w:w="1795" w:type="dxa"/>
          </w:tcPr>
          <w:p w14:paraId="0CADBA7E" w14:textId="4EE73FC6" w:rsidR="00AA119B" w:rsidRPr="0087337C" w:rsidRDefault="00AA119B" w:rsidP="00AA119B">
            <w:pPr>
              <w:spacing w:line="259" w:lineRule="auto"/>
              <w:jc w:val="left"/>
              <w:rPr>
                <w:lang w:val="fr-FR"/>
              </w:rPr>
            </w:pPr>
            <w:proofErr w:type="spellStart"/>
            <w:r w:rsidRPr="0087337C">
              <w:rPr>
                <w:lang w:val="fr-FR"/>
              </w:rPr>
              <w:t>Synthia</w:t>
            </w:r>
            <w:proofErr w:type="spellEnd"/>
          </w:p>
        </w:tc>
        <w:tc>
          <w:tcPr>
            <w:tcW w:w="2880" w:type="dxa"/>
          </w:tcPr>
          <w:p w14:paraId="7FD838B4" w14:textId="4ADB76D7" w:rsidR="00AA119B" w:rsidRPr="008D0E1B" w:rsidRDefault="00AA119B" w:rsidP="00AA119B">
            <w:pPr>
              <w:spacing w:line="259" w:lineRule="auto"/>
              <w:jc w:val="left"/>
              <w:rPr>
                <w:lang w:val="fr-FR"/>
              </w:rPr>
            </w:pPr>
          </w:p>
        </w:tc>
        <w:tc>
          <w:tcPr>
            <w:tcW w:w="1488" w:type="dxa"/>
          </w:tcPr>
          <w:p w14:paraId="250455CA" w14:textId="43A988CD" w:rsidR="00AA119B" w:rsidRPr="008D0E1B" w:rsidRDefault="00AA119B" w:rsidP="00AA119B">
            <w:pPr>
              <w:spacing w:line="259" w:lineRule="auto"/>
              <w:jc w:val="left"/>
              <w:rPr>
                <w:lang w:val="fr-FR"/>
              </w:rPr>
            </w:pPr>
          </w:p>
        </w:tc>
        <w:tc>
          <w:tcPr>
            <w:tcW w:w="1522" w:type="dxa"/>
          </w:tcPr>
          <w:p w14:paraId="325BFEB9" w14:textId="071A62EE" w:rsidR="00AA119B" w:rsidRPr="008D0E1B" w:rsidRDefault="00AA119B" w:rsidP="00AA119B">
            <w:pPr>
              <w:spacing w:line="259" w:lineRule="auto"/>
              <w:jc w:val="left"/>
              <w:rPr>
                <w:lang w:val="fr-FR"/>
              </w:rPr>
            </w:pPr>
          </w:p>
        </w:tc>
        <w:tc>
          <w:tcPr>
            <w:tcW w:w="1670" w:type="dxa"/>
          </w:tcPr>
          <w:p w14:paraId="0E47DEF8" w14:textId="77777777" w:rsidR="00AA119B" w:rsidRPr="008D0E1B" w:rsidRDefault="00AA119B" w:rsidP="00AA119B">
            <w:pPr>
              <w:spacing w:line="259" w:lineRule="auto"/>
              <w:jc w:val="left"/>
              <w:rPr>
                <w:lang w:val="fr-FR"/>
              </w:rPr>
            </w:pPr>
          </w:p>
        </w:tc>
      </w:tr>
      <w:tr w:rsidR="00AA119B" w:rsidRPr="00F545BF" w14:paraId="010559EF" w14:textId="77777777" w:rsidTr="00CD45B0">
        <w:tc>
          <w:tcPr>
            <w:tcW w:w="1795" w:type="dxa"/>
          </w:tcPr>
          <w:p w14:paraId="38EFC6C4" w14:textId="77777777" w:rsidR="00AA119B" w:rsidRPr="0087337C" w:rsidRDefault="00AA119B" w:rsidP="00AA119B">
            <w:pPr>
              <w:spacing w:line="259" w:lineRule="auto"/>
              <w:jc w:val="left"/>
              <w:rPr>
                <w:lang w:val="fr-FR"/>
              </w:rPr>
            </w:pPr>
          </w:p>
        </w:tc>
        <w:tc>
          <w:tcPr>
            <w:tcW w:w="7560" w:type="dxa"/>
            <w:gridSpan w:val="4"/>
          </w:tcPr>
          <w:p w14:paraId="244CD9E4" w14:textId="77777777" w:rsidR="00AA119B" w:rsidRPr="008D0E1B" w:rsidRDefault="00AA119B" w:rsidP="00AA119B">
            <w:pPr>
              <w:spacing w:line="327" w:lineRule="auto"/>
              <w:ind w:left="124"/>
              <w:rPr>
                <w:lang w:val="fr-FR"/>
              </w:rPr>
            </w:pPr>
            <w:r w:rsidRPr="008D0E1B">
              <w:rPr>
                <w:lang w:val="fr-FR"/>
              </w:rPr>
              <w:t xml:space="preserve">Les jeux de données </w:t>
            </w:r>
            <w:proofErr w:type="spellStart"/>
            <w:r w:rsidRPr="00F545BF">
              <w:rPr>
                <w:i/>
                <w:lang w:val="fr-FR"/>
              </w:rPr>
              <w:t>Synthia</w:t>
            </w:r>
            <w:proofErr w:type="spellEnd"/>
            <w:r w:rsidRPr="008D0E1B">
              <w:rPr>
                <w:lang w:val="fr-FR"/>
              </w:rPr>
              <w:t xml:space="preserve"> sont composés d’images et vidéos de scènes de rue comme celui de </w:t>
            </w:r>
            <w:proofErr w:type="spellStart"/>
            <w:r w:rsidRPr="00F545BF">
              <w:rPr>
                <w:i/>
                <w:lang w:val="fr-FR"/>
              </w:rPr>
              <w:t>Cityscapes</w:t>
            </w:r>
            <w:proofErr w:type="spellEnd"/>
            <w:r w:rsidRPr="008D0E1B">
              <w:rPr>
                <w:lang w:val="fr-FR"/>
              </w:rPr>
              <w:t xml:space="preserve">, et qui sont destinés à la segmentation sémantique. </w:t>
            </w:r>
          </w:p>
          <w:p w14:paraId="4CA283BE" w14:textId="37518242" w:rsidR="00AA119B" w:rsidRPr="008D0E1B" w:rsidRDefault="00AA119B" w:rsidP="00AA119B">
            <w:pPr>
              <w:spacing w:line="327" w:lineRule="auto"/>
              <w:ind w:left="124"/>
              <w:rPr>
                <w:szCs w:val="24"/>
                <w:lang w:val="fr-FR"/>
              </w:rPr>
            </w:pPr>
            <w:r w:rsidRPr="008D0E1B">
              <w:rPr>
                <w:szCs w:val="24"/>
                <w:lang w:val="fr-FR"/>
              </w:rPr>
              <w:t xml:space="preserve">Référence : </w:t>
            </w:r>
            <w:hyperlink r:id="rId28" w:history="1">
              <w:r w:rsidRPr="008D0E1B">
                <w:rPr>
                  <w:rStyle w:val="Lienhypertexte"/>
                  <w:szCs w:val="24"/>
                  <w:lang w:val="fr-FR"/>
                </w:rPr>
                <w:t>https://synthia-dataset.net</w:t>
              </w:r>
            </w:hyperlink>
            <w:r w:rsidRPr="008D0E1B">
              <w:rPr>
                <w:szCs w:val="24"/>
                <w:lang w:val="fr-FR"/>
              </w:rPr>
              <w:t xml:space="preserve"> </w:t>
            </w:r>
          </w:p>
        </w:tc>
      </w:tr>
      <w:tr w:rsidR="00AA119B" w:rsidRPr="008D0E1B" w14:paraId="708B1E71" w14:textId="77777777" w:rsidTr="00CD45B0">
        <w:tc>
          <w:tcPr>
            <w:tcW w:w="1795" w:type="dxa"/>
          </w:tcPr>
          <w:p w14:paraId="40DD29AA" w14:textId="77DE655A" w:rsidR="00AA119B" w:rsidRPr="0087337C" w:rsidRDefault="00AA119B" w:rsidP="00AA119B">
            <w:pPr>
              <w:spacing w:line="259" w:lineRule="auto"/>
              <w:jc w:val="left"/>
              <w:rPr>
                <w:lang w:val="fr-FR"/>
              </w:rPr>
            </w:pPr>
            <w:r w:rsidRPr="0087337C">
              <w:rPr>
                <w:lang w:val="fr-FR"/>
              </w:rPr>
              <w:t>APC-PJC</w:t>
            </w:r>
          </w:p>
        </w:tc>
        <w:tc>
          <w:tcPr>
            <w:tcW w:w="2880" w:type="dxa"/>
          </w:tcPr>
          <w:p w14:paraId="7F942509" w14:textId="306E44DB" w:rsidR="00AA119B" w:rsidRPr="008D0E1B" w:rsidRDefault="00AA119B" w:rsidP="00AA119B">
            <w:pPr>
              <w:spacing w:line="259" w:lineRule="auto"/>
              <w:jc w:val="left"/>
              <w:rPr>
                <w:lang w:val="fr-FR"/>
              </w:rPr>
            </w:pPr>
            <w:r w:rsidRPr="008D0E1B">
              <w:rPr>
                <w:lang w:val="fr-FR"/>
              </w:rPr>
              <w:t>313</w:t>
            </w:r>
          </w:p>
        </w:tc>
        <w:tc>
          <w:tcPr>
            <w:tcW w:w="1488" w:type="dxa"/>
          </w:tcPr>
          <w:p w14:paraId="715DD901" w14:textId="77777777" w:rsidR="00AA119B" w:rsidRPr="008D0E1B" w:rsidRDefault="00AA119B" w:rsidP="00AA119B">
            <w:pPr>
              <w:spacing w:line="259" w:lineRule="auto"/>
              <w:jc w:val="left"/>
              <w:rPr>
                <w:lang w:val="fr-FR"/>
              </w:rPr>
            </w:pPr>
          </w:p>
        </w:tc>
        <w:tc>
          <w:tcPr>
            <w:tcW w:w="1522" w:type="dxa"/>
          </w:tcPr>
          <w:p w14:paraId="385AFC9E" w14:textId="13BC861B" w:rsidR="00AA119B" w:rsidRPr="008D0E1B" w:rsidRDefault="00AA119B" w:rsidP="00AA119B">
            <w:pPr>
              <w:spacing w:line="259" w:lineRule="auto"/>
              <w:jc w:val="left"/>
              <w:rPr>
                <w:lang w:val="fr-FR"/>
              </w:rPr>
            </w:pPr>
          </w:p>
        </w:tc>
        <w:tc>
          <w:tcPr>
            <w:tcW w:w="1670" w:type="dxa"/>
          </w:tcPr>
          <w:p w14:paraId="1599F99D" w14:textId="245E4B00" w:rsidR="00AA119B" w:rsidRPr="008D0E1B" w:rsidRDefault="00AA119B" w:rsidP="00AA119B">
            <w:pPr>
              <w:spacing w:line="259" w:lineRule="auto"/>
              <w:jc w:val="left"/>
              <w:rPr>
                <w:lang w:val="fr-FR"/>
              </w:rPr>
            </w:pPr>
          </w:p>
        </w:tc>
      </w:tr>
      <w:tr w:rsidR="00AA119B" w:rsidRPr="00F545BF" w14:paraId="0677EFD2" w14:textId="77777777" w:rsidTr="00CD45B0">
        <w:tc>
          <w:tcPr>
            <w:tcW w:w="1795" w:type="dxa"/>
          </w:tcPr>
          <w:p w14:paraId="241BD64E" w14:textId="77777777" w:rsidR="00AA119B" w:rsidRPr="0087337C" w:rsidRDefault="00AA119B" w:rsidP="00AA119B">
            <w:pPr>
              <w:spacing w:line="259" w:lineRule="auto"/>
              <w:jc w:val="left"/>
              <w:rPr>
                <w:lang w:val="fr-FR"/>
              </w:rPr>
            </w:pPr>
          </w:p>
        </w:tc>
        <w:tc>
          <w:tcPr>
            <w:tcW w:w="7560" w:type="dxa"/>
            <w:gridSpan w:val="4"/>
          </w:tcPr>
          <w:p w14:paraId="01E876F3" w14:textId="77777777" w:rsidR="00AA119B" w:rsidRPr="008D0E1B" w:rsidRDefault="00AA119B" w:rsidP="00AA119B">
            <w:pPr>
              <w:spacing w:line="297" w:lineRule="auto"/>
              <w:ind w:left="124"/>
              <w:rPr>
                <w:lang w:val="fr-FR"/>
              </w:rPr>
            </w:pPr>
            <w:r w:rsidRPr="008D0E1B">
              <w:rPr>
                <w:lang w:val="fr-FR"/>
              </w:rPr>
              <w:t xml:space="preserve">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 </w:t>
            </w:r>
          </w:p>
          <w:p w14:paraId="0FF5B7B4" w14:textId="77777777" w:rsidR="00AA119B" w:rsidRPr="008D0E1B" w:rsidRDefault="00AA119B" w:rsidP="00AA119B">
            <w:pPr>
              <w:spacing w:line="297" w:lineRule="auto"/>
              <w:ind w:left="124"/>
              <w:rPr>
                <w:lang w:val="fr-FR"/>
              </w:rPr>
            </w:pPr>
            <w:r w:rsidRPr="008D0E1B">
              <w:rPr>
                <w:lang w:val="fr-FR"/>
              </w:rPr>
              <w:t xml:space="preserve">Références : </w:t>
            </w:r>
          </w:p>
          <w:p w14:paraId="589ACE68" w14:textId="4CFEF5CB" w:rsidR="00AA119B" w:rsidRPr="008D0E1B" w:rsidRDefault="00A164C9" w:rsidP="00AA119B">
            <w:pPr>
              <w:pStyle w:val="Paragraphedeliste"/>
              <w:numPr>
                <w:ilvl w:val="0"/>
                <w:numId w:val="17"/>
              </w:numPr>
              <w:spacing w:line="297" w:lineRule="auto"/>
              <w:rPr>
                <w:szCs w:val="24"/>
                <w:lang w:val="fr-FR"/>
              </w:rPr>
            </w:pPr>
            <w:hyperlink r:id="rId29" w:history="1">
              <w:r w:rsidR="00AA119B" w:rsidRPr="008D0E1B">
                <w:rPr>
                  <w:rStyle w:val="Lienhypertexte"/>
                  <w:szCs w:val="24"/>
                  <w:lang w:val="fr-FR"/>
                </w:rPr>
                <w:t>https://www.flickr.com/photos/pontjacquescartier</w:t>
              </w:r>
            </w:hyperlink>
          </w:p>
          <w:p w14:paraId="2B229E3E" w14:textId="6C284216" w:rsidR="00AA119B" w:rsidRPr="008D0E1B" w:rsidRDefault="00A164C9" w:rsidP="00AA119B">
            <w:pPr>
              <w:pStyle w:val="Paragraphedeliste"/>
              <w:numPr>
                <w:ilvl w:val="0"/>
                <w:numId w:val="17"/>
              </w:numPr>
              <w:spacing w:line="297" w:lineRule="auto"/>
              <w:rPr>
                <w:lang w:val="fr-FR"/>
              </w:rPr>
            </w:pPr>
            <w:hyperlink r:id="rId30" w:history="1">
              <w:r w:rsidR="00AA119B" w:rsidRPr="008D0E1B">
                <w:rPr>
                  <w:rStyle w:val="Lienhypertexte"/>
                  <w:szCs w:val="24"/>
                  <w:lang w:val="fr-FR"/>
                </w:rPr>
                <w:t>http://pontjacquescartier365.com/videos-pont-jacques-cartier</w:t>
              </w:r>
            </w:hyperlink>
            <w:r w:rsidR="00AA119B" w:rsidRPr="008D0E1B">
              <w:rPr>
                <w:sz w:val="20"/>
                <w:lang w:val="fr-FR"/>
              </w:rPr>
              <w:t xml:space="preserve"> </w:t>
            </w:r>
          </w:p>
        </w:tc>
      </w:tr>
      <w:tr w:rsidR="00AA119B" w:rsidRPr="008D0E1B" w14:paraId="0B84C591" w14:textId="77777777" w:rsidTr="00CD45B0">
        <w:tc>
          <w:tcPr>
            <w:tcW w:w="1795" w:type="dxa"/>
          </w:tcPr>
          <w:p w14:paraId="2FC9CA9E" w14:textId="5E391593" w:rsidR="00AA119B" w:rsidRPr="0087337C" w:rsidRDefault="00AA119B" w:rsidP="00AA119B">
            <w:pPr>
              <w:spacing w:line="259" w:lineRule="auto"/>
              <w:jc w:val="left"/>
              <w:rPr>
                <w:lang w:val="fr-FR"/>
              </w:rPr>
            </w:pPr>
            <w:r w:rsidRPr="0087337C">
              <w:rPr>
                <w:lang w:val="fr-FR"/>
              </w:rPr>
              <w:t>Images et vidéo sur Internet</w:t>
            </w:r>
          </w:p>
        </w:tc>
        <w:tc>
          <w:tcPr>
            <w:tcW w:w="2880" w:type="dxa"/>
          </w:tcPr>
          <w:p w14:paraId="6B6EE6EA" w14:textId="7DC72EAA" w:rsidR="00AA119B" w:rsidRPr="008D0E1B" w:rsidRDefault="00AA119B" w:rsidP="00AA119B">
            <w:pPr>
              <w:spacing w:line="259" w:lineRule="auto"/>
              <w:jc w:val="left"/>
              <w:rPr>
                <w:lang w:val="fr-FR"/>
              </w:rPr>
            </w:pPr>
            <w:r w:rsidRPr="008D0E1B">
              <w:rPr>
                <w:lang w:val="fr-FR"/>
              </w:rPr>
              <w:t>Entre 30 et 50</w:t>
            </w:r>
          </w:p>
        </w:tc>
        <w:tc>
          <w:tcPr>
            <w:tcW w:w="1488" w:type="dxa"/>
          </w:tcPr>
          <w:p w14:paraId="189D7ED8" w14:textId="77777777" w:rsidR="00AA119B" w:rsidRPr="008D0E1B" w:rsidRDefault="00AA119B" w:rsidP="00AA119B">
            <w:pPr>
              <w:spacing w:line="259" w:lineRule="auto"/>
              <w:jc w:val="left"/>
              <w:rPr>
                <w:lang w:val="fr-FR"/>
              </w:rPr>
            </w:pPr>
          </w:p>
        </w:tc>
        <w:tc>
          <w:tcPr>
            <w:tcW w:w="1522" w:type="dxa"/>
          </w:tcPr>
          <w:p w14:paraId="6D17E43B" w14:textId="77777777" w:rsidR="00AA119B" w:rsidRPr="008D0E1B" w:rsidRDefault="00AA119B" w:rsidP="00AA119B">
            <w:pPr>
              <w:spacing w:line="259" w:lineRule="auto"/>
              <w:jc w:val="left"/>
              <w:rPr>
                <w:lang w:val="fr-FR"/>
              </w:rPr>
            </w:pPr>
          </w:p>
        </w:tc>
        <w:tc>
          <w:tcPr>
            <w:tcW w:w="1670" w:type="dxa"/>
          </w:tcPr>
          <w:p w14:paraId="489B9B60" w14:textId="79D74101" w:rsidR="00AA119B" w:rsidRPr="008D0E1B" w:rsidRDefault="00AA119B" w:rsidP="00AA119B">
            <w:pPr>
              <w:spacing w:line="259" w:lineRule="auto"/>
              <w:jc w:val="left"/>
              <w:rPr>
                <w:lang w:val="fr-FR"/>
              </w:rPr>
            </w:pPr>
          </w:p>
        </w:tc>
      </w:tr>
      <w:tr w:rsidR="00AA119B" w:rsidRPr="008D0E1B" w14:paraId="795051FA" w14:textId="77777777" w:rsidTr="00CD45B0">
        <w:tc>
          <w:tcPr>
            <w:tcW w:w="1795" w:type="dxa"/>
          </w:tcPr>
          <w:p w14:paraId="7F9C151A" w14:textId="77777777" w:rsidR="00AA119B" w:rsidRPr="0087337C" w:rsidRDefault="00AA119B" w:rsidP="00AA119B">
            <w:pPr>
              <w:spacing w:line="259" w:lineRule="auto"/>
              <w:jc w:val="left"/>
              <w:rPr>
                <w:lang w:val="fr-FR"/>
              </w:rPr>
            </w:pPr>
          </w:p>
        </w:tc>
        <w:tc>
          <w:tcPr>
            <w:tcW w:w="7560" w:type="dxa"/>
            <w:gridSpan w:val="4"/>
          </w:tcPr>
          <w:p w14:paraId="2394D4FD" w14:textId="075C854A" w:rsidR="00AA119B" w:rsidRPr="008D0E1B" w:rsidRDefault="00AA119B" w:rsidP="00AA119B">
            <w:pPr>
              <w:spacing w:line="297" w:lineRule="auto"/>
              <w:ind w:left="124"/>
              <w:rPr>
                <w:lang w:val="fr-FR"/>
              </w:rPr>
            </w:pPr>
            <w:r w:rsidRPr="008D0E1B">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5F7C41EC" w:rsidR="00AA119B" w:rsidRPr="008D0E1B" w:rsidRDefault="00AA119B" w:rsidP="00AA119B">
            <w:pPr>
              <w:spacing w:line="297" w:lineRule="auto"/>
              <w:ind w:left="124"/>
              <w:rPr>
                <w:szCs w:val="24"/>
                <w:lang w:val="fr-FR"/>
              </w:rPr>
            </w:pPr>
            <w:r w:rsidRPr="008D0E1B">
              <w:rPr>
                <w:szCs w:val="24"/>
                <w:lang w:val="fr-FR"/>
              </w:rPr>
              <w:t xml:space="preserve">Référence : </w:t>
            </w:r>
            <w:hyperlink r:id="rId31" w:history="1">
              <w:r w:rsidRPr="008D0E1B">
                <w:rPr>
                  <w:rStyle w:val="Lienhypertexte"/>
                  <w:szCs w:val="24"/>
                  <w:lang w:val="fr-FR"/>
                </w:rPr>
                <w:t>https://google.ca</w:t>
              </w:r>
            </w:hyperlink>
            <w:r w:rsidRPr="008D0E1B">
              <w:rPr>
                <w:szCs w:val="24"/>
                <w:lang w:val="fr-FR"/>
              </w:rPr>
              <w:t xml:space="preserve"> </w:t>
            </w:r>
          </w:p>
        </w:tc>
      </w:tr>
      <w:tr w:rsidR="00AA119B" w:rsidRPr="008D0E1B" w14:paraId="5BC84313" w14:textId="77777777" w:rsidTr="00CD45B0">
        <w:tc>
          <w:tcPr>
            <w:tcW w:w="1795" w:type="dxa"/>
          </w:tcPr>
          <w:p w14:paraId="36BD4F33" w14:textId="06DDCB6F" w:rsidR="00AA119B" w:rsidRPr="0087337C" w:rsidRDefault="00AA119B" w:rsidP="00AA119B">
            <w:pPr>
              <w:spacing w:line="259" w:lineRule="auto"/>
              <w:jc w:val="left"/>
              <w:rPr>
                <w:lang w:val="fr-FR"/>
              </w:rPr>
            </w:pPr>
            <w:r w:rsidRPr="0087337C">
              <w:rPr>
                <w:lang w:val="fr-FR"/>
              </w:rPr>
              <w:t xml:space="preserve">KITI Road/Lane </w:t>
            </w:r>
            <w:proofErr w:type="spellStart"/>
            <w:r w:rsidRPr="0087337C">
              <w:rPr>
                <w:lang w:val="fr-FR"/>
              </w:rPr>
              <w:t>Detection</w:t>
            </w:r>
            <w:proofErr w:type="spellEnd"/>
          </w:p>
        </w:tc>
        <w:tc>
          <w:tcPr>
            <w:tcW w:w="2880" w:type="dxa"/>
          </w:tcPr>
          <w:p w14:paraId="17943591" w14:textId="411CF973" w:rsidR="00AA119B" w:rsidRPr="008D0E1B" w:rsidRDefault="00AA119B" w:rsidP="00AA119B">
            <w:pPr>
              <w:spacing w:line="259" w:lineRule="auto"/>
              <w:jc w:val="left"/>
              <w:rPr>
                <w:lang w:val="fr-FR"/>
              </w:rPr>
            </w:pPr>
            <w:r w:rsidRPr="008D0E1B">
              <w:rPr>
                <w:lang w:val="fr-FR"/>
              </w:rPr>
              <w:t>289 + 290 images</w:t>
            </w:r>
          </w:p>
        </w:tc>
        <w:tc>
          <w:tcPr>
            <w:tcW w:w="1488" w:type="dxa"/>
          </w:tcPr>
          <w:p w14:paraId="2BD7AD94" w14:textId="77777777" w:rsidR="00AA119B" w:rsidRPr="008D0E1B" w:rsidRDefault="00AA119B" w:rsidP="00AA119B">
            <w:pPr>
              <w:spacing w:line="259" w:lineRule="auto"/>
              <w:jc w:val="left"/>
              <w:rPr>
                <w:lang w:val="fr-FR"/>
              </w:rPr>
            </w:pPr>
          </w:p>
        </w:tc>
        <w:tc>
          <w:tcPr>
            <w:tcW w:w="1522" w:type="dxa"/>
          </w:tcPr>
          <w:p w14:paraId="0C2ADF8F" w14:textId="77777777" w:rsidR="00AA119B" w:rsidRPr="008D0E1B" w:rsidRDefault="00AA119B" w:rsidP="00AA119B">
            <w:pPr>
              <w:spacing w:line="259" w:lineRule="auto"/>
              <w:jc w:val="left"/>
              <w:rPr>
                <w:lang w:val="fr-FR"/>
              </w:rPr>
            </w:pPr>
          </w:p>
        </w:tc>
        <w:tc>
          <w:tcPr>
            <w:tcW w:w="1670" w:type="dxa"/>
          </w:tcPr>
          <w:p w14:paraId="63CF2DCA" w14:textId="6D1DED09" w:rsidR="00AA119B" w:rsidRPr="008D0E1B" w:rsidRDefault="00AA119B" w:rsidP="00AA119B">
            <w:pPr>
              <w:spacing w:line="259" w:lineRule="auto"/>
              <w:jc w:val="left"/>
              <w:rPr>
                <w:lang w:val="fr-FR"/>
              </w:rPr>
            </w:pPr>
          </w:p>
        </w:tc>
      </w:tr>
      <w:tr w:rsidR="00AA119B" w:rsidRPr="00F545BF" w14:paraId="73D252C3" w14:textId="77777777" w:rsidTr="00CD45B0">
        <w:tc>
          <w:tcPr>
            <w:tcW w:w="1795" w:type="dxa"/>
          </w:tcPr>
          <w:p w14:paraId="2CC20FD0" w14:textId="77777777" w:rsidR="00AA119B" w:rsidRPr="0087337C" w:rsidRDefault="00AA119B" w:rsidP="00AA119B">
            <w:pPr>
              <w:spacing w:line="259" w:lineRule="auto"/>
              <w:jc w:val="left"/>
              <w:rPr>
                <w:lang w:val="fr-FR"/>
              </w:rPr>
            </w:pPr>
          </w:p>
        </w:tc>
        <w:tc>
          <w:tcPr>
            <w:tcW w:w="7560" w:type="dxa"/>
            <w:gridSpan w:val="4"/>
          </w:tcPr>
          <w:p w14:paraId="4EC44699" w14:textId="77777777" w:rsidR="00AA119B" w:rsidRPr="008D0E1B" w:rsidRDefault="00AA119B" w:rsidP="00AA119B">
            <w:pPr>
              <w:spacing w:line="259" w:lineRule="auto"/>
              <w:jc w:val="left"/>
              <w:rPr>
                <w:lang w:val="fr-FR"/>
              </w:rPr>
            </w:pPr>
            <w:r w:rsidRPr="008D0E1B">
              <w:rPr>
                <w:lang w:val="fr-FR"/>
              </w:rPr>
              <w:t xml:space="preserve">Ce jeu de données contient 289 images d’entrainement et 290 images de tests d’image de routes urbaines. Il existe une grande multitude d’architectures qui sont entrainées avec ce jeu de données. </w:t>
            </w:r>
          </w:p>
          <w:p w14:paraId="11A5AD54" w14:textId="3CF9E55C" w:rsidR="00AA119B" w:rsidRPr="008D0E1B" w:rsidRDefault="00AA119B" w:rsidP="00AA119B">
            <w:pPr>
              <w:spacing w:line="259" w:lineRule="auto"/>
              <w:jc w:val="left"/>
              <w:rPr>
                <w:szCs w:val="24"/>
                <w:lang w:val="fr-FR"/>
              </w:rPr>
            </w:pPr>
            <w:r w:rsidRPr="008D0E1B">
              <w:rPr>
                <w:szCs w:val="24"/>
                <w:lang w:val="fr-FR"/>
              </w:rPr>
              <w:t xml:space="preserve">Référence : </w:t>
            </w:r>
            <w:hyperlink r:id="rId32" w:history="1">
              <w:r w:rsidRPr="008D0E1B">
                <w:rPr>
                  <w:rStyle w:val="Lienhypertexte"/>
                  <w:szCs w:val="24"/>
                  <w:lang w:val="fr-FR"/>
                </w:rPr>
                <w:t>http://www.cvlibs.net/datasets/kitti/eval_road.php</w:t>
              </w:r>
            </w:hyperlink>
            <w:r w:rsidRPr="008D0E1B">
              <w:rPr>
                <w:szCs w:val="24"/>
                <w:lang w:val="fr-FR"/>
              </w:rPr>
              <w:t xml:space="preserve"> </w:t>
            </w:r>
          </w:p>
        </w:tc>
      </w:tr>
      <w:tr w:rsidR="00AA119B" w:rsidRPr="00F545BF" w14:paraId="54B268DF" w14:textId="77777777" w:rsidTr="00CD45B0">
        <w:tc>
          <w:tcPr>
            <w:tcW w:w="1795" w:type="dxa"/>
          </w:tcPr>
          <w:p w14:paraId="1FEAB64E" w14:textId="18F349D4" w:rsidR="00AA119B" w:rsidRPr="0087337C" w:rsidRDefault="00AA119B" w:rsidP="00AA119B">
            <w:pPr>
              <w:spacing w:line="259" w:lineRule="auto"/>
              <w:jc w:val="left"/>
              <w:rPr>
                <w:lang w:val="fr-FR"/>
              </w:rPr>
            </w:pPr>
            <w:r w:rsidRPr="0087337C">
              <w:rPr>
                <w:lang w:val="fr-FR"/>
              </w:rPr>
              <w:t>Personnel</w:t>
            </w:r>
          </w:p>
        </w:tc>
        <w:tc>
          <w:tcPr>
            <w:tcW w:w="2880" w:type="dxa"/>
          </w:tcPr>
          <w:p w14:paraId="5DD30AAF" w14:textId="77777777" w:rsidR="00AA119B" w:rsidRPr="008D0E1B" w:rsidRDefault="00AA119B" w:rsidP="00AA119B">
            <w:pPr>
              <w:spacing w:line="297" w:lineRule="auto"/>
              <w:ind w:left="124"/>
              <w:jc w:val="left"/>
              <w:rPr>
                <w:lang w:val="fr-FR"/>
              </w:rPr>
            </w:pPr>
            <w:r w:rsidRPr="008D0E1B">
              <w:rPr>
                <w:lang w:val="fr-FR"/>
              </w:rPr>
              <w:t>188 images de 1080x1920</w:t>
            </w:r>
          </w:p>
          <w:p w14:paraId="0A609526" w14:textId="6BCFFB45" w:rsidR="00AA119B" w:rsidRPr="008D0E1B" w:rsidRDefault="00AA119B" w:rsidP="00F545BF">
            <w:pPr>
              <w:spacing w:line="297" w:lineRule="auto"/>
              <w:ind w:left="124"/>
              <w:jc w:val="left"/>
              <w:rPr>
                <w:lang w:val="fr-FR"/>
              </w:rPr>
            </w:pPr>
            <w:r w:rsidRPr="008D0E1B">
              <w:rPr>
                <w:lang w:val="fr-FR"/>
              </w:rPr>
              <w:t>19 vidéos de 30-60 secondes de 1080x1920 et 60FPS</w:t>
            </w:r>
          </w:p>
        </w:tc>
        <w:tc>
          <w:tcPr>
            <w:tcW w:w="1488" w:type="dxa"/>
          </w:tcPr>
          <w:p w14:paraId="364678DF" w14:textId="77777777" w:rsidR="00AA119B" w:rsidRPr="008D0E1B" w:rsidRDefault="00AA119B" w:rsidP="00AA119B">
            <w:pPr>
              <w:spacing w:line="259" w:lineRule="auto"/>
              <w:jc w:val="left"/>
              <w:rPr>
                <w:lang w:val="fr-FR"/>
              </w:rPr>
            </w:pPr>
          </w:p>
        </w:tc>
        <w:tc>
          <w:tcPr>
            <w:tcW w:w="1522" w:type="dxa"/>
          </w:tcPr>
          <w:p w14:paraId="4897C0FA" w14:textId="77777777" w:rsidR="00AA119B" w:rsidRPr="008D0E1B" w:rsidRDefault="00AA119B" w:rsidP="00AA119B">
            <w:pPr>
              <w:spacing w:line="259" w:lineRule="auto"/>
              <w:jc w:val="left"/>
              <w:rPr>
                <w:lang w:val="fr-FR"/>
              </w:rPr>
            </w:pPr>
          </w:p>
        </w:tc>
        <w:tc>
          <w:tcPr>
            <w:tcW w:w="1670" w:type="dxa"/>
          </w:tcPr>
          <w:p w14:paraId="00D318FB" w14:textId="77777777" w:rsidR="00AA119B" w:rsidRPr="008D0E1B" w:rsidRDefault="00AA119B" w:rsidP="00AA119B">
            <w:pPr>
              <w:spacing w:line="297" w:lineRule="auto"/>
              <w:ind w:left="124"/>
              <w:rPr>
                <w:lang w:val="fr-FR"/>
              </w:rPr>
            </w:pPr>
          </w:p>
        </w:tc>
      </w:tr>
      <w:tr w:rsidR="00AA119B" w:rsidRPr="008D0E1B" w14:paraId="448DF9F4" w14:textId="77777777" w:rsidTr="00CD45B0">
        <w:tc>
          <w:tcPr>
            <w:tcW w:w="1795" w:type="dxa"/>
          </w:tcPr>
          <w:p w14:paraId="5B6E15D7" w14:textId="77777777" w:rsidR="00AA119B" w:rsidRPr="0087337C" w:rsidRDefault="00AA119B" w:rsidP="00AA119B">
            <w:pPr>
              <w:spacing w:line="259" w:lineRule="auto"/>
              <w:jc w:val="left"/>
              <w:rPr>
                <w:lang w:val="fr-FR"/>
              </w:rPr>
            </w:pPr>
          </w:p>
        </w:tc>
        <w:tc>
          <w:tcPr>
            <w:tcW w:w="7560" w:type="dxa"/>
            <w:gridSpan w:val="4"/>
          </w:tcPr>
          <w:p w14:paraId="59C94FAC" w14:textId="485ECA52" w:rsidR="00AA119B" w:rsidRPr="008D0E1B" w:rsidRDefault="00AA119B" w:rsidP="00AA119B">
            <w:pPr>
              <w:spacing w:line="259" w:lineRule="auto"/>
              <w:jc w:val="left"/>
              <w:rPr>
                <w:lang w:val="fr-FR"/>
              </w:rPr>
            </w:pPr>
            <w:r w:rsidRPr="008D0E1B">
              <w:rPr>
                <w:lang w:val="fr-FR"/>
              </w:rPr>
              <w:t>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188 images ont été extraites des vidéos.</w:t>
            </w:r>
          </w:p>
        </w:tc>
      </w:tr>
    </w:tbl>
    <w:p w14:paraId="1AB7D1EC" w14:textId="77777777" w:rsidR="00A87D2C" w:rsidRPr="008D0E1B" w:rsidRDefault="00704BFB" w:rsidP="00952DFA">
      <w:pPr>
        <w:pStyle w:val="Titre2"/>
        <w:spacing w:after="182"/>
        <w:ind w:left="631" w:hanging="646"/>
        <w:rPr>
          <w:rFonts w:cs="Times New Roman"/>
          <w:lang w:val="fr-FR"/>
        </w:rPr>
      </w:pPr>
      <w:bookmarkStart w:id="41" w:name="_Toc88430343"/>
      <w:r w:rsidRPr="008D0E1B">
        <w:rPr>
          <w:rFonts w:cs="Times New Roman"/>
          <w:lang w:val="fr-FR"/>
        </w:rPr>
        <w:t>Matériel et logiciels</w:t>
      </w:r>
      <w:bookmarkEnd w:id="41"/>
    </w:p>
    <w:p w14:paraId="18FD069B" w14:textId="77777777" w:rsidR="00313664" w:rsidRPr="008D0E1B" w:rsidRDefault="00704BFB" w:rsidP="00313664">
      <w:pPr>
        <w:pStyle w:val="Titre3"/>
        <w:rPr>
          <w:rFonts w:cs="Times New Roman"/>
          <w:lang w:val="fr-FR"/>
        </w:rPr>
      </w:pPr>
      <w:bookmarkStart w:id="42" w:name="_Toc88430344"/>
      <w:r w:rsidRPr="008D0E1B">
        <w:rPr>
          <w:rFonts w:cs="Times New Roman"/>
          <w:lang w:val="fr-FR"/>
        </w:rPr>
        <w:t>Le nano-ordinat</w:t>
      </w:r>
      <w:r w:rsidR="00313664" w:rsidRPr="008D0E1B">
        <w:rPr>
          <w:rFonts w:cs="Times New Roman"/>
          <w:lang w:val="fr-FR"/>
        </w:rPr>
        <w:t>eur</w:t>
      </w:r>
      <w:bookmarkEnd w:id="42"/>
    </w:p>
    <w:p w14:paraId="3DF320CE" w14:textId="0F4E6878" w:rsidR="00A87D2C" w:rsidRPr="008D0E1B" w:rsidRDefault="00704BFB" w:rsidP="00952DFA">
      <w:pPr>
        <w:ind w:left="-3"/>
        <w:rPr>
          <w:lang w:val="fr-FR"/>
        </w:rPr>
      </w:pPr>
      <w:r w:rsidRPr="008D0E1B">
        <w:rPr>
          <w:lang w:val="fr-FR"/>
        </w:rPr>
        <w:t xml:space="preserve">L’objet d’étude de cet essai est le nano-ordinateur </w:t>
      </w:r>
      <w:proofErr w:type="spellStart"/>
      <w:r w:rsidRPr="008D0E1B">
        <w:rPr>
          <w:lang w:val="fr-FR"/>
        </w:rPr>
        <w:t>Jetson</w:t>
      </w:r>
      <w:proofErr w:type="spellEnd"/>
      <w:r w:rsidRPr="008D0E1B">
        <w:rPr>
          <w:lang w:val="fr-FR"/>
        </w:rPr>
        <w:t xml:space="preserve"> Nano du fabricant NVIDIA (</w:t>
      </w:r>
      <w:r w:rsidR="00965A2A" w:rsidRPr="008D0E1B">
        <w:rPr>
          <w:lang w:val="fr-FR"/>
        </w:rPr>
        <w:fldChar w:fldCharType="begin"/>
      </w:r>
      <w:r w:rsidR="00965A2A" w:rsidRPr="008D0E1B">
        <w:rPr>
          <w:lang w:val="fr-FR"/>
        </w:rPr>
        <w:instrText xml:space="preserve"> REF _Ref84685482 \h </w:instrText>
      </w:r>
      <w:r w:rsidR="008D0E1B">
        <w:rPr>
          <w:lang w:val="fr-FR"/>
        </w:rPr>
        <w:instrText xml:space="preserve"> \* MERGEFORMAT </w:instrText>
      </w:r>
      <w:r w:rsidR="00965A2A" w:rsidRPr="008D0E1B">
        <w:rPr>
          <w:lang w:val="fr-FR"/>
        </w:rPr>
      </w:r>
      <w:r w:rsidR="00965A2A" w:rsidRPr="008D0E1B">
        <w:rPr>
          <w:lang w:val="fr-FR"/>
        </w:rPr>
        <w:fldChar w:fldCharType="separate"/>
      </w:r>
      <w:r w:rsidR="00F57D12" w:rsidRPr="008D0E1B">
        <w:rPr>
          <w:lang w:val="fr-FR"/>
        </w:rPr>
        <w:t xml:space="preserve">Figure </w:t>
      </w:r>
      <w:r w:rsidR="00F57D12">
        <w:rPr>
          <w:noProof/>
          <w:lang w:val="fr-FR"/>
        </w:rPr>
        <w:t>6</w:t>
      </w:r>
      <w:r w:rsidR="00965A2A" w:rsidRPr="008D0E1B">
        <w:rPr>
          <w:lang w:val="fr-FR"/>
        </w:rPr>
        <w:fldChar w:fldCharType="end"/>
      </w:r>
      <w:r w:rsidRPr="008D0E1B">
        <w:rPr>
          <w:lang w:val="fr-FR"/>
        </w:rPr>
        <w:t>). Ce modèle a été choisi</w:t>
      </w:r>
      <w:r w:rsidR="003D0058" w:rsidRPr="008D0E1B">
        <w:rPr>
          <w:lang w:val="fr-FR"/>
        </w:rPr>
        <w:t>,</w:t>
      </w:r>
      <w:r w:rsidRPr="008D0E1B">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8D0E1B" w:rsidRDefault="00704BFB" w:rsidP="00952DFA">
      <w:pPr>
        <w:spacing w:after="290" w:line="259" w:lineRule="auto"/>
        <w:ind w:left="1170"/>
        <w:jc w:val="left"/>
        <w:rPr>
          <w:lang w:val="fr-FR"/>
        </w:rPr>
      </w:pPr>
      <w:r w:rsidRPr="008D0E1B">
        <w:rPr>
          <w:noProof/>
          <w:lang w:val="fr-FR" w:eastAsia="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3"/>
                    <a:stretch>
                      <a:fillRect/>
                    </a:stretch>
                  </pic:blipFill>
                  <pic:spPr>
                    <a:xfrm>
                      <a:off x="0" y="0"/>
                      <a:ext cx="4457912" cy="2232702"/>
                    </a:xfrm>
                    <a:prstGeom prst="rect">
                      <a:avLst/>
                    </a:prstGeom>
                  </pic:spPr>
                </pic:pic>
              </a:graphicData>
            </a:graphic>
          </wp:inline>
        </w:drawing>
      </w:r>
    </w:p>
    <w:p w14:paraId="799D795D" w14:textId="5DD698E5" w:rsidR="00A87D2C" w:rsidRPr="008D0E1B" w:rsidRDefault="00546234" w:rsidP="00546234">
      <w:pPr>
        <w:pStyle w:val="Lgende"/>
        <w:rPr>
          <w:lang w:val="fr-FR"/>
        </w:rPr>
      </w:pPr>
      <w:bookmarkStart w:id="43" w:name="_Ref84685482"/>
      <w:bookmarkStart w:id="44" w:name="_Toc8843039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6</w:t>
      </w:r>
      <w:r w:rsidRPr="008D0E1B">
        <w:rPr>
          <w:lang w:val="fr-FR"/>
        </w:rPr>
        <w:fldChar w:fldCharType="end"/>
      </w:r>
      <w:bookmarkEnd w:id="43"/>
      <w:r w:rsidRPr="008D0E1B">
        <w:rPr>
          <w:lang w:val="fr-FR"/>
        </w:rPr>
        <w:t xml:space="preserve">: Carte mère </w:t>
      </w:r>
      <w:proofErr w:type="spellStart"/>
      <w:r w:rsidRPr="008D0E1B">
        <w:rPr>
          <w:lang w:val="fr-FR"/>
        </w:rPr>
        <w:t>Jetson</w:t>
      </w:r>
      <w:proofErr w:type="spellEnd"/>
      <w:r w:rsidRPr="008D0E1B">
        <w:rPr>
          <w:lang w:val="fr-FR"/>
        </w:rPr>
        <w:t xml:space="preserve"> Nano de NVIDIA, représenté avec des Lego pour démontrer sa petite</w:t>
      </w:r>
      <w:bookmarkEnd w:id="44"/>
    </w:p>
    <w:p w14:paraId="2945CC1D" w14:textId="548700B8" w:rsidR="00A87D2C" w:rsidRPr="008D0E1B" w:rsidRDefault="00704BFB" w:rsidP="00952DFA">
      <w:pPr>
        <w:spacing w:after="0"/>
        <w:ind w:left="-3"/>
        <w:rPr>
          <w:lang w:val="fr-FR"/>
        </w:rPr>
      </w:pPr>
      <w:r w:rsidRPr="008D0E1B">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8D0E1B">
        <w:rPr>
          <w:lang w:val="fr-FR"/>
        </w:rPr>
        <w:t>core</w:t>
      </w:r>
      <w:proofErr w:type="spellEnd"/>
      <w:r w:rsidRPr="008D0E1B">
        <w:rPr>
          <w:lang w:val="fr-FR"/>
        </w:rPr>
        <w:t xml:space="preserve"> ARM Cortex-A57 @ 1</w:t>
      </w:r>
      <w:r w:rsidR="003C3EF0" w:rsidRPr="008D0E1B">
        <w:rPr>
          <w:lang w:val="fr-FR"/>
        </w:rPr>
        <w:t>,</w:t>
      </w:r>
      <w:r w:rsidRPr="008D0E1B">
        <w:rPr>
          <w:lang w:val="fr-FR"/>
        </w:rPr>
        <w:t>43 GHz, qui est conçu pour ce genre de nano-ordinateur, comme le Raspberry Pi. Les performances</w:t>
      </w:r>
    </w:p>
    <w:p w14:paraId="75B43A97" w14:textId="7B12A1C7" w:rsidR="00A87D2C" w:rsidRPr="008D0E1B" w:rsidRDefault="00704BFB" w:rsidP="00952DFA">
      <w:pPr>
        <w:spacing w:after="342"/>
        <w:ind w:left="-3"/>
        <w:rPr>
          <w:lang w:val="fr-FR"/>
        </w:rPr>
      </w:pPr>
      <w:r w:rsidRPr="008D0E1B">
        <w:rPr>
          <w:lang w:val="fr-FR"/>
        </w:rPr>
        <w:t xml:space="preserve">GPU du Maxwell sont de 128-cores @ 921 MHz, 0.5 TFLOPS (16 FP = 16 bits FP = 2 bytes </w:t>
      </w:r>
      <w:proofErr w:type="spellStart"/>
      <w:r w:rsidRPr="008D0E1B">
        <w:rPr>
          <w:lang w:val="fr-FR"/>
        </w:rPr>
        <w:t>Floating</w:t>
      </w:r>
      <w:proofErr w:type="spellEnd"/>
      <w:r w:rsidRPr="008D0E1B">
        <w:rPr>
          <w:lang w:val="fr-FR"/>
        </w:rPr>
        <w:t xml:space="preserve"> Points). Par comparaison la PlayStation 4 Pro (2016) supporte +4 TFLOPS. La mémoire est limitée à 4Gb LPDDR4 @ 1.6 GHz. Les autres caractéristiques à considérer sont le port pour </w:t>
      </w:r>
      <w:r w:rsidRPr="008D0E1B">
        <w:rPr>
          <w:lang w:val="fr-FR"/>
        </w:rPr>
        <w:lastRenderedPageBreak/>
        <w:t xml:space="preserve">une carte </w:t>
      </w:r>
      <w:proofErr w:type="spellStart"/>
      <w:r w:rsidRPr="008D0E1B">
        <w:rPr>
          <w:lang w:val="fr-FR"/>
        </w:rPr>
        <w:t>microSD</w:t>
      </w:r>
      <w:proofErr w:type="spellEnd"/>
      <w:r w:rsidRPr="008D0E1B">
        <w:rPr>
          <w:lang w:val="fr-FR"/>
        </w:rPr>
        <w:t xml:space="preserve">, un port Ethernet 10/100/1000Mbs, un port HDMI, un hub USB 4 ports 3.0, un connecteur pour une caméra, et un port </w:t>
      </w:r>
      <w:proofErr w:type="spellStart"/>
      <w:r w:rsidRPr="008D0E1B">
        <w:rPr>
          <w:lang w:val="fr-FR"/>
        </w:rPr>
        <w:t>PCIe</w:t>
      </w:r>
      <w:proofErr w:type="spellEnd"/>
      <w:r w:rsidRPr="008D0E1B">
        <w:rPr>
          <w:lang w:val="fr-FR"/>
        </w:rPr>
        <w:t>. Le tout tient sur une carte mère d’une taille de 69</w:t>
      </w:r>
      <w:r w:rsidR="003C3EF0" w:rsidRPr="008D0E1B">
        <w:rPr>
          <w:lang w:val="fr-FR"/>
        </w:rPr>
        <w:t>,</w:t>
      </w:r>
      <w:r w:rsidRPr="008D0E1B">
        <w:rPr>
          <w:lang w:val="fr-FR"/>
        </w:rPr>
        <w:t xml:space="preserve">6 mm x 45 mm, et consomme entre 5 et 10 </w:t>
      </w:r>
      <w:r w:rsidR="003D0058" w:rsidRPr="008D0E1B">
        <w:rPr>
          <w:lang w:val="fr-FR"/>
        </w:rPr>
        <w:t>W</w:t>
      </w:r>
      <w:r w:rsidRPr="008D0E1B">
        <w:rPr>
          <w:lang w:val="fr-FR"/>
        </w:rPr>
        <w:t>.</w:t>
      </w:r>
    </w:p>
    <w:p w14:paraId="1E38ACB1" w14:textId="77777777" w:rsidR="00A87D2C" w:rsidRPr="008D0E1B" w:rsidRDefault="00704BFB" w:rsidP="00313664">
      <w:pPr>
        <w:pStyle w:val="Titre3"/>
        <w:rPr>
          <w:rFonts w:cs="Times New Roman"/>
          <w:lang w:val="fr-FR"/>
        </w:rPr>
      </w:pPr>
      <w:bookmarkStart w:id="45" w:name="_Toc88430345"/>
      <w:r w:rsidRPr="008D0E1B">
        <w:rPr>
          <w:rFonts w:cs="Times New Roman"/>
          <w:lang w:val="fr-FR"/>
        </w:rPr>
        <w:t>Logiciels</w:t>
      </w:r>
      <w:bookmarkEnd w:id="45"/>
    </w:p>
    <w:p w14:paraId="7F45C343" w14:textId="35F98740" w:rsidR="00A87D2C" w:rsidRPr="008D0E1B" w:rsidRDefault="00704BFB" w:rsidP="00952DFA">
      <w:pPr>
        <w:ind w:left="-3"/>
        <w:rPr>
          <w:lang w:val="fr-FR"/>
        </w:rPr>
      </w:pPr>
      <w:r w:rsidRPr="008D0E1B">
        <w:rPr>
          <w:lang w:val="fr-FR"/>
        </w:rPr>
        <w:t>De même que pour les périphériques, les solutions logiciel</w:t>
      </w:r>
      <w:r w:rsidR="003D0058" w:rsidRPr="008D0E1B">
        <w:rPr>
          <w:lang w:val="fr-FR"/>
        </w:rPr>
        <w:t>le</w:t>
      </w:r>
      <w:r w:rsidRPr="008D0E1B">
        <w:rPr>
          <w:lang w:val="fr-FR"/>
        </w:rPr>
        <w:t>s principales qui sont utilisé</w:t>
      </w:r>
      <w:r w:rsidR="003D0058" w:rsidRPr="008D0E1B">
        <w:rPr>
          <w:lang w:val="fr-FR"/>
        </w:rPr>
        <w:t>e</w:t>
      </w:r>
      <w:r w:rsidRPr="008D0E1B">
        <w:rPr>
          <w:lang w:val="fr-FR"/>
        </w:rPr>
        <w:t>s dans le cadre de l’essai sont résumé</w:t>
      </w:r>
      <w:r w:rsidR="003D0058" w:rsidRPr="008D0E1B">
        <w:rPr>
          <w:lang w:val="fr-FR"/>
        </w:rPr>
        <w:t>e</w:t>
      </w:r>
      <w:r w:rsidRPr="008D0E1B">
        <w:rPr>
          <w:lang w:val="fr-FR"/>
        </w:rPr>
        <w:t>s dans le tableau suivant</w:t>
      </w:r>
      <w:r w:rsidR="00CF3635" w:rsidRPr="008D0E1B">
        <w:rPr>
          <w:lang w:val="fr-FR"/>
        </w:rPr>
        <w:t xml:space="preserve"> (</w:t>
      </w:r>
      <w:r w:rsidR="00CF3635" w:rsidRPr="008D0E1B">
        <w:rPr>
          <w:lang w:val="fr-FR"/>
        </w:rPr>
        <w:fldChar w:fldCharType="begin"/>
      </w:r>
      <w:r w:rsidR="00CF3635" w:rsidRPr="008D0E1B">
        <w:rPr>
          <w:lang w:val="fr-FR"/>
        </w:rPr>
        <w:instrText xml:space="preserve"> REF _Ref84685209 \h </w:instrText>
      </w:r>
      <w:r w:rsidR="008D0E1B">
        <w:rPr>
          <w:lang w:val="fr-FR"/>
        </w:rPr>
        <w:instrText xml:space="preserve"> \* MERGEFORMAT </w:instrText>
      </w:r>
      <w:r w:rsidR="00CF3635" w:rsidRPr="008D0E1B">
        <w:rPr>
          <w:lang w:val="fr-FR"/>
        </w:rPr>
      </w:r>
      <w:r w:rsidR="00CF3635" w:rsidRPr="008D0E1B">
        <w:rPr>
          <w:lang w:val="fr-FR"/>
        </w:rPr>
        <w:fldChar w:fldCharType="separate"/>
      </w:r>
      <w:r w:rsidR="00F57D12" w:rsidRPr="008D0E1B">
        <w:rPr>
          <w:lang w:val="fr-FR"/>
        </w:rPr>
        <w:t xml:space="preserve">Tableau </w:t>
      </w:r>
      <w:r w:rsidR="00F57D12">
        <w:rPr>
          <w:noProof/>
          <w:lang w:val="fr-FR"/>
        </w:rPr>
        <w:t>2</w:t>
      </w:r>
      <w:r w:rsidR="00CF3635" w:rsidRPr="008D0E1B">
        <w:rPr>
          <w:lang w:val="fr-FR"/>
        </w:rPr>
        <w:fldChar w:fldCharType="end"/>
      </w:r>
      <w:r w:rsidR="00CF3635" w:rsidRPr="008D0E1B">
        <w:rPr>
          <w:lang w:val="fr-FR"/>
        </w:rPr>
        <w:t>)</w:t>
      </w:r>
      <w:r w:rsidRPr="008D0E1B">
        <w:rPr>
          <w:lang w:val="fr-FR"/>
        </w:rPr>
        <w:t xml:space="preserve">, où il est indiqué leur nom, le type de licence, leur version, leurs rôles et responsabilités, comme pour le système d’exploitation, l’environnement de développement pour l’apprentissage profond, l’inférence, les logiciels de traitements </w:t>
      </w:r>
      <w:r w:rsidR="0073000E" w:rsidRPr="008D0E1B">
        <w:rPr>
          <w:lang w:val="fr-FR"/>
        </w:rPr>
        <w:t xml:space="preserve">de </w:t>
      </w:r>
      <w:r w:rsidRPr="008D0E1B">
        <w:rPr>
          <w:lang w:val="fr-FR"/>
        </w:rPr>
        <w:t>vidéos et d’images.</w:t>
      </w:r>
    </w:p>
    <w:p w14:paraId="3260CDB0" w14:textId="1973BCEB" w:rsidR="00A87D2C" w:rsidRPr="008D0E1B" w:rsidRDefault="00704BFB" w:rsidP="00952DFA">
      <w:pPr>
        <w:ind w:left="-3"/>
        <w:rPr>
          <w:lang w:val="fr-FR"/>
        </w:rPr>
      </w:pPr>
      <w:r w:rsidRPr="008D0E1B">
        <w:rPr>
          <w:lang w:val="fr-FR"/>
        </w:rPr>
        <w:t xml:space="preserve">Pour tester les performances de la </w:t>
      </w:r>
      <w:proofErr w:type="spellStart"/>
      <w:r w:rsidRPr="008D0E1B">
        <w:rPr>
          <w:lang w:val="fr-FR"/>
        </w:rPr>
        <w:t>microSD</w:t>
      </w:r>
      <w:proofErr w:type="spellEnd"/>
      <w:r w:rsidRPr="008D0E1B">
        <w:rPr>
          <w:lang w:val="fr-FR"/>
        </w:rPr>
        <w:t xml:space="preserve"> et du disque SDD interne M.2 </w:t>
      </w:r>
      <w:proofErr w:type="spellStart"/>
      <w:r w:rsidRPr="008D0E1B">
        <w:rPr>
          <w:lang w:val="fr-FR"/>
        </w:rPr>
        <w:t>NVMe</w:t>
      </w:r>
      <w:proofErr w:type="spellEnd"/>
      <w:r w:rsidRPr="008D0E1B">
        <w:rPr>
          <w:lang w:val="fr-FR"/>
        </w:rPr>
        <w:t xml:space="preserve">, l’utilitaire </w:t>
      </w:r>
      <w:proofErr w:type="spellStart"/>
      <w:r w:rsidRPr="00F545BF">
        <w:rPr>
          <w:i/>
          <w:lang w:val="fr-FR"/>
        </w:rPr>
        <w:t>hdparm</w:t>
      </w:r>
      <w:proofErr w:type="spellEnd"/>
      <w:r w:rsidRPr="008D0E1B">
        <w:rPr>
          <w:lang w:val="fr-FR"/>
        </w:rPr>
        <w:t xml:space="preserve"> a été utilisé.</w:t>
      </w:r>
    </w:p>
    <w:p w14:paraId="46BFA597" w14:textId="60F1B059" w:rsidR="00A87D2C" w:rsidRPr="008D0E1B" w:rsidRDefault="00704BFB" w:rsidP="00952DFA">
      <w:pPr>
        <w:spacing w:after="17"/>
        <w:ind w:left="-3"/>
        <w:rPr>
          <w:lang w:val="fr-FR"/>
        </w:rPr>
      </w:pPr>
      <w:r w:rsidRPr="008D0E1B">
        <w:rPr>
          <w:lang w:val="fr-FR"/>
        </w:rPr>
        <w:t xml:space="preserve">Le SDK qui est utilisé avec le nano-ordinateur est celui fourni par NVIDIA et qui se nomme </w:t>
      </w:r>
      <w:proofErr w:type="spellStart"/>
      <w:r w:rsidRPr="00F545BF">
        <w:rPr>
          <w:i/>
          <w:lang w:val="fr-FR"/>
        </w:rPr>
        <w:t>JetPack</w:t>
      </w:r>
      <w:proofErr w:type="spellEnd"/>
      <w:r w:rsidR="006E5858" w:rsidRPr="008D0E1B">
        <w:rPr>
          <w:lang w:val="fr-FR"/>
        </w:rPr>
        <w:t xml:space="preserve"> </w:t>
      </w:r>
      <w:r w:rsidR="006E5858" w:rsidRPr="008D0E1B">
        <w:rPr>
          <w:rStyle w:val="Appelnotedebasdep"/>
          <w:lang w:val="fr-FR"/>
        </w:rPr>
        <w:footnoteReference w:id="11"/>
      </w:r>
      <w:r w:rsidR="006E5858" w:rsidRPr="008D0E1B">
        <w:rPr>
          <w:lang w:val="fr-FR"/>
        </w:rPr>
        <w:t xml:space="preserve"> </w:t>
      </w:r>
      <w:r w:rsidR="006E5858" w:rsidRPr="008D0E1B">
        <w:rPr>
          <w:rStyle w:val="Appelnotedebasdep"/>
          <w:lang w:val="fr-FR"/>
        </w:rPr>
        <w:footnoteReference w:id="12"/>
      </w:r>
      <w:r w:rsidR="00DC3948" w:rsidRPr="008D0E1B">
        <w:rPr>
          <w:lang w:val="fr-FR"/>
        </w:rPr>
        <w:t xml:space="preserve"> (</w:t>
      </w:r>
      <w:r w:rsidR="00DC3948" w:rsidRPr="008D0E1B">
        <w:rPr>
          <w:lang w:val="fr-FR"/>
        </w:rPr>
        <w:fldChar w:fldCharType="begin"/>
      </w:r>
      <w:r w:rsidR="00DC3948" w:rsidRPr="008D0E1B">
        <w:rPr>
          <w:lang w:val="fr-FR"/>
        </w:rPr>
        <w:instrText xml:space="preserve"> REF _Ref84685271 \h </w:instrText>
      </w:r>
      <w:r w:rsidR="008D0E1B">
        <w:rPr>
          <w:lang w:val="fr-FR"/>
        </w:rPr>
        <w:instrText xml:space="preserve"> \* MERGEFORMAT </w:instrText>
      </w:r>
      <w:r w:rsidR="00DC3948" w:rsidRPr="008D0E1B">
        <w:rPr>
          <w:lang w:val="fr-FR"/>
        </w:rPr>
      </w:r>
      <w:r w:rsidR="00DC3948" w:rsidRPr="008D0E1B">
        <w:rPr>
          <w:lang w:val="fr-FR"/>
        </w:rPr>
        <w:fldChar w:fldCharType="separate"/>
      </w:r>
      <w:r w:rsidR="00F57D12" w:rsidRPr="008D0E1B">
        <w:rPr>
          <w:lang w:val="fr-FR"/>
        </w:rPr>
        <w:t xml:space="preserve">Figure </w:t>
      </w:r>
      <w:r w:rsidR="00F57D12">
        <w:rPr>
          <w:noProof/>
          <w:lang w:val="fr-FR"/>
        </w:rPr>
        <w:t>7</w:t>
      </w:r>
      <w:r w:rsidR="00DC3948" w:rsidRPr="008D0E1B">
        <w:rPr>
          <w:lang w:val="fr-FR"/>
        </w:rPr>
        <w:fldChar w:fldCharType="end"/>
      </w:r>
      <w:r w:rsidR="00DC3948" w:rsidRPr="008D0E1B">
        <w:rPr>
          <w:lang w:val="fr-FR"/>
        </w:rPr>
        <w:t>)</w:t>
      </w:r>
      <w:r w:rsidR="006E5858" w:rsidRPr="008D0E1B">
        <w:rPr>
          <w:lang w:val="fr-FR"/>
        </w:rPr>
        <w:t xml:space="preserve">. La version 4.4  </w:t>
      </w:r>
      <w:r w:rsidR="006E5858" w:rsidRPr="008D0E1B">
        <w:rPr>
          <w:rStyle w:val="Appelnotedebasdep"/>
          <w:lang w:val="fr-FR"/>
        </w:rPr>
        <w:footnoteReference w:id="13"/>
      </w:r>
      <w:r w:rsidR="006E5858" w:rsidRPr="008D0E1B">
        <w:rPr>
          <w:lang w:val="fr-FR"/>
        </w:rPr>
        <w:t xml:space="preserve"> </w:t>
      </w:r>
      <w:r w:rsidRPr="008D0E1B">
        <w:rPr>
          <w:lang w:val="fr-FR"/>
        </w:rPr>
        <w:t xml:space="preserve">est celle avec laquelle les tests de performance ont été exécutés. Il contient le système d’exploitation </w:t>
      </w:r>
      <w:r w:rsidRPr="00F545BF">
        <w:rPr>
          <w:i/>
          <w:lang w:val="fr-FR"/>
        </w:rPr>
        <w:t xml:space="preserve">Linux pour </w:t>
      </w:r>
      <w:proofErr w:type="spellStart"/>
      <w:r w:rsidRPr="00F545BF">
        <w:rPr>
          <w:i/>
          <w:lang w:val="fr-FR"/>
        </w:rPr>
        <w:t>Tegra</w:t>
      </w:r>
      <w:proofErr w:type="spellEnd"/>
      <w:r w:rsidRPr="008D0E1B">
        <w:rPr>
          <w:lang w:val="fr-FR"/>
        </w:rPr>
        <w:t xml:space="preserve"> (L4T)</w:t>
      </w:r>
      <w:r w:rsidR="006E5858" w:rsidRPr="008D0E1B">
        <w:rPr>
          <w:vertAlign w:val="superscript"/>
          <w:lang w:val="fr-FR"/>
        </w:rPr>
        <w:t xml:space="preserve"> </w:t>
      </w:r>
      <w:r w:rsidR="006E5858" w:rsidRPr="008D0E1B">
        <w:rPr>
          <w:rStyle w:val="Appelnotedebasdep"/>
          <w:lang w:val="fr-FR"/>
        </w:rPr>
        <w:footnoteReference w:id="14"/>
      </w:r>
      <w:r w:rsidRPr="008D0E1B">
        <w:rPr>
          <w:vertAlign w:val="superscript"/>
          <w:lang w:val="fr-FR"/>
        </w:rPr>
        <w:t xml:space="preserve"> </w:t>
      </w:r>
      <w:r w:rsidRPr="008D0E1B">
        <w:rPr>
          <w:lang w:val="fr-FR"/>
        </w:rPr>
        <w:t xml:space="preserve">(version L4T 32.4.3), qui est une version de la distribution Linux Ubuntu 18.04 mise à la saveur de NVIDIA. </w:t>
      </w:r>
      <w:proofErr w:type="spellStart"/>
      <w:r w:rsidRPr="00F545BF">
        <w:rPr>
          <w:i/>
          <w:lang w:val="fr-FR"/>
        </w:rPr>
        <w:t>Jetpack</w:t>
      </w:r>
      <w:proofErr w:type="spellEnd"/>
      <w:r w:rsidRPr="008D0E1B">
        <w:rPr>
          <w:lang w:val="fr-FR"/>
        </w:rPr>
        <w:t xml:space="preserve"> </w:t>
      </w:r>
      <w:proofErr w:type="gramStart"/>
      <w:r w:rsidRPr="008D0E1B">
        <w:rPr>
          <w:lang w:val="fr-FR"/>
        </w:rPr>
        <w:t>contient</w:t>
      </w:r>
      <w:proofErr w:type="gramEnd"/>
      <w:r w:rsidRPr="008D0E1B">
        <w:rPr>
          <w:lang w:val="fr-FR"/>
        </w:rPr>
        <w:t xml:space="preserve"> aussi d’autres librairies qui sont nécessaires pour re construire la version ONNX du modèle, tel que </w:t>
      </w:r>
      <w:r w:rsidR="004D5F04">
        <w:rPr>
          <w:i/>
          <w:lang w:val="fr-FR"/>
        </w:rPr>
        <w:t>CUDA</w:t>
      </w:r>
      <w:r w:rsidRPr="008D0E1B">
        <w:rPr>
          <w:lang w:val="fr-FR"/>
        </w:rPr>
        <w:t xml:space="preserve">, </w:t>
      </w:r>
      <w:proofErr w:type="spellStart"/>
      <w:r w:rsidRPr="00F545BF">
        <w:rPr>
          <w:i/>
          <w:lang w:val="fr-FR"/>
        </w:rPr>
        <w:t>CuDNN</w:t>
      </w:r>
      <w:proofErr w:type="spellEnd"/>
      <w:r w:rsidRPr="008D0E1B">
        <w:rPr>
          <w:lang w:val="fr-FR"/>
        </w:rPr>
        <w:t xml:space="preserve"> et </w:t>
      </w:r>
      <w:proofErr w:type="spellStart"/>
      <w:r w:rsidRPr="00F545BF">
        <w:rPr>
          <w:i/>
          <w:lang w:val="fr-FR"/>
        </w:rPr>
        <w:t>TensorRT</w:t>
      </w:r>
      <w:proofErr w:type="spellEnd"/>
      <w:r w:rsidRPr="008D0E1B">
        <w:rPr>
          <w:lang w:val="fr-FR"/>
        </w:rPr>
        <w:t>.</w:t>
      </w:r>
    </w:p>
    <w:p w14:paraId="414064BA" w14:textId="77777777" w:rsidR="00A87D2C" w:rsidRPr="008D0E1B" w:rsidRDefault="00704BFB" w:rsidP="00952DFA">
      <w:pPr>
        <w:spacing w:after="289" w:line="259" w:lineRule="auto"/>
        <w:jc w:val="left"/>
        <w:rPr>
          <w:lang w:val="fr-FR"/>
        </w:rPr>
      </w:pPr>
      <w:r w:rsidRPr="008D0E1B">
        <w:rPr>
          <w:noProof/>
          <w:lang w:val="fr-FR" w:eastAsia="fr-FR"/>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4"/>
                    <a:stretch>
                      <a:fillRect/>
                    </a:stretch>
                  </pic:blipFill>
                  <pic:spPr>
                    <a:xfrm>
                      <a:off x="0" y="0"/>
                      <a:ext cx="5943786" cy="2251701"/>
                    </a:xfrm>
                    <a:prstGeom prst="rect">
                      <a:avLst/>
                    </a:prstGeom>
                  </pic:spPr>
                </pic:pic>
              </a:graphicData>
            </a:graphic>
          </wp:inline>
        </w:drawing>
      </w:r>
    </w:p>
    <w:p w14:paraId="5E65095D" w14:textId="141EAD92" w:rsidR="00546234" w:rsidRPr="008D0E1B" w:rsidRDefault="00546234" w:rsidP="00546234">
      <w:pPr>
        <w:pStyle w:val="Lgende"/>
        <w:rPr>
          <w:lang w:val="fr-FR"/>
        </w:rPr>
      </w:pPr>
      <w:bookmarkStart w:id="46" w:name="_Ref84685271"/>
      <w:bookmarkStart w:id="47" w:name="_Toc8843039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7</w:t>
      </w:r>
      <w:r w:rsidRPr="008D0E1B">
        <w:rPr>
          <w:lang w:val="fr-FR"/>
        </w:rPr>
        <w:fldChar w:fldCharType="end"/>
      </w:r>
      <w:bookmarkEnd w:id="46"/>
      <w:r w:rsidRPr="008D0E1B">
        <w:rPr>
          <w:lang w:val="fr-FR"/>
        </w:rPr>
        <w:t xml:space="preserve">: Diagramme de l’architecture du NVIDIA </w:t>
      </w:r>
      <w:proofErr w:type="spellStart"/>
      <w:r w:rsidRPr="008D0E1B">
        <w:rPr>
          <w:lang w:val="fr-FR"/>
        </w:rPr>
        <w:t>JetPack</w:t>
      </w:r>
      <w:proofErr w:type="spellEnd"/>
      <w:r w:rsidRPr="008D0E1B">
        <w:rPr>
          <w:rStyle w:val="Appeldenotedefin"/>
          <w:lang w:val="fr-FR"/>
        </w:rPr>
        <w:endnoteReference w:id="1"/>
      </w:r>
      <w:bookmarkEnd w:id="47"/>
    </w:p>
    <w:p w14:paraId="65250DCC" w14:textId="3F29FDD3" w:rsidR="00A87D2C" w:rsidRPr="008D0E1B" w:rsidRDefault="00704BFB" w:rsidP="00663667">
      <w:pPr>
        <w:ind w:left="-13"/>
        <w:rPr>
          <w:lang w:val="fr-FR"/>
        </w:rPr>
      </w:pPr>
      <w:r w:rsidRPr="00F545BF">
        <w:rPr>
          <w:i/>
          <w:lang w:val="fr-FR"/>
        </w:rPr>
        <w:lastRenderedPageBreak/>
        <w:t>Python</w:t>
      </w:r>
      <w:r w:rsidRPr="008D0E1B">
        <w:rPr>
          <w:lang w:val="fr-FR"/>
        </w:rPr>
        <w:t xml:space="preserve"> et </w:t>
      </w:r>
      <w:r w:rsidRPr="00F545BF">
        <w:rPr>
          <w:i/>
          <w:lang w:val="fr-FR"/>
        </w:rPr>
        <w:t>C++</w:t>
      </w:r>
      <w:r w:rsidRPr="008D0E1B">
        <w:rPr>
          <w:lang w:val="fr-FR"/>
        </w:rPr>
        <w:t xml:space="preserve"> sont les langages utilisés par la plateforme applicative de </w:t>
      </w:r>
      <w:proofErr w:type="spellStart"/>
      <w:r w:rsidRPr="00F545BF">
        <w:rPr>
          <w:i/>
          <w:lang w:val="fr-FR"/>
        </w:rPr>
        <w:t>Deep</w:t>
      </w:r>
      <w:proofErr w:type="spellEnd"/>
      <w:r w:rsidR="003C3EF0" w:rsidRPr="00F545BF">
        <w:rPr>
          <w:i/>
          <w:lang w:val="fr-FR"/>
        </w:rPr>
        <w:t xml:space="preserve"> </w:t>
      </w:r>
      <w:r w:rsidRPr="00F545BF">
        <w:rPr>
          <w:i/>
          <w:lang w:val="fr-FR"/>
        </w:rPr>
        <w:t>Learning</w:t>
      </w:r>
      <w:r w:rsidRPr="008D0E1B">
        <w:rPr>
          <w:lang w:val="fr-FR"/>
        </w:rPr>
        <w:t xml:space="preserve"> de NVIDIA. Python est utilisé comme langage accessible et appelle les extensions écrites en </w:t>
      </w:r>
      <w:r w:rsidRPr="00F545BF">
        <w:rPr>
          <w:i/>
          <w:lang w:val="fr-FR"/>
        </w:rPr>
        <w:t>C++</w:t>
      </w:r>
      <w:r w:rsidRPr="008D0E1B">
        <w:rPr>
          <w:lang w:val="fr-FR"/>
        </w:rPr>
        <w:t xml:space="preserve"> et qui optimisent les accès aux ressources systèmes tel</w:t>
      </w:r>
      <w:r w:rsidR="003D0058" w:rsidRPr="008D0E1B">
        <w:rPr>
          <w:lang w:val="fr-FR"/>
        </w:rPr>
        <w:t>s</w:t>
      </w:r>
      <w:r w:rsidRPr="008D0E1B">
        <w:rPr>
          <w:lang w:val="fr-FR"/>
        </w:rPr>
        <w:t xml:space="preserve"> que les </w:t>
      </w:r>
      <w:proofErr w:type="spellStart"/>
      <w:r w:rsidRPr="008D0E1B">
        <w:rPr>
          <w:lang w:val="fr-FR"/>
        </w:rPr>
        <w:t>CPUs</w:t>
      </w:r>
      <w:proofErr w:type="spellEnd"/>
      <w:r w:rsidRPr="008D0E1B">
        <w:rPr>
          <w:lang w:val="fr-FR"/>
        </w:rPr>
        <w:t xml:space="preserve"> et </w:t>
      </w:r>
      <w:proofErr w:type="spellStart"/>
      <w:r w:rsidRPr="008D0E1B">
        <w:rPr>
          <w:lang w:val="fr-FR"/>
        </w:rPr>
        <w:t>GPUs</w:t>
      </w:r>
      <w:proofErr w:type="spellEnd"/>
      <w:r w:rsidRPr="008D0E1B">
        <w:rPr>
          <w:lang w:val="fr-FR"/>
        </w:rPr>
        <w:t xml:space="preserve">, les traitements des images et </w:t>
      </w:r>
      <w:r w:rsidR="0073000E" w:rsidRPr="008D0E1B">
        <w:rPr>
          <w:lang w:val="fr-FR"/>
        </w:rPr>
        <w:t xml:space="preserve">des </w:t>
      </w:r>
      <w:r w:rsidRPr="008D0E1B">
        <w:rPr>
          <w:lang w:val="fr-FR"/>
        </w:rPr>
        <w:t>vidéos, les boucles et les traitements mémoires intensifs.</w:t>
      </w:r>
    </w:p>
    <w:p w14:paraId="598F4338" w14:textId="33A946D0" w:rsidR="00A87D2C" w:rsidRPr="008D0E1B" w:rsidRDefault="00704BFB" w:rsidP="00952DFA">
      <w:pPr>
        <w:spacing w:after="202"/>
        <w:ind w:left="-3"/>
        <w:rPr>
          <w:lang w:val="fr-FR"/>
        </w:rPr>
      </w:pPr>
      <w:r w:rsidRPr="008D0E1B">
        <w:rPr>
          <w:lang w:val="fr-FR"/>
        </w:rPr>
        <w:t xml:space="preserve">La librairie d’apprentissage profond qui est utilisée est </w:t>
      </w:r>
      <w:proofErr w:type="spellStart"/>
      <w:r w:rsidRPr="00F545BF">
        <w:rPr>
          <w:i/>
          <w:lang w:val="fr-FR"/>
        </w:rPr>
        <w:t>PyTorch</w:t>
      </w:r>
      <w:proofErr w:type="spellEnd"/>
      <w:r w:rsidRPr="008D0E1B">
        <w:rPr>
          <w:lang w:val="fr-FR"/>
        </w:rPr>
        <w:t xml:space="preserve">, bonifié avec une version adaptée par NVIDIA de </w:t>
      </w:r>
      <w:proofErr w:type="spellStart"/>
      <w:r w:rsidRPr="00F545BF">
        <w:rPr>
          <w:i/>
          <w:lang w:val="fr-FR"/>
        </w:rPr>
        <w:t>torchvision</w:t>
      </w:r>
      <w:proofErr w:type="spellEnd"/>
      <w:r w:rsidRPr="008D0E1B">
        <w:rPr>
          <w:lang w:val="fr-FR"/>
        </w:rPr>
        <w:t>, qui fournit des architecture</w:t>
      </w:r>
      <w:r w:rsidR="006E5858" w:rsidRPr="008D0E1B">
        <w:rPr>
          <w:lang w:val="fr-FR"/>
        </w:rPr>
        <w:t>s</w:t>
      </w:r>
      <w:r w:rsidRPr="008D0E1B">
        <w:rPr>
          <w:lang w:val="fr-FR"/>
        </w:rPr>
        <w:t xml:space="preserve"> et des utilitaires pour la vision par ordinateur. Des versions bien spécifiques sont nécessaires et il est important de s’y conformer au risque de tomber dans une investigation bien couteuse en temps et </w:t>
      </w:r>
      <w:r w:rsidR="003C3EF0" w:rsidRPr="008D0E1B">
        <w:rPr>
          <w:lang w:val="fr-FR"/>
        </w:rPr>
        <w:t xml:space="preserve">en </w:t>
      </w:r>
      <w:r w:rsidRPr="008D0E1B">
        <w:rPr>
          <w:lang w:val="fr-FR"/>
        </w:rPr>
        <w:t>énergie</w:t>
      </w:r>
      <w:r w:rsidR="006E5858" w:rsidRPr="008D0E1B">
        <w:rPr>
          <w:rStyle w:val="Appelnotedebasdep"/>
          <w:lang w:val="fr-FR"/>
        </w:rPr>
        <w:footnoteReference w:id="15"/>
      </w:r>
      <w:r w:rsidRPr="008D0E1B">
        <w:rPr>
          <w:lang w:val="fr-FR"/>
        </w:rPr>
        <w:t>.</w:t>
      </w:r>
    </w:p>
    <w:p w14:paraId="68129BB3" w14:textId="1946DB52" w:rsidR="00A87D2C" w:rsidRPr="008D0E1B" w:rsidRDefault="00704BFB" w:rsidP="00952DFA">
      <w:pPr>
        <w:spacing w:after="219"/>
        <w:ind w:left="-3"/>
        <w:rPr>
          <w:lang w:val="fr-FR"/>
        </w:rPr>
      </w:pPr>
      <w:r w:rsidRPr="008D0E1B">
        <w:rPr>
          <w:lang w:val="fr-FR"/>
        </w:rPr>
        <w:t xml:space="preserve">Le nano-ordinateur inclut un GPU qui est mis à contribution lors de l’inférence. Le compilateur de NVIDIA pour GPU </w:t>
      </w:r>
      <w:r w:rsidR="004D5F04">
        <w:rPr>
          <w:i/>
          <w:lang w:val="fr-FR"/>
        </w:rPr>
        <w:t>CUDA</w:t>
      </w:r>
      <w:r w:rsidRPr="008D0E1B">
        <w:rPr>
          <w:lang w:val="fr-FR"/>
        </w:rPr>
        <w:t xml:space="preserve"> est nécessaire pour r</w:t>
      </w:r>
      <w:r w:rsidR="003D0058" w:rsidRPr="008D0E1B">
        <w:rPr>
          <w:lang w:val="fr-FR"/>
        </w:rPr>
        <w:t>é</w:t>
      </w:r>
      <w:r w:rsidRPr="008D0E1B">
        <w:rPr>
          <w:lang w:val="fr-FR"/>
        </w:rPr>
        <w:t xml:space="preserve">générer la version ONNX. La version doit concorder avec la bonne version de </w:t>
      </w:r>
      <w:proofErr w:type="spellStart"/>
      <w:r w:rsidRPr="00F545BF">
        <w:rPr>
          <w:i/>
          <w:lang w:val="fr-FR"/>
        </w:rPr>
        <w:t>PyTorch</w:t>
      </w:r>
      <w:proofErr w:type="spellEnd"/>
      <w:r w:rsidRPr="008D0E1B">
        <w:rPr>
          <w:lang w:val="fr-FR"/>
        </w:rPr>
        <w:t xml:space="preserve">. La version adaptée (fork) de </w:t>
      </w:r>
      <w:proofErr w:type="spellStart"/>
      <w:r w:rsidRPr="00F545BF">
        <w:rPr>
          <w:i/>
          <w:lang w:val="fr-FR"/>
        </w:rPr>
        <w:t>torchvision</w:t>
      </w:r>
      <w:proofErr w:type="spellEnd"/>
      <w:r w:rsidRPr="008D0E1B">
        <w:rPr>
          <w:lang w:val="fr-FR"/>
        </w:rPr>
        <w:t xml:space="preserve"> doit être recom</w:t>
      </w:r>
      <w:r w:rsidR="00BA623A" w:rsidRPr="008D0E1B">
        <w:rPr>
          <w:lang w:val="fr-FR"/>
        </w:rPr>
        <w:t xml:space="preserve">pilée avec la bonne version de </w:t>
      </w:r>
      <w:proofErr w:type="spellStart"/>
      <w:r w:rsidR="00BA623A" w:rsidRPr="00F545BF">
        <w:rPr>
          <w:i/>
          <w:lang w:val="fr-FR"/>
        </w:rPr>
        <w:t>P</w:t>
      </w:r>
      <w:r w:rsidRPr="00F545BF">
        <w:rPr>
          <w:i/>
          <w:lang w:val="fr-FR"/>
        </w:rPr>
        <w:t>ytorch</w:t>
      </w:r>
      <w:proofErr w:type="spellEnd"/>
      <w:r w:rsidRPr="008D0E1B">
        <w:rPr>
          <w:lang w:val="fr-FR"/>
        </w:rPr>
        <w:t xml:space="preserve"> et </w:t>
      </w:r>
      <w:r w:rsidR="004D5F04">
        <w:rPr>
          <w:i/>
          <w:lang w:val="fr-FR"/>
        </w:rPr>
        <w:t>CUDA</w:t>
      </w:r>
      <w:r w:rsidRPr="008D0E1B">
        <w:rPr>
          <w:lang w:val="fr-FR"/>
        </w:rPr>
        <w:t>.</w:t>
      </w:r>
    </w:p>
    <w:p w14:paraId="778E5E43" w14:textId="746C7A2E" w:rsidR="00D362B3" w:rsidRPr="008D0E1B" w:rsidRDefault="00704BFB" w:rsidP="00F545BF">
      <w:pPr>
        <w:spacing w:after="379"/>
        <w:ind w:left="-3"/>
        <w:rPr>
          <w:i/>
          <w:iCs/>
          <w:color w:val="44546A" w:themeColor="text2"/>
          <w:sz w:val="18"/>
          <w:szCs w:val="18"/>
          <w:lang w:val="fr-FR"/>
        </w:rPr>
      </w:pPr>
      <w:r w:rsidRPr="008D0E1B">
        <w:rPr>
          <w:lang w:val="fr-FR"/>
        </w:rPr>
        <w:t>Enfin pour r</w:t>
      </w:r>
      <w:r w:rsidR="003D0058" w:rsidRPr="008D0E1B">
        <w:rPr>
          <w:lang w:val="fr-FR"/>
        </w:rPr>
        <w:t>é</w:t>
      </w:r>
      <w:r w:rsidRPr="008D0E1B">
        <w:rPr>
          <w:lang w:val="fr-FR"/>
        </w:rPr>
        <w:t xml:space="preserve">générer la version ONNX lors de la phase de réentrainement, les librairies </w:t>
      </w:r>
      <w:proofErr w:type="spellStart"/>
      <w:r w:rsidRPr="00F545BF">
        <w:rPr>
          <w:i/>
          <w:lang w:val="fr-FR"/>
        </w:rPr>
        <w:t>TensorRT</w:t>
      </w:r>
      <w:proofErr w:type="spellEnd"/>
      <w:r w:rsidRPr="008D0E1B">
        <w:rPr>
          <w:lang w:val="fr-FR"/>
        </w:rPr>
        <w:t xml:space="preserve"> et ONNX ont été utilisées, en compagnie de l’utilitaire </w:t>
      </w:r>
      <w:proofErr w:type="spellStart"/>
      <w:r w:rsidRPr="00F545BF">
        <w:rPr>
          <w:i/>
          <w:lang w:val="fr-FR"/>
        </w:rPr>
        <w:t>trtexec</w:t>
      </w:r>
      <w:proofErr w:type="spellEnd"/>
      <w:r w:rsidRPr="008D0E1B">
        <w:rPr>
          <w:lang w:val="fr-FR"/>
        </w:rPr>
        <w:t xml:space="preserve"> qui permet de valider et tester le fichier ONNX généré.</w:t>
      </w:r>
    </w:p>
    <w:p w14:paraId="2BC31F29" w14:textId="0344886E" w:rsidR="00A87D2C" w:rsidRPr="008D0E1B" w:rsidRDefault="00D362B3" w:rsidP="00D362B3">
      <w:pPr>
        <w:pStyle w:val="Lgende"/>
        <w:rPr>
          <w:lang w:val="fr-FR"/>
        </w:rPr>
      </w:pPr>
      <w:bookmarkStart w:id="48" w:name="_Ref84685209"/>
      <w:bookmarkStart w:id="49" w:name="_Toc88430421"/>
      <w:r w:rsidRPr="008D0E1B">
        <w:rPr>
          <w:lang w:val="fr-FR"/>
        </w:rPr>
        <w:t>Table</w:t>
      </w:r>
      <w:r w:rsidR="00AB6F26"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2</w:t>
      </w:r>
      <w:r w:rsidRPr="008D0E1B">
        <w:rPr>
          <w:lang w:val="fr-FR"/>
        </w:rPr>
        <w:fldChar w:fldCharType="end"/>
      </w:r>
      <w:bookmarkEnd w:id="48"/>
      <w:r w:rsidRPr="008D0E1B">
        <w:rPr>
          <w:lang w:val="fr-FR"/>
        </w:rPr>
        <w:t>: Solutions logicielles de l’essai</w:t>
      </w:r>
      <w:bookmarkEnd w:id="49"/>
    </w:p>
    <w:p w14:paraId="72AD6351" w14:textId="0AAA6733" w:rsidR="003272B4" w:rsidRPr="008D0E1B" w:rsidRDefault="003272B4">
      <w:pPr>
        <w:rPr>
          <w:lang w:val="fr-FR"/>
        </w:rPr>
      </w:pPr>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2"/>
        <w:gridCol w:w="51"/>
        <w:gridCol w:w="941"/>
        <w:gridCol w:w="44"/>
        <w:gridCol w:w="1158"/>
        <w:gridCol w:w="42"/>
        <w:gridCol w:w="5679"/>
      </w:tblGrid>
      <w:tr w:rsidR="001B7AB9" w:rsidRPr="008D0E1B" w14:paraId="41A207F2" w14:textId="77777777" w:rsidTr="00F545BF">
        <w:trPr>
          <w:trHeight w:val="369"/>
          <w:tblHeader/>
        </w:trPr>
        <w:tc>
          <w:tcPr>
            <w:tcW w:w="1443" w:type="dxa"/>
            <w:tcBorders>
              <w:top w:val="single" w:sz="3" w:space="0" w:color="000000"/>
              <w:left w:val="single" w:sz="3" w:space="0" w:color="000000"/>
              <w:bottom w:val="single" w:sz="3" w:space="0" w:color="000000"/>
              <w:right w:val="single" w:sz="3" w:space="0" w:color="000000"/>
            </w:tcBorders>
          </w:tcPr>
          <w:p w14:paraId="2788637B" w14:textId="77777777" w:rsidR="001B7AB9" w:rsidRPr="008D0E1B" w:rsidRDefault="001B7AB9" w:rsidP="00952DFA">
            <w:pPr>
              <w:spacing w:line="259" w:lineRule="auto"/>
              <w:jc w:val="left"/>
              <w:rPr>
                <w:b/>
                <w:lang w:val="fr-FR"/>
              </w:rPr>
            </w:pPr>
            <w:proofErr w:type="spellStart"/>
            <w:r w:rsidRPr="008D0E1B">
              <w:rPr>
                <w:b/>
                <w:lang w:val="fr-FR"/>
              </w:rPr>
              <w:t>Language</w:t>
            </w:r>
            <w:proofErr w:type="spellEnd"/>
          </w:p>
        </w:tc>
        <w:tc>
          <w:tcPr>
            <w:tcW w:w="964" w:type="dxa"/>
            <w:gridSpan w:val="2"/>
            <w:tcBorders>
              <w:top w:val="single" w:sz="3" w:space="0" w:color="000000"/>
              <w:left w:val="single" w:sz="3" w:space="0" w:color="000000"/>
              <w:bottom w:val="single" w:sz="3" w:space="0" w:color="000000"/>
              <w:right w:val="single" w:sz="3" w:space="0" w:color="000000"/>
            </w:tcBorders>
          </w:tcPr>
          <w:p w14:paraId="365D2D51" w14:textId="77777777" w:rsidR="001B7AB9" w:rsidRPr="008D0E1B" w:rsidRDefault="001B7AB9" w:rsidP="00952DFA">
            <w:pPr>
              <w:spacing w:line="259" w:lineRule="auto"/>
              <w:jc w:val="left"/>
              <w:rPr>
                <w:b/>
                <w:lang w:val="fr-FR"/>
              </w:rPr>
            </w:pPr>
            <w:r w:rsidRPr="008D0E1B">
              <w:rPr>
                <w:b/>
                <w:lang w:val="fr-FR"/>
              </w:rPr>
              <w:t>Version</w:t>
            </w:r>
          </w:p>
        </w:tc>
        <w:tc>
          <w:tcPr>
            <w:tcW w:w="1203" w:type="dxa"/>
            <w:gridSpan w:val="2"/>
            <w:tcBorders>
              <w:top w:val="single" w:sz="3" w:space="0" w:color="000000"/>
              <w:left w:val="single" w:sz="3" w:space="0" w:color="000000"/>
              <w:bottom w:val="single" w:sz="3" w:space="0" w:color="000000"/>
              <w:right w:val="single" w:sz="3" w:space="0" w:color="000000"/>
            </w:tcBorders>
          </w:tcPr>
          <w:p w14:paraId="2FA048C7" w14:textId="77777777" w:rsidR="001B7AB9" w:rsidRPr="008D0E1B" w:rsidRDefault="001B7AB9" w:rsidP="00952DFA">
            <w:pPr>
              <w:spacing w:line="259" w:lineRule="auto"/>
              <w:jc w:val="left"/>
              <w:rPr>
                <w:b/>
                <w:lang w:val="fr-FR"/>
              </w:rPr>
            </w:pPr>
            <w:r w:rsidRPr="008D0E1B">
              <w:rPr>
                <w:b/>
                <w:lang w:val="fr-FR"/>
              </w:rPr>
              <w:t>Licence</w:t>
            </w:r>
          </w:p>
        </w:tc>
        <w:tc>
          <w:tcPr>
            <w:tcW w:w="5746" w:type="dxa"/>
            <w:gridSpan w:val="2"/>
            <w:tcBorders>
              <w:top w:val="single" w:sz="3" w:space="0" w:color="000000"/>
              <w:left w:val="single" w:sz="3" w:space="0" w:color="000000"/>
              <w:bottom w:val="single" w:sz="3" w:space="0" w:color="000000"/>
              <w:right w:val="single" w:sz="3" w:space="0" w:color="000000"/>
            </w:tcBorders>
          </w:tcPr>
          <w:p w14:paraId="3314D7A8" w14:textId="77777777" w:rsidR="001B7AB9" w:rsidRPr="008D0E1B" w:rsidRDefault="001B7AB9" w:rsidP="00952DFA">
            <w:pPr>
              <w:spacing w:line="259" w:lineRule="auto"/>
              <w:jc w:val="left"/>
              <w:rPr>
                <w:b/>
                <w:lang w:val="fr-FR"/>
              </w:rPr>
            </w:pPr>
            <w:r w:rsidRPr="008D0E1B">
              <w:rPr>
                <w:b/>
                <w:lang w:val="fr-FR"/>
              </w:rPr>
              <w:t>Rôles et responsabilités</w:t>
            </w:r>
          </w:p>
        </w:tc>
      </w:tr>
      <w:tr w:rsidR="001B7AB9" w:rsidRPr="00F545BF" w14:paraId="7DBBCF49"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0017A66F" w14:textId="77777777" w:rsidR="001B7AB9" w:rsidRPr="008D0E1B" w:rsidRDefault="001B7AB9" w:rsidP="00952DFA">
            <w:pPr>
              <w:spacing w:line="259" w:lineRule="auto"/>
              <w:jc w:val="left"/>
              <w:rPr>
                <w:lang w:val="fr-FR"/>
              </w:rPr>
            </w:pPr>
            <w:proofErr w:type="spellStart"/>
            <w:r w:rsidRPr="008D0E1B">
              <w:rPr>
                <w:lang w:val="fr-FR"/>
              </w:rPr>
              <w:t>JetpPack</w:t>
            </w:r>
            <w:proofErr w:type="spellEnd"/>
          </w:p>
        </w:tc>
        <w:tc>
          <w:tcPr>
            <w:tcW w:w="964" w:type="dxa"/>
            <w:gridSpan w:val="2"/>
            <w:tcBorders>
              <w:top w:val="single" w:sz="3" w:space="0" w:color="000000"/>
              <w:left w:val="single" w:sz="3" w:space="0" w:color="000000"/>
              <w:bottom w:val="single" w:sz="3" w:space="0" w:color="000000"/>
              <w:right w:val="single" w:sz="3" w:space="0" w:color="000000"/>
            </w:tcBorders>
          </w:tcPr>
          <w:p w14:paraId="2658A9CC" w14:textId="77777777" w:rsidR="001B7AB9" w:rsidRPr="008D0E1B" w:rsidRDefault="001B7AB9" w:rsidP="00952DFA">
            <w:pPr>
              <w:spacing w:line="259" w:lineRule="auto"/>
              <w:jc w:val="left"/>
              <w:rPr>
                <w:lang w:val="fr-FR"/>
              </w:rPr>
            </w:pPr>
            <w:r w:rsidRPr="008D0E1B">
              <w:rPr>
                <w:lang w:val="fr-FR"/>
              </w:rPr>
              <w:t>4.4</w:t>
            </w:r>
          </w:p>
        </w:tc>
        <w:tc>
          <w:tcPr>
            <w:tcW w:w="1203" w:type="dxa"/>
            <w:gridSpan w:val="2"/>
            <w:tcBorders>
              <w:top w:val="single" w:sz="3" w:space="0" w:color="000000"/>
              <w:left w:val="single" w:sz="3" w:space="0" w:color="000000"/>
              <w:bottom w:val="single" w:sz="3" w:space="0" w:color="000000"/>
              <w:right w:val="single" w:sz="3" w:space="0" w:color="000000"/>
            </w:tcBorders>
          </w:tcPr>
          <w:p w14:paraId="3276B6CD" w14:textId="77777777" w:rsidR="001B7AB9" w:rsidRPr="008D0E1B" w:rsidRDefault="001B7AB9" w:rsidP="00952DFA">
            <w:pPr>
              <w:spacing w:line="259" w:lineRule="auto"/>
              <w:jc w:val="left"/>
              <w:rPr>
                <w:lang w:val="fr-FR"/>
              </w:rPr>
            </w:pPr>
            <w:r w:rsidRPr="008D0E1B">
              <w:rPr>
                <w:lang w:val="fr-FR"/>
              </w:rPr>
              <w:t>NVIDIA</w:t>
            </w:r>
          </w:p>
        </w:tc>
        <w:tc>
          <w:tcPr>
            <w:tcW w:w="5746" w:type="dxa"/>
            <w:gridSpan w:val="2"/>
            <w:tcBorders>
              <w:top w:val="single" w:sz="3" w:space="0" w:color="000000"/>
              <w:left w:val="single" w:sz="3" w:space="0" w:color="000000"/>
              <w:bottom w:val="single" w:sz="3" w:space="0" w:color="000000"/>
              <w:right w:val="single" w:sz="3" w:space="0" w:color="000000"/>
            </w:tcBorders>
          </w:tcPr>
          <w:p w14:paraId="0F4FA6B9" w14:textId="77777777" w:rsidR="001B7AB9" w:rsidRPr="008D0E1B" w:rsidRDefault="001B7AB9" w:rsidP="00952DFA">
            <w:pPr>
              <w:spacing w:line="259" w:lineRule="auto"/>
              <w:rPr>
                <w:lang w:val="fr-FR"/>
              </w:rPr>
            </w:pPr>
            <w:r w:rsidRPr="008D0E1B">
              <w:rPr>
                <w:lang w:val="fr-FR"/>
              </w:rPr>
              <w:t>Kit de développement de logiciels incluant le système d’exploitation L4T, et les librairies et utilitaires nécessaires pour l’inférence avec le nano-ordinateur.</w:t>
            </w:r>
          </w:p>
        </w:tc>
      </w:tr>
      <w:tr w:rsidR="001B7AB9" w:rsidRPr="00F545BF" w14:paraId="3C587C7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290C19AF" w14:textId="77777777" w:rsidR="001B7AB9" w:rsidRPr="008D0E1B" w:rsidRDefault="001B7AB9" w:rsidP="00952DFA">
            <w:pPr>
              <w:spacing w:line="259" w:lineRule="auto"/>
              <w:jc w:val="left"/>
              <w:rPr>
                <w:lang w:val="fr-FR"/>
              </w:rPr>
            </w:pPr>
            <w:r w:rsidRPr="008D0E1B">
              <w:rPr>
                <w:lang w:val="fr-FR"/>
              </w:rPr>
              <w:t>L4T</w:t>
            </w:r>
          </w:p>
        </w:tc>
        <w:tc>
          <w:tcPr>
            <w:tcW w:w="964" w:type="dxa"/>
            <w:gridSpan w:val="2"/>
            <w:tcBorders>
              <w:top w:val="single" w:sz="3" w:space="0" w:color="000000"/>
              <w:left w:val="single" w:sz="3" w:space="0" w:color="000000"/>
              <w:bottom w:val="single" w:sz="3" w:space="0" w:color="000000"/>
              <w:right w:val="single" w:sz="3" w:space="0" w:color="000000"/>
            </w:tcBorders>
          </w:tcPr>
          <w:p w14:paraId="50421348" w14:textId="77777777" w:rsidR="001B7AB9" w:rsidRPr="008D0E1B" w:rsidRDefault="001B7AB9" w:rsidP="00952DFA">
            <w:pPr>
              <w:spacing w:line="259" w:lineRule="auto"/>
              <w:jc w:val="left"/>
              <w:rPr>
                <w:lang w:val="fr-FR"/>
              </w:rPr>
            </w:pPr>
            <w:r w:rsidRPr="008D0E1B">
              <w:rPr>
                <w:lang w:val="fr-FR"/>
              </w:rPr>
              <w:t>32.4.3</w:t>
            </w:r>
          </w:p>
        </w:tc>
        <w:tc>
          <w:tcPr>
            <w:tcW w:w="1203" w:type="dxa"/>
            <w:gridSpan w:val="2"/>
            <w:tcBorders>
              <w:top w:val="single" w:sz="3" w:space="0" w:color="000000"/>
              <w:left w:val="single" w:sz="3" w:space="0" w:color="000000"/>
              <w:bottom w:val="single" w:sz="3" w:space="0" w:color="000000"/>
              <w:right w:val="single" w:sz="3" w:space="0" w:color="000000"/>
            </w:tcBorders>
          </w:tcPr>
          <w:p w14:paraId="11EAA0A7" w14:textId="77777777" w:rsidR="001B7AB9" w:rsidRPr="008D0E1B" w:rsidRDefault="001B7AB9" w:rsidP="00952DFA">
            <w:pPr>
              <w:spacing w:line="259" w:lineRule="auto"/>
              <w:jc w:val="left"/>
              <w:rPr>
                <w:lang w:val="fr-FR"/>
              </w:rPr>
            </w:pPr>
            <w:r w:rsidRPr="008D0E1B">
              <w:rPr>
                <w:lang w:val="fr-FR"/>
              </w:rPr>
              <w:t>NVIDIA</w:t>
            </w:r>
          </w:p>
        </w:tc>
        <w:tc>
          <w:tcPr>
            <w:tcW w:w="5746" w:type="dxa"/>
            <w:gridSpan w:val="2"/>
            <w:tcBorders>
              <w:top w:val="single" w:sz="3" w:space="0" w:color="000000"/>
              <w:left w:val="single" w:sz="3" w:space="0" w:color="000000"/>
              <w:bottom w:val="single" w:sz="3" w:space="0" w:color="000000"/>
              <w:right w:val="single" w:sz="3" w:space="0" w:color="000000"/>
            </w:tcBorders>
          </w:tcPr>
          <w:p w14:paraId="7121E4EE" w14:textId="77777777" w:rsidR="001B7AB9" w:rsidRPr="008D0E1B" w:rsidRDefault="001B7AB9" w:rsidP="00952DFA">
            <w:pPr>
              <w:spacing w:line="259" w:lineRule="auto"/>
              <w:rPr>
                <w:lang w:val="fr-FR"/>
              </w:rPr>
            </w:pPr>
            <w:r w:rsidRPr="008D0E1B">
              <w:rPr>
                <w:lang w:val="fr-FR"/>
              </w:rPr>
              <w:t xml:space="preserve">Le système d’exploitation "Linux pour </w:t>
            </w:r>
            <w:proofErr w:type="spellStart"/>
            <w:r w:rsidRPr="008D0E1B">
              <w:rPr>
                <w:lang w:val="fr-FR"/>
              </w:rPr>
              <w:t>Tegra</w:t>
            </w:r>
            <w:proofErr w:type="spellEnd"/>
            <w:r w:rsidRPr="008D0E1B">
              <w:rPr>
                <w:lang w:val="fr-FR"/>
              </w:rPr>
              <w:t>" conçut par NVIDIA pour leurs solutions d’inférence légères, comme pour le nano-ordinateur.</w:t>
            </w:r>
          </w:p>
        </w:tc>
      </w:tr>
      <w:tr w:rsidR="001B7AB9" w:rsidRPr="00F545BF" w14:paraId="53862AD7"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29ACB555" w14:textId="77777777" w:rsidR="001B7AB9" w:rsidRPr="008D0E1B" w:rsidRDefault="001B7AB9" w:rsidP="00952DFA">
            <w:pPr>
              <w:spacing w:line="259" w:lineRule="auto"/>
              <w:jc w:val="left"/>
              <w:rPr>
                <w:lang w:val="fr-FR"/>
              </w:rPr>
            </w:pPr>
            <w:r w:rsidRPr="008D0E1B">
              <w:rPr>
                <w:lang w:val="fr-FR"/>
              </w:rPr>
              <w:t>Python</w:t>
            </w:r>
          </w:p>
        </w:tc>
        <w:tc>
          <w:tcPr>
            <w:tcW w:w="964" w:type="dxa"/>
            <w:gridSpan w:val="2"/>
            <w:tcBorders>
              <w:top w:val="single" w:sz="3" w:space="0" w:color="000000"/>
              <w:left w:val="single" w:sz="3" w:space="0" w:color="000000"/>
              <w:bottom w:val="single" w:sz="3" w:space="0" w:color="000000"/>
              <w:right w:val="single" w:sz="3" w:space="0" w:color="000000"/>
            </w:tcBorders>
          </w:tcPr>
          <w:p w14:paraId="61B54343" w14:textId="77777777" w:rsidR="001B7AB9" w:rsidRPr="008D0E1B" w:rsidRDefault="001B7AB9" w:rsidP="00952DFA">
            <w:pPr>
              <w:spacing w:line="259" w:lineRule="auto"/>
              <w:jc w:val="left"/>
              <w:rPr>
                <w:lang w:val="fr-FR"/>
              </w:rPr>
            </w:pPr>
            <w:r w:rsidRPr="008D0E1B">
              <w:rPr>
                <w:lang w:val="fr-FR"/>
              </w:rPr>
              <w:t>2.7</w:t>
            </w:r>
          </w:p>
        </w:tc>
        <w:tc>
          <w:tcPr>
            <w:tcW w:w="1203" w:type="dxa"/>
            <w:gridSpan w:val="2"/>
            <w:tcBorders>
              <w:top w:val="single" w:sz="3" w:space="0" w:color="000000"/>
              <w:left w:val="single" w:sz="3" w:space="0" w:color="000000"/>
              <w:bottom w:val="single" w:sz="3" w:space="0" w:color="000000"/>
              <w:right w:val="single" w:sz="3" w:space="0" w:color="000000"/>
            </w:tcBorders>
          </w:tcPr>
          <w:p w14:paraId="01E242D3" w14:textId="77777777" w:rsidR="001B7AB9" w:rsidRPr="008D0E1B" w:rsidRDefault="001B7AB9" w:rsidP="00952DFA">
            <w:pPr>
              <w:spacing w:line="259" w:lineRule="auto"/>
              <w:jc w:val="left"/>
              <w:rPr>
                <w:lang w:val="fr-FR"/>
              </w:rPr>
            </w:pPr>
            <w:r w:rsidRPr="008D0E1B">
              <w:rPr>
                <w:lang w:val="fr-FR"/>
              </w:rPr>
              <w:t>GPL</w:t>
            </w:r>
          </w:p>
        </w:tc>
        <w:tc>
          <w:tcPr>
            <w:tcW w:w="5746" w:type="dxa"/>
            <w:gridSpan w:val="2"/>
            <w:tcBorders>
              <w:top w:val="single" w:sz="3" w:space="0" w:color="000000"/>
              <w:left w:val="single" w:sz="3" w:space="0" w:color="000000"/>
              <w:bottom w:val="single" w:sz="3" w:space="0" w:color="000000"/>
              <w:right w:val="single" w:sz="3" w:space="0" w:color="000000"/>
            </w:tcBorders>
          </w:tcPr>
          <w:p w14:paraId="602A5831" w14:textId="77777777" w:rsidR="001B7AB9" w:rsidRPr="008D0E1B" w:rsidRDefault="001B7AB9" w:rsidP="00952DFA">
            <w:pPr>
              <w:spacing w:line="259" w:lineRule="auto"/>
              <w:jc w:val="left"/>
              <w:rPr>
                <w:lang w:val="fr-FR"/>
              </w:rPr>
            </w:pPr>
            <w:proofErr w:type="spellStart"/>
            <w:r w:rsidRPr="008D0E1B">
              <w:rPr>
                <w:lang w:val="fr-FR"/>
              </w:rPr>
              <w:t>Language</w:t>
            </w:r>
            <w:proofErr w:type="spellEnd"/>
            <w:r w:rsidRPr="008D0E1B">
              <w:rPr>
                <w:lang w:val="fr-FR"/>
              </w:rPr>
              <w:t xml:space="preserve"> plus accessible que le C++.</w:t>
            </w:r>
          </w:p>
        </w:tc>
      </w:tr>
      <w:tr w:rsidR="001B7AB9" w:rsidRPr="00F545BF" w14:paraId="21E3669F"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5D265F2F" w14:textId="77777777" w:rsidR="001B7AB9" w:rsidRPr="008D0E1B" w:rsidRDefault="001B7AB9" w:rsidP="00952DFA">
            <w:pPr>
              <w:spacing w:line="259" w:lineRule="auto"/>
              <w:jc w:val="left"/>
              <w:rPr>
                <w:lang w:val="fr-FR"/>
              </w:rPr>
            </w:pPr>
            <w:r w:rsidRPr="008D0E1B">
              <w:rPr>
                <w:lang w:val="fr-FR"/>
              </w:rPr>
              <w:t>C++ (</w:t>
            </w:r>
            <w:proofErr w:type="spellStart"/>
            <w:r w:rsidRPr="008D0E1B">
              <w:rPr>
                <w:lang w:val="fr-FR"/>
              </w:rPr>
              <w:t>gcc</w:t>
            </w:r>
            <w:proofErr w:type="spellEnd"/>
            <w:r w:rsidRPr="008D0E1B">
              <w:rPr>
                <w:lang w:val="fr-FR"/>
              </w:rPr>
              <w:t>)</w:t>
            </w:r>
          </w:p>
        </w:tc>
        <w:tc>
          <w:tcPr>
            <w:tcW w:w="964" w:type="dxa"/>
            <w:gridSpan w:val="2"/>
            <w:tcBorders>
              <w:top w:val="single" w:sz="3" w:space="0" w:color="000000"/>
              <w:left w:val="single" w:sz="3" w:space="0" w:color="000000"/>
              <w:bottom w:val="single" w:sz="3" w:space="0" w:color="000000"/>
              <w:right w:val="single" w:sz="3" w:space="0" w:color="000000"/>
            </w:tcBorders>
          </w:tcPr>
          <w:p w14:paraId="241E6930" w14:textId="77777777" w:rsidR="001B7AB9" w:rsidRPr="008D0E1B" w:rsidRDefault="001B7AB9" w:rsidP="00163B98">
            <w:pPr>
              <w:spacing w:line="259" w:lineRule="auto"/>
              <w:jc w:val="left"/>
              <w:rPr>
                <w:lang w:val="fr-FR"/>
              </w:rPr>
            </w:pPr>
            <w:r w:rsidRPr="008D0E1B">
              <w:rPr>
                <w:lang w:val="fr-FR"/>
              </w:rPr>
              <w:t>7.3.1</w:t>
            </w:r>
            <w:r w:rsidRPr="008D0E1B">
              <w:rPr>
                <w:rStyle w:val="Appelnotedebasdep"/>
                <w:lang w:val="fr-FR"/>
              </w:rPr>
              <w:footnoteReference w:id="16"/>
            </w:r>
          </w:p>
        </w:tc>
        <w:tc>
          <w:tcPr>
            <w:tcW w:w="1203" w:type="dxa"/>
            <w:gridSpan w:val="2"/>
            <w:tcBorders>
              <w:top w:val="single" w:sz="3" w:space="0" w:color="000000"/>
              <w:left w:val="single" w:sz="3" w:space="0" w:color="000000"/>
              <w:bottom w:val="single" w:sz="3" w:space="0" w:color="000000"/>
              <w:right w:val="single" w:sz="3" w:space="0" w:color="000000"/>
            </w:tcBorders>
          </w:tcPr>
          <w:p w14:paraId="3DB62B7B" w14:textId="77777777" w:rsidR="001B7AB9" w:rsidRPr="008D0E1B" w:rsidRDefault="001B7AB9" w:rsidP="00952DFA">
            <w:pPr>
              <w:spacing w:line="259" w:lineRule="auto"/>
              <w:jc w:val="left"/>
              <w:rPr>
                <w:lang w:val="fr-FR"/>
              </w:rPr>
            </w:pPr>
            <w:r w:rsidRPr="008D0E1B">
              <w:rPr>
                <w:lang w:val="fr-FR"/>
              </w:rPr>
              <w:t>GPL</w:t>
            </w:r>
          </w:p>
        </w:tc>
        <w:tc>
          <w:tcPr>
            <w:tcW w:w="5746" w:type="dxa"/>
            <w:gridSpan w:val="2"/>
            <w:tcBorders>
              <w:top w:val="single" w:sz="3" w:space="0" w:color="000000"/>
              <w:left w:val="single" w:sz="3" w:space="0" w:color="000000"/>
              <w:bottom w:val="single" w:sz="3" w:space="0" w:color="000000"/>
              <w:right w:val="single" w:sz="3" w:space="0" w:color="000000"/>
            </w:tcBorders>
          </w:tcPr>
          <w:p w14:paraId="10AEEDBF" w14:textId="77777777" w:rsidR="001B7AB9" w:rsidRPr="008D0E1B" w:rsidRDefault="001B7AB9" w:rsidP="00952DFA">
            <w:pPr>
              <w:spacing w:line="259" w:lineRule="auto"/>
              <w:rPr>
                <w:lang w:val="fr-FR"/>
              </w:rPr>
            </w:pPr>
            <w:r w:rsidRPr="008D0E1B">
              <w:rPr>
                <w:lang w:val="fr-FR"/>
              </w:rPr>
              <w:t>Certaines extensions du cadre applicatif de NVIDIA pour l’inférence sont écrites en C++, pour des raisons d’optimisation.</w:t>
            </w:r>
          </w:p>
        </w:tc>
      </w:tr>
      <w:tr w:rsidR="001B7AB9" w:rsidRPr="00F545BF" w14:paraId="1D5D69CD"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2BE49803" w14:textId="77777777" w:rsidR="001B7AB9" w:rsidRPr="008D0E1B" w:rsidRDefault="001B7AB9" w:rsidP="00952DFA">
            <w:pPr>
              <w:spacing w:line="259" w:lineRule="auto"/>
              <w:jc w:val="left"/>
              <w:rPr>
                <w:lang w:val="fr-FR"/>
              </w:rPr>
            </w:pPr>
            <w:proofErr w:type="spellStart"/>
            <w:proofErr w:type="gramStart"/>
            <w:r w:rsidRPr="008D0E1B">
              <w:rPr>
                <w:lang w:val="fr-FR"/>
              </w:rPr>
              <w:lastRenderedPageBreak/>
              <w:t>pytorch</w:t>
            </w:r>
            <w:proofErr w:type="spellEnd"/>
            <w:proofErr w:type="gramEnd"/>
          </w:p>
        </w:tc>
        <w:tc>
          <w:tcPr>
            <w:tcW w:w="964" w:type="dxa"/>
            <w:gridSpan w:val="2"/>
            <w:tcBorders>
              <w:top w:val="single" w:sz="3" w:space="0" w:color="000000"/>
              <w:left w:val="single" w:sz="3" w:space="0" w:color="000000"/>
              <w:bottom w:val="single" w:sz="3" w:space="0" w:color="000000"/>
              <w:right w:val="single" w:sz="3" w:space="0" w:color="000000"/>
            </w:tcBorders>
          </w:tcPr>
          <w:p w14:paraId="7BA8720B" w14:textId="77777777" w:rsidR="001B7AB9" w:rsidRPr="008D0E1B" w:rsidRDefault="001B7AB9" w:rsidP="00952DFA">
            <w:pPr>
              <w:spacing w:line="259" w:lineRule="auto"/>
              <w:jc w:val="left"/>
              <w:rPr>
                <w:lang w:val="fr-FR"/>
              </w:rPr>
            </w:pPr>
            <w:r w:rsidRPr="008D0E1B">
              <w:rPr>
                <w:lang w:val="fr-FR"/>
              </w:rPr>
              <w:t>1.1.0</w:t>
            </w:r>
          </w:p>
        </w:tc>
        <w:tc>
          <w:tcPr>
            <w:tcW w:w="1203" w:type="dxa"/>
            <w:gridSpan w:val="2"/>
            <w:tcBorders>
              <w:top w:val="single" w:sz="3" w:space="0" w:color="000000"/>
              <w:left w:val="single" w:sz="3" w:space="0" w:color="000000"/>
              <w:bottom w:val="single" w:sz="3" w:space="0" w:color="000000"/>
              <w:right w:val="single" w:sz="3" w:space="0" w:color="000000"/>
            </w:tcBorders>
          </w:tcPr>
          <w:p w14:paraId="082C10BA" w14:textId="77777777" w:rsidR="001B7AB9" w:rsidRPr="008D0E1B" w:rsidRDefault="001B7AB9" w:rsidP="00952DFA">
            <w:pPr>
              <w:spacing w:after="46" w:line="259" w:lineRule="auto"/>
              <w:jc w:val="left"/>
              <w:rPr>
                <w:lang w:val="fr-FR"/>
              </w:rPr>
            </w:pPr>
            <w:r w:rsidRPr="008D0E1B">
              <w:rPr>
                <w:lang w:val="fr-FR"/>
              </w:rPr>
              <w:t>BSD</w:t>
            </w:r>
          </w:p>
          <w:p w14:paraId="1D8A6572" w14:textId="77777777" w:rsidR="001B7AB9" w:rsidRPr="008D0E1B" w:rsidRDefault="001B7AB9" w:rsidP="00952DFA">
            <w:pPr>
              <w:spacing w:line="259" w:lineRule="auto"/>
              <w:jc w:val="left"/>
              <w:rPr>
                <w:lang w:val="fr-FR"/>
              </w:rPr>
            </w:pPr>
            <w:r w:rsidRPr="008D0E1B">
              <w:rPr>
                <w:lang w:val="fr-FR"/>
              </w:rPr>
              <w:t>3-Clause</w:t>
            </w:r>
          </w:p>
        </w:tc>
        <w:tc>
          <w:tcPr>
            <w:tcW w:w="5746" w:type="dxa"/>
            <w:gridSpan w:val="2"/>
            <w:tcBorders>
              <w:top w:val="single" w:sz="3" w:space="0" w:color="000000"/>
              <w:left w:val="single" w:sz="3" w:space="0" w:color="000000"/>
              <w:bottom w:val="single" w:sz="3" w:space="0" w:color="000000"/>
              <w:right w:val="single" w:sz="3" w:space="0" w:color="000000"/>
            </w:tcBorders>
          </w:tcPr>
          <w:p w14:paraId="616290E4" w14:textId="77777777" w:rsidR="001B7AB9" w:rsidRPr="008D0E1B" w:rsidRDefault="001B7AB9" w:rsidP="00952DFA">
            <w:pPr>
              <w:spacing w:line="259" w:lineRule="auto"/>
              <w:rPr>
                <w:lang w:val="fr-FR"/>
              </w:rPr>
            </w:pPr>
            <w:r w:rsidRPr="008D0E1B">
              <w:rPr>
                <w:lang w:val="fr-FR"/>
              </w:rPr>
              <w:t>Cadre de développement d’application pour l’apprentissage machine et profond.</w:t>
            </w:r>
          </w:p>
        </w:tc>
      </w:tr>
      <w:tr w:rsidR="001B7AB9" w:rsidRPr="00F545BF" w14:paraId="346DE881"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23B09153" w14:textId="77777777" w:rsidR="001B7AB9" w:rsidRPr="008D0E1B" w:rsidRDefault="001B7AB9" w:rsidP="00952DFA">
            <w:pPr>
              <w:spacing w:line="259" w:lineRule="auto"/>
              <w:jc w:val="left"/>
              <w:rPr>
                <w:lang w:val="fr-FR"/>
              </w:rPr>
            </w:pPr>
            <w:proofErr w:type="spellStart"/>
            <w:proofErr w:type="gramStart"/>
            <w:r w:rsidRPr="008D0E1B">
              <w:rPr>
                <w:lang w:val="fr-FR"/>
              </w:rPr>
              <w:t>torchvision</w:t>
            </w:r>
            <w:proofErr w:type="spellEnd"/>
            <w:proofErr w:type="gramEnd"/>
          </w:p>
        </w:tc>
        <w:tc>
          <w:tcPr>
            <w:tcW w:w="964" w:type="dxa"/>
            <w:gridSpan w:val="2"/>
            <w:tcBorders>
              <w:top w:val="single" w:sz="3" w:space="0" w:color="000000"/>
              <w:left w:val="single" w:sz="3" w:space="0" w:color="000000"/>
              <w:bottom w:val="single" w:sz="3" w:space="0" w:color="000000"/>
              <w:right w:val="single" w:sz="3" w:space="0" w:color="000000"/>
            </w:tcBorders>
          </w:tcPr>
          <w:p w14:paraId="47C3EB4D" w14:textId="77777777" w:rsidR="001B7AB9" w:rsidRPr="008D0E1B" w:rsidRDefault="001B7AB9" w:rsidP="00952DFA">
            <w:pPr>
              <w:spacing w:line="259" w:lineRule="auto"/>
              <w:jc w:val="left"/>
              <w:rPr>
                <w:lang w:val="fr-FR"/>
              </w:rPr>
            </w:pPr>
            <w:r w:rsidRPr="008D0E1B">
              <w:rPr>
                <w:lang w:val="fr-FR"/>
              </w:rPr>
              <w:t>0.0.3</w:t>
            </w:r>
          </w:p>
        </w:tc>
        <w:tc>
          <w:tcPr>
            <w:tcW w:w="1203" w:type="dxa"/>
            <w:gridSpan w:val="2"/>
            <w:tcBorders>
              <w:top w:val="single" w:sz="3" w:space="0" w:color="000000"/>
              <w:left w:val="single" w:sz="3" w:space="0" w:color="000000"/>
              <w:bottom w:val="single" w:sz="3" w:space="0" w:color="000000"/>
              <w:right w:val="single" w:sz="3" w:space="0" w:color="000000"/>
            </w:tcBorders>
          </w:tcPr>
          <w:p w14:paraId="4226D41F" w14:textId="77777777" w:rsidR="001B7AB9" w:rsidRPr="008D0E1B" w:rsidRDefault="001B7AB9" w:rsidP="00952DFA">
            <w:pPr>
              <w:spacing w:after="46" w:line="259" w:lineRule="auto"/>
              <w:jc w:val="left"/>
              <w:rPr>
                <w:lang w:val="fr-FR"/>
              </w:rPr>
            </w:pPr>
            <w:r w:rsidRPr="008D0E1B">
              <w:rPr>
                <w:lang w:val="fr-FR"/>
              </w:rPr>
              <w:t>BSD</w:t>
            </w:r>
          </w:p>
          <w:p w14:paraId="66A4795C" w14:textId="77777777" w:rsidR="001B7AB9" w:rsidRPr="008D0E1B" w:rsidRDefault="001B7AB9" w:rsidP="00952DFA">
            <w:pPr>
              <w:spacing w:line="259" w:lineRule="auto"/>
              <w:jc w:val="left"/>
              <w:rPr>
                <w:lang w:val="fr-FR"/>
              </w:rPr>
            </w:pPr>
            <w:r w:rsidRPr="008D0E1B">
              <w:rPr>
                <w:lang w:val="fr-FR"/>
              </w:rPr>
              <w:t>3-Clause</w:t>
            </w:r>
          </w:p>
        </w:tc>
        <w:tc>
          <w:tcPr>
            <w:tcW w:w="5746" w:type="dxa"/>
            <w:gridSpan w:val="2"/>
            <w:tcBorders>
              <w:top w:val="single" w:sz="3" w:space="0" w:color="000000"/>
              <w:left w:val="single" w:sz="3" w:space="0" w:color="000000"/>
              <w:bottom w:val="single" w:sz="3" w:space="0" w:color="000000"/>
              <w:right w:val="single" w:sz="3" w:space="0" w:color="000000"/>
            </w:tcBorders>
          </w:tcPr>
          <w:p w14:paraId="4ED09EEE" w14:textId="77777777" w:rsidR="001B7AB9" w:rsidRPr="008D0E1B" w:rsidRDefault="001B7AB9" w:rsidP="00163B98">
            <w:pPr>
              <w:spacing w:line="259" w:lineRule="auto"/>
              <w:jc w:val="left"/>
              <w:rPr>
                <w:lang w:val="fr-FR"/>
              </w:rPr>
            </w:pPr>
            <w:r w:rsidRPr="008D0E1B">
              <w:rPr>
                <w:lang w:val="fr-FR"/>
              </w:rPr>
              <w:t xml:space="preserve">Branche de </w:t>
            </w:r>
            <w:proofErr w:type="spellStart"/>
            <w:r w:rsidRPr="008D0E1B">
              <w:rPr>
                <w:lang w:val="fr-FR"/>
              </w:rPr>
              <w:t>torchvision</w:t>
            </w:r>
            <w:proofErr w:type="spellEnd"/>
            <w:r w:rsidRPr="008D0E1B">
              <w:rPr>
                <w:lang w:val="fr-FR"/>
              </w:rPr>
              <w:t xml:space="preserve"> adaptée par NVIDIA</w:t>
            </w:r>
            <w:r w:rsidRPr="008D0E1B">
              <w:rPr>
                <w:vertAlign w:val="superscript"/>
                <w:lang w:val="fr-FR"/>
              </w:rPr>
              <w:t xml:space="preserve"> </w:t>
            </w:r>
            <w:r w:rsidRPr="008D0E1B">
              <w:rPr>
                <w:rStyle w:val="Appelnotedebasdep"/>
                <w:lang w:val="fr-FR"/>
              </w:rPr>
              <w:footnoteReference w:id="17"/>
            </w:r>
            <w:r w:rsidRPr="008D0E1B">
              <w:rPr>
                <w:lang w:val="fr-FR"/>
              </w:rPr>
              <w:t xml:space="preserve">; Doit être recompilée avec la version de </w:t>
            </w:r>
            <w:proofErr w:type="spellStart"/>
            <w:r w:rsidRPr="008D0E1B">
              <w:rPr>
                <w:lang w:val="fr-FR"/>
              </w:rPr>
              <w:t>pytorch</w:t>
            </w:r>
            <w:proofErr w:type="spellEnd"/>
            <w:r w:rsidRPr="008D0E1B">
              <w:rPr>
                <w:lang w:val="fr-FR"/>
              </w:rPr>
              <w:t xml:space="preserve"> 1.1.0 et </w:t>
            </w:r>
            <w:proofErr w:type="spellStart"/>
            <w:r w:rsidRPr="008D0E1B">
              <w:rPr>
                <w:lang w:val="fr-FR"/>
              </w:rPr>
              <w:t>cuda</w:t>
            </w:r>
            <w:proofErr w:type="spellEnd"/>
            <w:r w:rsidRPr="008D0E1B">
              <w:rPr>
                <w:lang w:val="fr-FR"/>
              </w:rPr>
              <w:t xml:space="preserve"> 10.0.</w:t>
            </w:r>
          </w:p>
        </w:tc>
      </w:tr>
      <w:tr w:rsidR="001B7AB9" w:rsidRPr="00F545BF" w14:paraId="11348E6E"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7D60BF" w14:textId="77777777" w:rsidR="001B7AB9" w:rsidRPr="008D0E1B" w:rsidRDefault="001B7AB9" w:rsidP="00952DFA">
            <w:pPr>
              <w:spacing w:line="259" w:lineRule="auto"/>
              <w:jc w:val="left"/>
              <w:rPr>
                <w:lang w:val="fr-FR"/>
              </w:rPr>
            </w:pPr>
            <w:proofErr w:type="spellStart"/>
            <w:proofErr w:type="gramStart"/>
            <w:r w:rsidRPr="008D0E1B" w:rsidDel="004D5F04">
              <w:rPr>
                <w:lang w:val="fr-FR"/>
              </w:rPr>
              <w:t>cuda</w:t>
            </w:r>
            <w:r>
              <w:rPr>
                <w:lang w:val="fr-FR"/>
              </w:rPr>
              <w:t>CUDA</w:t>
            </w:r>
            <w:proofErr w:type="spellEnd"/>
            <w:proofErr w:type="gramEnd"/>
          </w:p>
        </w:tc>
        <w:tc>
          <w:tcPr>
            <w:tcW w:w="964" w:type="dxa"/>
            <w:gridSpan w:val="2"/>
            <w:tcBorders>
              <w:top w:val="single" w:sz="3" w:space="0" w:color="000000"/>
              <w:left w:val="single" w:sz="3" w:space="0" w:color="000000"/>
              <w:bottom w:val="single" w:sz="3" w:space="0" w:color="000000"/>
              <w:right w:val="single" w:sz="3" w:space="0" w:color="000000"/>
            </w:tcBorders>
          </w:tcPr>
          <w:p w14:paraId="1FF56EF5" w14:textId="77777777" w:rsidR="001B7AB9" w:rsidRPr="008D0E1B" w:rsidRDefault="001B7AB9" w:rsidP="00952DFA">
            <w:pPr>
              <w:spacing w:line="259" w:lineRule="auto"/>
              <w:jc w:val="left"/>
              <w:rPr>
                <w:lang w:val="fr-FR"/>
              </w:rPr>
            </w:pPr>
            <w:r w:rsidRPr="008D0E1B">
              <w:rPr>
                <w:lang w:val="fr-FR"/>
              </w:rPr>
              <w:t>10.0</w:t>
            </w:r>
          </w:p>
        </w:tc>
        <w:tc>
          <w:tcPr>
            <w:tcW w:w="1203" w:type="dxa"/>
            <w:gridSpan w:val="2"/>
            <w:tcBorders>
              <w:top w:val="single" w:sz="3" w:space="0" w:color="000000"/>
              <w:left w:val="single" w:sz="3" w:space="0" w:color="000000"/>
              <w:bottom w:val="single" w:sz="3" w:space="0" w:color="000000"/>
              <w:right w:val="single" w:sz="3" w:space="0" w:color="000000"/>
            </w:tcBorders>
          </w:tcPr>
          <w:p w14:paraId="25AE7251" w14:textId="77777777" w:rsidR="001B7AB9" w:rsidRPr="008D0E1B" w:rsidRDefault="001B7AB9" w:rsidP="00952DFA">
            <w:pPr>
              <w:spacing w:line="259" w:lineRule="auto"/>
              <w:jc w:val="left"/>
              <w:rPr>
                <w:lang w:val="fr-FR"/>
              </w:rPr>
            </w:pPr>
            <w:r w:rsidRPr="008D0E1B">
              <w:rPr>
                <w:lang w:val="fr-FR"/>
              </w:rPr>
              <w:t>NVIDIA</w:t>
            </w:r>
          </w:p>
        </w:tc>
        <w:tc>
          <w:tcPr>
            <w:tcW w:w="5746" w:type="dxa"/>
            <w:gridSpan w:val="2"/>
            <w:tcBorders>
              <w:top w:val="single" w:sz="3" w:space="0" w:color="000000"/>
              <w:left w:val="single" w:sz="3" w:space="0" w:color="000000"/>
              <w:bottom w:val="single" w:sz="3" w:space="0" w:color="000000"/>
              <w:right w:val="single" w:sz="3" w:space="0" w:color="000000"/>
            </w:tcBorders>
          </w:tcPr>
          <w:p w14:paraId="30644194" w14:textId="77777777" w:rsidR="001B7AB9" w:rsidRPr="008D0E1B" w:rsidRDefault="001B7AB9" w:rsidP="00952DFA">
            <w:pPr>
              <w:spacing w:line="259" w:lineRule="auto"/>
              <w:jc w:val="left"/>
              <w:rPr>
                <w:lang w:val="fr-FR"/>
              </w:rPr>
            </w:pPr>
            <w:r w:rsidRPr="008D0E1B">
              <w:rPr>
                <w:lang w:val="fr-FR"/>
              </w:rPr>
              <w:t>Compilateur de code C++ pour GPU.</w:t>
            </w:r>
          </w:p>
        </w:tc>
      </w:tr>
      <w:tr w:rsidR="001B7AB9" w:rsidRPr="00F545BF" w14:paraId="7A16D044"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2848C643" w14:textId="77777777" w:rsidR="001B7AB9" w:rsidRPr="008D0E1B" w:rsidRDefault="001B7AB9" w:rsidP="00952DFA">
            <w:pPr>
              <w:spacing w:line="259" w:lineRule="auto"/>
              <w:jc w:val="left"/>
              <w:rPr>
                <w:lang w:val="fr-FR"/>
              </w:rPr>
            </w:pPr>
            <w:proofErr w:type="spellStart"/>
            <w:r w:rsidRPr="008D0E1B">
              <w:rPr>
                <w:lang w:val="fr-FR"/>
              </w:rPr>
              <w:t>TensorRT</w:t>
            </w:r>
            <w:proofErr w:type="spellEnd"/>
          </w:p>
        </w:tc>
        <w:tc>
          <w:tcPr>
            <w:tcW w:w="964" w:type="dxa"/>
            <w:gridSpan w:val="2"/>
            <w:tcBorders>
              <w:top w:val="single" w:sz="3" w:space="0" w:color="000000"/>
              <w:left w:val="single" w:sz="3" w:space="0" w:color="000000"/>
              <w:bottom w:val="single" w:sz="3" w:space="0" w:color="000000"/>
              <w:right w:val="single" w:sz="3" w:space="0" w:color="000000"/>
            </w:tcBorders>
          </w:tcPr>
          <w:p w14:paraId="0AEAC9F1" w14:textId="77777777" w:rsidR="001B7AB9" w:rsidRPr="008D0E1B" w:rsidRDefault="001B7AB9" w:rsidP="00952DFA">
            <w:pPr>
              <w:spacing w:line="259" w:lineRule="auto"/>
              <w:jc w:val="left"/>
              <w:rPr>
                <w:lang w:val="fr-FR"/>
              </w:rPr>
            </w:pPr>
            <w:r w:rsidRPr="008D0E1B">
              <w:rPr>
                <w:lang w:val="fr-FR"/>
              </w:rPr>
              <w:t>6.0.1.5</w:t>
            </w:r>
          </w:p>
        </w:tc>
        <w:tc>
          <w:tcPr>
            <w:tcW w:w="1203" w:type="dxa"/>
            <w:gridSpan w:val="2"/>
            <w:tcBorders>
              <w:top w:val="single" w:sz="3" w:space="0" w:color="000000"/>
              <w:left w:val="single" w:sz="3" w:space="0" w:color="000000"/>
              <w:bottom w:val="single" w:sz="3" w:space="0" w:color="000000"/>
              <w:right w:val="single" w:sz="3" w:space="0" w:color="000000"/>
            </w:tcBorders>
          </w:tcPr>
          <w:p w14:paraId="6C51CE9B" w14:textId="77777777" w:rsidR="001B7AB9" w:rsidRPr="008D0E1B" w:rsidRDefault="001B7AB9" w:rsidP="00952DFA">
            <w:pPr>
              <w:spacing w:line="259" w:lineRule="auto"/>
              <w:jc w:val="left"/>
              <w:rPr>
                <w:lang w:val="fr-FR"/>
              </w:rPr>
            </w:pPr>
            <w:r w:rsidRPr="008D0E1B">
              <w:rPr>
                <w:lang w:val="fr-FR"/>
              </w:rPr>
              <w:t>NVIDIA</w:t>
            </w:r>
          </w:p>
        </w:tc>
        <w:tc>
          <w:tcPr>
            <w:tcW w:w="5746" w:type="dxa"/>
            <w:gridSpan w:val="2"/>
            <w:tcBorders>
              <w:top w:val="single" w:sz="3" w:space="0" w:color="000000"/>
              <w:left w:val="single" w:sz="3" w:space="0" w:color="000000"/>
              <w:bottom w:val="single" w:sz="3" w:space="0" w:color="000000"/>
              <w:right w:val="single" w:sz="3" w:space="0" w:color="000000"/>
            </w:tcBorders>
          </w:tcPr>
          <w:p w14:paraId="19700905" w14:textId="77777777" w:rsidR="001B7AB9" w:rsidRPr="008D0E1B" w:rsidRDefault="001B7AB9" w:rsidP="00952DFA">
            <w:pPr>
              <w:spacing w:line="259" w:lineRule="auto"/>
              <w:rPr>
                <w:lang w:val="fr-FR"/>
              </w:rPr>
            </w:pPr>
            <w:r w:rsidRPr="008D0E1B">
              <w:rPr>
                <w:lang w:val="fr-FR"/>
              </w:rPr>
              <w:t>SDK pour générer des modèles au format ONNX, optimisés et interopérables, pour l’inférence.</w:t>
            </w:r>
          </w:p>
        </w:tc>
      </w:tr>
      <w:tr w:rsidR="001B7AB9" w:rsidRPr="00F545BF" w14:paraId="6821E8E8"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5840BD88" w14:textId="77777777" w:rsidR="001B7AB9" w:rsidRPr="008D0E1B" w:rsidRDefault="001B7AB9" w:rsidP="00952DFA">
            <w:pPr>
              <w:spacing w:line="259" w:lineRule="auto"/>
              <w:jc w:val="left"/>
              <w:rPr>
                <w:lang w:val="fr-FR"/>
              </w:rPr>
            </w:pPr>
            <w:r w:rsidRPr="008D0E1B">
              <w:rPr>
                <w:lang w:val="fr-FR"/>
              </w:rPr>
              <w:t>ONNX</w:t>
            </w:r>
          </w:p>
        </w:tc>
        <w:tc>
          <w:tcPr>
            <w:tcW w:w="964" w:type="dxa"/>
            <w:gridSpan w:val="2"/>
            <w:tcBorders>
              <w:top w:val="single" w:sz="3" w:space="0" w:color="000000"/>
              <w:left w:val="single" w:sz="3" w:space="0" w:color="000000"/>
              <w:bottom w:val="single" w:sz="3" w:space="0" w:color="000000"/>
              <w:right w:val="single" w:sz="3" w:space="0" w:color="000000"/>
            </w:tcBorders>
          </w:tcPr>
          <w:p w14:paraId="46B3FBEC" w14:textId="77777777" w:rsidR="001B7AB9" w:rsidRPr="008D0E1B" w:rsidRDefault="001B7AB9" w:rsidP="00952DFA">
            <w:pPr>
              <w:spacing w:line="259" w:lineRule="auto"/>
              <w:jc w:val="left"/>
              <w:rPr>
                <w:lang w:val="fr-FR"/>
              </w:rPr>
            </w:pPr>
            <w:r w:rsidRPr="008D0E1B">
              <w:rPr>
                <w:lang w:val="fr-FR"/>
              </w:rPr>
              <w:t>1.7.0</w:t>
            </w:r>
          </w:p>
        </w:tc>
        <w:tc>
          <w:tcPr>
            <w:tcW w:w="1203" w:type="dxa"/>
            <w:gridSpan w:val="2"/>
            <w:tcBorders>
              <w:top w:val="single" w:sz="3" w:space="0" w:color="000000"/>
              <w:left w:val="single" w:sz="3" w:space="0" w:color="000000"/>
              <w:bottom w:val="single" w:sz="3" w:space="0" w:color="000000"/>
              <w:right w:val="single" w:sz="3" w:space="0" w:color="000000"/>
            </w:tcBorders>
          </w:tcPr>
          <w:p w14:paraId="01D46DB2" w14:textId="77777777" w:rsidR="001B7AB9" w:rsidRPr="008D0E1B" w:rsidRDefault="001B7AB9" w:rsidP="00952DFA">
            <w:pPr>
              <w:spacing w:line="259" w:lineRule="auto"/>
              <w:jc w:val="left"/>
              <w:rPr>
                <w:lang w:val="fr-FR"/>
              </w:rPr>
            </w:pPr>
            <w:r w:rsidRPr="008D0E1B">
              <w:rPr>
                <w:lang w:val="fr-FR"/>
              </w:rPr>
              <w:t>MIT</w:t>
            </w:r>
          </w:p>
        </w:tc>
        <w:tc>
          <w:tcPr>
            <w:tcW w:w="5746" w:type="dxa"/>
            <w:gridSpan w:val="2"/>
            <w:tcBorders>
              <w:top w:val="single" w:sz="3" w:space="0" w:color="000000"/>
              <w:left w:val="single" w:sz="3" w:space="0" w:color="000000"/>
              <w:bottom w:val="single" w:sz="3" w:space="0" w:color="000000"/>
              <w:right w:val="single" w:sz="3" w:space="0" w:color="000000"/>
            </w:tcBorders>
          </w:tcPr>
          <w:p w14:paraId="4D80FACA" w14:textId="77777777" w:rsidR="001B7AB9" w:rsidRPr="008D0E1B" w:rsidRDefault="001B7AB9" w:rsidP="00952DFA">
            <w:pPr>
              <w:spacing w:line="259" w:lineRule="auto"/>
              <w:rPr>
                <w:lang w:val="fr-FR"/>
              </w:rPr>
            </w:pPr>
            <w:r w:rsidRPr="008D0E1B">
              <w:rPr>
                <w:lang w:val="fr-FR"/>
              </w:rPr>
              <w:t>Librairie qui permet de générer un format interopérable pour l’inférence de modèles d’architecture construits avec différente plateforme applicative d’apprentissage machine (</w:t>
            </w:r>
            <w:proofErr w:type="spellStart"/>
            <w:r w:rsidRPr="008D0E1B">
              <w:rPr>
                <w:lang w:val="fr-FR"/>
              </w:rPr>
              <w:t>Caffe</w:t>
            </w:r>
            <w:proofErr w:type="spellEnd"/>
            <w:r w:rsidRPr="008D0E1B">
              <w:rPr>
                <w:lang w:val="fr-FR"/>
              </w:rPr>
              <w:t xml:space="preserve">, </w:t>
            </w:r>
            <w:proofErr w:type="spellStart"/>
            <w:r w:rsidRPr="008D0E1B">
              <w:rPr>
                <w:lang w:val="fr-FR"/>
              </w:rPr>
              <w:t>PyTorch</w:t>
            </w:r>
            <w:proofErr w:type="spellEnd"/>
            <w:r w:rsidRPr="008D0E1B">
              <w:rPr>
                <w:lang w:val="fr-FR"/>
              </w:rPr>
              <w:t xml:space="preserve">, </w:t>
            </w:r>
            <w:proofErr w:type="spellStart"/>
            <w:r w:rsidRPr="008D0E1B">
              <w:rPr>
                <w:lang w:val="fr-FR"/>
              </w:rPr>
              <w:t>TensorFlow</w:t>
            </w:r>
            <w:proofErr w:type="spellEnd"/>
            <w:r w:rsidRPr="008D0E1B">
              <w:rPr>
                <w:lang w:val="fr-FR"/>
              </w:rPr>
              <w:t>, etc.).</w:t>
            </w:r>
          </w:p>
        </w:tc>
      </w:tr>
      <w:tr w:rsidR="001B7AB9" w:rsidRPr="00F545BF" w14:paraId="1C80B034"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F0EEBC" w14:textId="77777777" w:rsidR="001B7AB9" w:rsidRPr="008D0E1B" w:rsidRDefault="001B7AB9" w:rsidP="00952DFA">
            <w:pPr>
              <w:spacing w:line="259" w:lineRule="auto"/>
              <w:jc w:val="left"/>
              <w:rPr>
                <w:lang w:val="fr-FR"/>
              </w:rPr>
            </w:pPr>
            <w:proofErr w:type="spellStart"/>
            <w:proofErr w:type="gramStart"/>
            <w:r w:rsidRPr="008D0E1B">
              <w:rPr>
                <w:lang w:val="fr-FR"/>
              </w:rPr>
              <w:t>trtexec</w:t>
            </w:r>
            <w:proofErr w:type="spellEnd"/>
            <w:proofErr w:type="gramEnd"/>
          </w:p>
        </w:tc>
        <w:tc>
          <w:tcPr>
            <w:tcW w:w="964" w:type="dxa"/>
            <w:gridSpan w:val="2"/>
            <w:tcBorders>
              <w:top w:val="single" w:sz="3" w:space="0" w:color="000000"/>
              <w:left w:val="single" w:sz="3" w:space="0" w:color="000000"/>
              <w:bottom w:val="single" w:sz="3" w:space="0" w:color="000000"/>
              <w:right w:val="single" w:sz="3" w:space="0" w:color="000000"/>
            </w:tcBorders>
          </w:tcPr>
          <w:p w14:paraId="7103960F" w14:textId="77777777" w:rsidR="001B7AB9" w:rsidRPr="008D0E1B" w:rsidRDefault="001B7AB9" w:rsidP="00952DFA">
            <w:pPr>
              <w:spacing w:line="259" w:lineRule="auto"/>
              <w:jc w:val="left"/>
              <w:rPr>
                <w:lang w:val="fr-FR"/>
              </w:rPr>
            </w:pPr>
            <w:r w:rsidRPr="008D0E1B">
              <w:rPr>
                <w:lang w:val="fr-FR"/>
              </w:rPr>
              <w:t>-</w:t>
            </w:r>
          </w:p>
        </w:tc>
        <w:tc>
          <w:tcPr>
            <w:tcW w:w="1203" w:type="dxa"/>
            <w:gridSpan w:val="2"/>
            <w:tcBorders>
              <w:top w:val="single" w:sz="3" w:space="0" w:color="000000"/>
              <w:left w:val="single" w:sz="3" w:space="0" w:color="000000"/>
              <w:bottom w:val="single" w:sz="3" w:space="0" w:color="000000"/>
              <w:right w:val="single" w:sz="3" w:space="0" w:color="000000"/>
            </w:tcBorders>
          </w:tcPr>
          <w:p w14:paraId="31A0AFB7" w14:textId="77777777" w:rsidR="001B7AB9" w:rsidRPr="008D0E1B" w:rsidRDefault="001B7AB9" w:rsidP="00952DFA">
            <w:pPr>
              <w:spacing w:line="259" w:lineRule="auto"/>
              <w:jc w:val="left"/>
              <w:rPr>
                <w:lang w:val="fr-FR"/>
              </w:rPr>
            </w:pPr>
            <w:r w:rsidRPr="008D0E1B">
              <w:rPr>
                <w:lang w:val="fr-FR"/>
              </w:rPr>
              <w:t>NVIDIA</w:t>
            </w:r>
          </w:p>
        </w:tc>
        <w:tc>
          <w:tcPr>
            <w:tcW w:w="5746" w:type="dxa"/>
            <w:gridSpan w:val="2"/>
            <w:tcBorders>
              <w:top w:val="single" w:sz="3" w:space="0" w:color="000000"/>
              <w:left w:val="single" w:sz="3" w:space="0" w:color="000000"/>
              <w:bottom w:val="single" w:sz="3" w:space="0" w:color="000000"/>
              <w:right w:val="single" w:sz="3" w:space="0" w:color="000000"/>
            </w:tcBorders>
          </w:tcPr>
          <w:p w14:paraId="7C81D977" w14:textId="77777777" w:rsidR="001B7AB9" w:rsidRPr="008D0E1B" w:rsidRDefault="001B7AB9" w:rsidP="00952DFA">
            <w:pPr>
              <w:spacing w:line="259" w:lineRule="auto"/>
              <w:jc w:val="left"/>
              <w:rPr>
                <w:lang w:val="fr-FR"/>
              </w:rPr>
            </w:pPr>
            <w:r w:rsidRPr="008D0E1B">
              <w:rPr>
                <w:lang w:val="fr-FR"/>
              </w:rPr>
              <w:t>Utilitaire qui a permis de tester la version ONNX qui a été régénérée.</w:t>
            </w:r>
          </w:p>
        </w:tc>
      </w:tr>
      <w:tr w:rsidR="001B7AB9" w:rsidRPr="00F545BF" w14:paraId="0AD76191"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0FF48C0B" w14:textId="77777777" w:rsidR="001B7AB9" w:rsidRPr="008D0E1B" w:rsidRDefault="001B7AB9" w:rsidP="00952DFA">
            <w:pPr>
              <w:spacing w:line="259" w:lineRule="auto"/>
              <w:jc w:val="left"/>
              <w:rPr>
                <w:lang w:val="fr-FR"/>
              </w:rPr>
            </w:pPr>
            <w:proofErr w:type="spellStart"/>
            <w:proofErr w:type="gramStart"/>
            <w:r w:rsidRPr="008D0E1B">
              <w:rPr>
                <w:lang w:val="fr-FR"/>
              </w:rPr>
              <w:t>gstreamer</w:t>
            </w:r>
            <w:proofErr w:type="spellEnd"/>
            <w:proofErr w:type="gramEnd"/>
          </w:p>
        </w:tc>
        <w:tc>
          <w:tcPr>
            <w:tcW w:w="964" w:type="dxa"/>
            <w:gridSpan w:val="2"/>
            <w:tcBorders>
              <w:top w:val="single" w:sz="3" w:space="0" w:color="000000"/>
              <w:left w:val="single" w:sz="3" w:space="0" w:color="000000"/>
              <w:bottom w:val="single" w:sz="3" w:space="0" w:color="000000"/>
              <w:right w:val="single" w:sz="3" w:space="0" w:color="000000"/>
            </w:tcBorders>
          </w:tcPr>
          <w:p w14:paraId="33AD2A9C" w14:textId="77777777" w:rsidR="001B7AB9" w:rsidRPr="008D0E1B" w:rsidRDefault="001B7AB9" w:rsidP="00952DFA">
            <w:pPr>
              <w:spacing w:line="259" w:lineRule="auto"/>
              <w:jc w:val="left"/>
              <w:rPr>
                <w:lang w:val="fr-FR"/>
              </w:rPr>
            </w:pPr>
            <w:r w:rsidRPr="008D0E1B">
              <w:rPr>
                <w:lang w:val="fr-FR"/>
              </w:rPr>
              <w:t>1.14.5</w:t>
            </w:r>
          </w:p>
        </w:tc>
        <w:tc>
          <w:tcPr>
            <w:tcW w:w="1203" w:type="dxa"/>
            <w:gridSpan w:val="2"/>
            <w:tcBorders>
              <w:top w:val="single" w:sz="3" w:space="0" w:color="000000"/>
              <w:left w:val="single" w:sz="3" w:space="0" w:color="000000"/>
              <w:bottom w:val="single" w:sz="3" w:space="0" w:color="000000"/>
              <w:right w:val="single" w:sz="3" w:space="0" w:color="000000"/>
            </w:tcBorders>
          </w:tcPr>
          <w:p w14:paraId="15486762" w14:textId="77777777" w:rsidR="001B7AB9" w:rsidRPr="008D0E1B" w:rsidRDefault="001B7AB9" w:rsidP="00952DFA">
            <w:pPr>
              <w:spacing w:line="259" w:lineRule="auto"/>
              <w:jc w:val="left"/>
              <w:rPr>
                <w:lang w:val="fr-FR"/>
              </w:rPr>
            </w:pPr>
            <w:r w:rsidRPr="008D0E1B">
              <w:rPr>
                <w:lang w:val="fr-FR"/>
              </w:rPr>
              <w:t>LGPL</w:t>
            </w:r>
          </w:p>
        </w:tc>
        <w:tc>
          <w:tcPr>
            <w:tcW w:w="5746" w:type="dxa"/>
            <w:gridSpan w:val="2"/>
            <w:tcBorders>
              <w:top w:val="single" w:sz="3" w:space="0" w:color="000000"/>
              <w:left w:val="single" w:sz="3" w:space="0" w:color="000000"/>
              <w:bottom w:val="single" w:sz="3" w:space="0" w:color="000000"/>
              <w:right w:val="single" w:sz="3" w:space="0" w:color="000000"/>
            </w:tcBorders>
          </w:tcPr>
          <w:p w14:paraId="15B2E3BC" w14:textId="77777777" w:rsidR="001B7AB9" w:rsidRPr="008D0E1B" w:rsidRDefault="001B7AB9" w:rsidP="00952DFA">
            <w:pPr>
              <w:spacing w:line="259" w:lineRule="auto"/>
              <w:rPr>
                <w:lang w:val="fr-FR"/>
              </w:rPr>
            </w:pPr>
            <w:r w:rsidRPr="008D0E1B">
              <w:rPr>
                <w:lang w:val="fr-FR"/>
              </w:rPr>
              <w:t>Utilitaire qui a permis d’alimenter l’architecture de la segmentation avec la vidéo.</w:t>
            </w:r>
          </w:p>
        </w:tc>
      </w:tr>
      <w:tr w:rsidR="00A87D2C" w:rsidRPr="00F545BF" w14:paraId="229A3295" w14:textId="77777777" w:rsidTr="003272B4">
        <w:tblPrEx>
          <w:tblCellMar>
            <w:top w:w="92" w:type="dxa"/>
            <w:right w:w="17" w:type="dxa"/>
          </w:tblCellMar>
        </w:tblPrEx>
        <w:trPr>
          <w:trHeight w:val="2175"/>
        </w:trPr>
        <w:tc>
          <w:tcPr>
            <w:tcW w:w="1488" w:type="dxa"/>
            <w:gridSpan w:val="2"/>
            <w:tcBorders>
              <w:top w:val="single" w:sz="3" w:space="0" w:color="000000"/>
              <w:left w:val="single" w:sz="3" w:space="0" w:color="000000"/>
              <w:bottom w:val="single" w:sz="3" w:space="0" w:color="000000"/>
              <w:right w:val="single" w:sz="3" w:space="0" w:color="000000"/>
            </w:tcBorders>
          </w:tcPr>
          <w:p w14:paraId="6DDD2C39" w14:textId="354CF801" w:rsidR="00A87D2C" w:rsidRPr="008D0E1B" w:rsidRDefault="00704BFB" w:rsidP="00952DFA">
            <w:pPr>
              <w:spacing w:line="259" w:lineRule="auto"/>
              <w:jc w:val="left"/>
              <w:rPr>
                <w:lang w:val="fr-FR"/>
              </w:rPr>
            </w:pPr>
            <w:proofErr w:type="gramStart"/>
            <w:r w:rsidRPr="008D0E1B">
              <w:rPr>
                <w:lang w:val="fr-FR"/>
              </w:rPr>
              <w:t>v</w:t>
            </w:r>
            <w:proofErr w:type="gramEnd"/>
            <w:r w:rsidRPr="008D0E1B">
              <w:rPr>
                <w:lang w:val="fr-FR"/>
              </w:rPr>
              <w:t>4l2loopback</w:t>
            </w:r>
          </w:p>
        </w:tc>
        <w:tc>
          <w:tcPr>
            <w:tcW w:w="963" w:type="dxa"/>
            <w:gridSpan w:val="2"/>
            <w:tcBorders>
              <w:top w:val="single" w:sz="3" w:space="0" w:color="000000"/>
              <w:left w:val="single" w:sz="3" w:space="0" w:color="000000"/>
              <w:bottom w:val="single" w:sz="3" w:space="0" w:color="000000"/>
              <w:right w:val="single" w:sz="3" w:space="0" w:color="000000"/>
            </w:tcBorders>
          </w:tcPr>
          <w:p w14:paraId="58F67274" w14:textId="77777777" w:rsidR="00A87D2C" w:rsidRPr="008D0E1B" w:rsidRDefault="00704BFB" w:rsidP="00952DFA">
            <w:pPr>
              <w:spacing w:line="259" w:lineRule="auto"/>
              <w:jc w:val="left"/>
              <w:rPr>
                <w:lang w:val="fr-FR"/>
              </w:rPr>
            </w:pPr>
            <w:r w:rsidRPr="008D0E1B">
              <w:rPr>
                <w:lang w:val="fr-FR"/>
              </w:rPr>
              <w:t>0.12.5</w:t>
            </w:r>
          </w:p>
        </w:tc>
        <w:tc>
          <w:tcPr>
            <w:tcW w:w="1201" w:type="dxa"/>
            <w:gridSpan w:val="2"/>
            <w:tcBorders>
              <w:top w:val="single" w:sz="3" w:space="0" w:color="000000"/>
              <w:left w:val="single" w:sz="3" w:space="0" w:color="000000"/>
              <w:bottom w:val="single" w:sz="3" w:space="0" w:color="000000"/>
              <w:right w:val="single" w:sz="3" w:space="0" w:color="000000"/>
            </w:tcBorders>
          </w:tcPr>
          <w:p w14:paraId="0191ADC7"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8D0E1B" w:rsidRDefault="00704BFB" w:rsidP="00907D42">
            <w:pPr>
              <w:spacing w:line="259" w:lineRule="auto"/>
              <w:rPr>
                <w:lang w:val="fr-FR"/>
              </w:rPr>
            </w:pPr>
            <w:r w:rsidRPr="008D0E1B">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F545BF" w14:paraId="121D1754" w14:textId="77777777" w:rsidTr="003272B4">
        <w:tblPrEx>
          <w:tblCellMar>
            <w:top w:w="92" w:type="dxa"/>
            <w:right w:w="17" w:type="dxa"/>
          </w:tblCellMar>
        </w:tblPrEx>
        <w:trPr>
          <w:trHeight w:val="1091"/>
        </w:trPr>
        <w:tc>
          <w:tcPr>
            <w:tcW w:w="1488" w:type="dxa"/>
            <w:gridSpan w:val="2"/>
            <w:tcBorders>
              <w:top w:val="single" w:sz="3" w:space="0" w:color="000000"/>
              <w:left w:val="single" w:sz="3" w:space="0" w:color="000000"/>
              <w:bottom w:val="single" w:sz="3" w:space="0" w:color="000000"/>
              <w:right w:val="single" w:sz="3" w:space="0" w:color="000000"/>
            </w:tcBorders>
          </w:tcPr>
          <w:p w14:paraId="1093320F" w14:textId="77777777" w:rsidR="00A87D2C" w:rsidRPr="008D0E1B" w:rsidRDefault="00704BFB" w:rsidP="00952DFA">
            <w:pPr>
              <w:spacing w:line="259" w:lineRule="auto"/>
              <w:jc w:val="left"/>
              <w:rPr>
                <w:lang w:val="fr-FR"/>
              </w:rPr>
            </w:pPr>
            <w:proofErr w:type="spellStart"/>
            <w:proofErr w:type="gramStart"/>
            <w:r w:rsidRPr="008D0E1B">
              <w:rPr>
                <w:lang w:val="fr-FR"/>
              </w:rPr>
              <w:t>hdparm</w:t>
            </w:r>
            <w:proofErr w:type="spellEnd"/>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79F41834" w14:textId="77777777" w:rsidR="00A87D2C" w:rsidRPr="008D0E1B" w:rsidRDefault="00704BFB" w:rsidP="00952DFA">
            <w:pPr>
              <w:spacing w:line="259" w:lineRule="auto"/>
              <w:jc w:val="left"/>
              <w:rPr>
                <w:lang w:val="fr-FR"/>
              </w:rPr>
            </w:pPr>
            <w:r w:rsidRPr="008D0E1B">
              <w:rPr>
                <w:lang w:val="fr-FR"/>
              </w:rPr>
              <w:t>9.54</w:t>
            </w:r>
          </w:p>
        </w:tc>
        <w:tc>
          <w:tcPr>
            <w:tcW w:w="1201" w:type="dxa"/>
            <w:gridSpan w:val="2"/>
            <w:tcBorders>
              <w:top w:val="single" w:sz="3" w:space="0" w:color="000000"/>
              <w:left w:val="single" w:sz="3" w:space="0" w:color="000000"/>
              <w:bottom w:val="single" w:sz="3" w:space="0" w:color="000000"/>
              <w:right w:val="single" w:sz="3" w:space="0" w:color="000000"/>
            </w:tcBorders>
          </w:tcPr>
          <w:p w14:paraId="245169EB"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8D0E1B" w:rsidRDefault="00704BFB" w:rsidP="00952DFA">
            <w:pPr>
              <w:spacing w:line="259" w:lineRule="auto"/>
              <w:rPr>
                <w:lang w:val="fr-FR"/>
              </w:rPr>
            </w:pPr>
            <w:r w:rsidRPr="008D0E1B">
              <w:rPr>
                <w:lang w:val="fr-FR"/>
              </w:rPr>
              <w:t xml:space="preserve">Utilitaire permettant de tester la capacité de lecture d’une unité de stockage, tel </w:t>
            </w:r>
            <w:proofErr w:type="spellStart"/>
            <w:r w:rsidRPr="008D0E1B">
              <w:rPr>
                <w:lang w:val="fr-FR"/>
              </w:rPr>
              <w:t>que’un</w:t>
            </w:r>
            <w:proofErr w:type="spellEnd"/>
            <w:r w:rsidRPr="008D0E1B">
              <w:rPr>
                <w:lang w:val="fr-FR"/>
              </w:rPr>
              <w:t xml:space="preserve"> SSD </w:t>
            </w:r>
            <w:proofErr w:type="spellStart"/>
            <w:r w:rsidRPr="008D0E1B">
              <w:rPr>
                <w:lang w:val="fr-FR"/>
              </w:rPr>
              <w:t>NVMe</w:t>
            </w:r>
            <w:proofErr w:type="spellEnd"/>
            <w:r w:rsidRPr="008D0E1B">
              <w:rPr>
                <w:lang w:val="fr-FR"/>
              </w:rPr>
              <w:t xml:space="preserve"> et différentes cartes </w:t>
            </w:r>
            <w:proofErr w:type="spellStart"/>
            <w:r w:rsidRPr="008D0E1B">
              <w:rPr>
                <w:lang w:val="fr-FR"/>
              </w:rPr>
              <w:t>microSD</w:t>
            </w:r>
            <w:proofErr w:type="spellEnd"/>
            <w:r w:rsidRPr="008D0E1B">
              <w:rPr>
                <w:lang w:val="fr-FR"/>
              </w:rPr>
              <w:t>.</w:t>
            </w:r>
          </w:p>
        </w:tc>
      </w:tr>
      <w:tr w:rsidR="00A87D2C" w:rsidRPr="00F545BF" w14:paraId="584F5C83" w14:textId="77777777" w:rsidTr="003272B4">
        <w:tblPrEx>
          <w:tblCellMar>
            <w:top w:w="92" w:type="dxa"/>
            <w:right w:w="17" w:type="dxa"/>
          </w:tblCellMar>
        </w:tblPrEx>
        <w:trPr>
          <w:trHeight w:val="1814"/>
        </w:trPr>
        <w:tc>
          <w:tcPr>
            <w:tcW w:w="1488" w:type="dxa"/>
            <w:gridSpan w:val="2"/>
            <w:tcBorders>
              <w:top w:val="single" w:sz="3" w:space="0" w:color="000000"/>
              <w:left w:val="single" w:sz="3" w:space="0" w:color="000000"/>
              <w:bottom w:val="single" w:sz="3" w:space="0" w:color="000000"/>
              <w:right w:val="single" w:sz="3" w:space="0" w:color="000000"/>
            </w:tcBorders>
          </w:tcPr>
          <w:p w14:paraId="0114B0D6" w14:textId="77777777" w:rsidR="00A87D2C" w:rsidRPr="008D0E1B" w:rsidRDefault="00704BFB" w:rsidP="00952DFA">
            <w:pPr>
              <w:spacing w:line="259" w:lineRule="auto"/>
              <w:jc w:val="left"/>
              <w:rPr>
                <w:lang w:val="fr-FR"/>
              </w:rPr>
            </w:pPr>
            <w:proofErr w:type="spellStart"/>
            <w:proofErr w:type="gramStart"/>
            <w:r w:rsidRPr="008D0E1B">
              <w:rPr>
                <w:lang w:val="fr-FR"/>
              </w:rPr>
              <w:t>tegrastats</w:t>
            </w:r>
            <w:proofErr w:type="spellEnd"/>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11D0A184"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0BD0F908"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8D0E1B" w:rsidRDefault="00704BFB" w:rsidP="00952DFA">
            <w:pPr>
              <w:spacing w:line="259" w:lineRule="auto"/>
              <w:rPr>
                <w:lang w:val="fr-FR"/>
              </w:rPr>
            </w:pPr>
            <w:r w:rsidRPr="008D0E1B">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F545BF" w14:paraId="2FAB3682" w14:textId="77777777" w:rsidTr="003272B4">
        <w:tblPrEx>
          <w:tblCellMar>
            <w:top w:w="92" w:type="dxa"/>
            <w:right w:w="17" w:type="dxa"/>
          </w:tblCellMar>
        </w:tblPrEx>
        <w:trPr>
          <w:trHeight w:val="1453"/>
        </w:trPr>
        <w:tc>
          <w:tcPr>
            <w:tcW w:w="1488" w:type="dxa"/>
            <w:gridSpan w:val="2"/>
            <w:tcBorders>
              <w:top w:val="single" w:sz="3" w:space="0" w:color="000000"/>
              <w:left w:val="single" w:sz="3" w:space="0" w:color="000000"/>
              <w:bottom w:val="single" w:sz="3" w:space="0" w:color="000000"/>
              <w:right w:val="single" w:sz="3" w:space="0" w:color="000000"/>
            </w:tcBorders>
          </w:tcPr>
          <w:p w14:paraId="779D05B2" w14:textId="77777777" w:rsidR="00A87D2C" w:rsidRPr="008D0E1B" w:rsidRDefault="00704BFB" w:rsidP="00952DFA">
            <w:pPr>
              <w:spacing w:line="259" w:lineRule="auto"/>
              <w:jc w:val="left"/>
              <w:rPr>
                <w:lang w:val="fr-FR"/>
              </w:rPr>
            </w:pPr>
            <w:proofErr w:type="gramStart"/>
            <w:r w:rsidRPr="008D0E1B">
              <w:rPr>
                <w:lang w:val="fr-FR"/>
              </w:rPr>
              <w:lastRenderedPageBreak/>
              <w:t>free</w:t>
            </w:r>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5DF08462" w14:textId="77777777" w:rsidR="00A87D2C" w:rsidRPr="008D0E1B" w:rsidRDefault="00704BFB" w:rsidP="00952DFA">
            <w:pPr>
              <w:spacing w:line="259" w:lineRule="auto"/>
              <w:jc w:val="left"/>
              <w:rPr>
                <w:lang w:val="fr-FR"/>
              </w:rPr>
            </w:pPr>
            <w:r w:rsidRPr="008D0E1B">
              <w:rPr>
                <w:lang w:val="fr-FR"/>
              </w:rPr>
              <w:t>3.3.12</w:t>
            </w:r>
          </w:p>
        </w:tc>
        <w:tc>
          <w:tcPr>
            <w:tcW w:w="1201" w:type="dxa"/>
            <w:gridSpan w:val="2"/>
            <w:tcBorders>
              <w:top w:val="single" w:sz="3" w:space="0" w:color="000000"/>
              <w:left w:val="single" w:sz="3" w:space="0" w:color="000000"/>
              <w:bottom w:val="single" w:sz="3" w:space="0" w:color="000000"/>
              <w:right w:val="single" w:sz="3" w:space="0" w:color="000000"/>
            </w:tcBorders>
          </w:tcPr>
          <w:p w14:paraId="6F139437"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8D0E1B" w:rsidRDefault="00704BFB" w:rsidP="00952DFA">
            <w:pPr>
              <w:spacing w:line="259" w:lineRule="auto"/>
              <w:rPr>
                <w:lang w:val="fr-FR"/>
              </w:rPr>
            </w:pPr>
            <w:r w:rsidRPr="008D0E1B">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F545BF" w14:paraId="7F29352F" w14:textId="77777777" w:rsidTr="003272B4">
        <w:tblPrEx>
          <w:tblCellMar>
            <w:top w:w="92" w:type="dxa"/>
            <w:right w:w="17" w:type="dxa"/>
          </w:tblCellMar>
        </w:tblPrEx>
        <w:trPr>
          <w:trHeight w:val="1814"/>
        </w:trPr>
        <w:tc>
          <w:tcPr>
            <w:tcW w:w="1488" w:type="dxa"/>
            <w:gridSpan w:val="2"/>
            <w:tcBorders>
              <w:top w:val="single" w:sz="3" w:space="0" w:color="000000"/>
              <w:left w:val="single" w:sz="3" w:space="0" w:color="000000"/>
              <w:bottom w:val="single" w:sz="3" w:space="0" w:color="000000"/>
              <w:right w:val="single" w:sz="3" w:space="0" w:color="000000"/>
            </w:tcBorders>
          </w:tcPr>
          <w:p w14:paraId="5656F430" w14:textId="77777777" w:rsidR="00A87D2C" w:rsidRPr="008D0E1B" w:rsidRDefault="00704BFB" w:rsidP="00952DFA">
            <w:pPr>
              <w:spacing w:line="259" w:lineRule="auto"/>
              <w:jc w:val="left"/>
              <w:rPr>
                <w:lang w:val="fr-FR"/>
              </w:rPr>
            </w:pPr>
            <w:proofErr w:type="spellStart"/>
            <w:proofErr w:type="gramStart"/>
            <w:r w:rsidRPr="008D0E1B">
              <w:rPr>
                <w:lang w:val="fr-FR"/>
              </w:rPr>
              <w:t>iotop</w:t>
            </w:r>
            <w:proofErr w:type="spellEnd"/>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60E2C2E8" w14:textId="77777777" w:rsidR="00A87D2C" w:rsidRPr="008D0E1B" w:rsidRDefault="00704BFB" w:rsidP="00952DFA">
            <w:pPr>
              <w:spacing w:line="259" w:lineRule="auto"/>
              <w:jc w:val="left"/>
              <w:rPr>
                <w:lang w:val="fr-FR"/>
              </w:rPr>
            </w:pPr>
            <w:r w:rsidRPr="008D0E1B">
              <w:rPr>
                <w:lang w:val="fr-FR"/>
              </w:rPr>
              <w:t>0.6</w:t>
            </w:r>
          </w:p>
        </w:tc>
        <w:tc>
          <w:tcPr>
            <w:tcW w:w="1201" w:type="dxa"/>
            <w:gridSpan w:val="2"/>
            <w:tcBorders>
              <w:top w:val="single" w:sz="3" w:space="0" w:color="000000"/>
              <w:left w:val="single" w:sz="3" w:space="0" w:color="000000"/>
              <w:bottom w:val="single" w:sz="3" w:space="0" w:color="000000"/>
              <w:right w:val="single" w:sz="3" w:space="0" w:color="000000"/>
            </w:tcBorders>
          </w:tcPr>
          <w:p w14:paraId="765C2694" w14:textId="77777777" w:rsidR="00A87D2C" w:rsidRPr="008D0E1B" w:rsidRDefault="00704BFB" w:rsidP="00952DFA">
            <w:pPr>
              <w:spacing w:line="259" w:lineRule="auto"/>
              <w:jc w:val="left"/>
              <w:rPr>
                <w:lang w:val="fr-FR"/>
              </w:rPr>
            </w:pPr>
            <w:r w:rsidRPr="008D0E1B">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8D0E1B" w:rsidRDefault="00704BFB" w:rsidP="00952DFA">
            <w:pPr>
              <w:spacing w:line="259" w:lineRule="auto"/>
              <w:rPr>
                <w:lang w:val="fr-FR"/>
              </w:rPr>
            </w:pPr>
            <w:r w:rsidRPr="008D0E1B">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F545BF" w14:paraId="55866476" w14:textId="77777777" w:rsidTr="003272B4">
        <w:tblPrEx>
          <w:tblCellMar>
            <w:top w:w="92" w:type="dxa"/>
            <w:right w:w="17" w:type="dxa"/>
          </w:tblCellMar>
        </w:tblPrEx>
        <w:trPr>
          <w:trHeight w:val="3981"/>
        </w:trPr>
        <w:tc>
          <w:tcPr>
            <w:tcW w:w="1488" w:type="dxa"/>
            <w:gridSpan w:val="2"/>
            <w:tcBorders>
              <w:top w:val="single" w:sz="3" w:space="0" w:color="000000"/>
              <w:left w:val="single" w:sz="3" w:space="0" w:color="000000"/>
              <w:bottom w:val="single" w:sz="3" w:space="0" w:color="000000"/>
              <w:right w:val="single" w:sz="3" w:space="0" w:color="000000"/>
            </w:tcBorders>
          </w:tcPr>
          <w:p w14:paraId="6AEA4335" w14:textId="77777777" w:rsidR="00A87D2C" w:rsidRPr="008D0E1B" w:rsidRDefault="00704BFB" w:rsidP="00952DFA">
            <w:pPr>
              <w:spacing w:line="259" w:lineRule="auto"/>
              <w:jc w:val="left"/>
              <w:rPr>
                <w:lang w:val="fr-FR"/>
              </w:rPr>
            </w:pPr>
            <w:proofErr w:type="spellStart"/>
            <w:proofErr w:type="gramStart"/>
            <w:r w:rsidRPr="008D0E1B">
              <w:rPr>
                <w:lang w:val="fr-FR"/>
              </w:rPr>
              <w:t>segnetconsole</w:t>
            </w:r>
            <w:proofErr w:type="spellEnd"/>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38214144"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6ED18EAA"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8D0E1B" w:rsidRDefault="00704BFB" w:rsidP="00952DFA">
            <w:pPr>
              <w:spacing w:line="259" w:lineRule="auto"/>
              <w:rPr>
                <w:lang w:val="fr-FR"/>
              </w:rPr>
            </w:pPr>
            <w:r w:rsidRPr="008D0E1B">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8D0E1B">
              <w:rPr>
                <w:lang w:val="fr-FR"/>
              </w:rPr>
              <w:t>visualize</w:t>
            </w:r>
            <w:proofErr w:type="spellEnd"/>
            <w:r w:rsidRPr="008D0E1B">
              <w:rPr>
                <w:lang w:val="fr-FR"/>
              </w:rPr>
              <w:t>=</w:t>
            </w:r>
            <w:proofErr w:type="spellStart"/>
            <w:r w:rsidRPr="008D0E1B">
              <w:rPr>
                <w:lang w:val="fr-FR"/>
              </w:rPr>
              <w:t>mask</w:t>
            </w:r>
            <w:proofErr w:type="spellEnd"/>
            <w:r w:rsidRPr="008D0E1B">
              <w:rPr>
                <w:lang w:val="fr-FR"/>
              </w:rPr>
              <w:t xml:space="preserve"> --</w:t>
            </w:r>
            <w:proofErr w:type="spellStart"/>
            <w:r w:rsidRPr="008D0E1B">
              <w:rPr>
                <w:lang w:val="fr-FR"/>
              </w:rPr>
              <w:t>filtermode</w:t>
            </w:r>
            <w:proofErr w:type="spellEnd"/>
            <w:r w:rsidRPr="008D0E1B">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8D0E1B">
              <w:rPr>
                <w:lang w:val="fr-FR"/>
              </w:rPr>
              <w:t>prototxt</w:t>
            </w:r>
            <w:proofErr w:type="spellEnd"/>
            <w:r w:rsidRPr="008D0E1B">
              <w:rPr>
                <w:lang w:val="fr-FR"/>
              </w:rPr>
              <w:t>", "--labels", "--</w:t>
            </w:r>
            <w:proofErr w:type="spellStart"/>
            <w:r w:rsidRPr="008D0E1B">
              <w:rPr>
                <w:lang w:val="fr-FR"/>
              </w:rPr>
              <w:t>colors</w:t>
            </w:r>
            <w:proofErr w:type="spellEnd"/>
            <w:r w:rsidRPr="008D0E1B">
              <w:rPr>
                <w:lang w:val="fr-FR"/>
              </w:rPr>
              <w:t>", "--</w:t>
            </w:r>
            <w:proofErr w:type="spellStart"/>
            <w:r w:rsidRPr="008D0E1B">
              <w:rPr>
                <w:lang w:val="fr-FR"/>
              </w:rPr>
              <w:t>input_blob</w:t>
            </w:r>
            <w:proofErr w:type="spellEnd"/>
            <w:r w:rsidRPr="008D0E1B">
              <w:rPr>
                <w:lang w:val="fr-FR"/>
              </w:rPr>
              <w:t>" et "--</w:t>
            </w:r>
            <w:proofErr w:type="spellStart"/>
            <w:r w:rsidRPr="008D0E1B">
              <w:rPr>
                <w:lang w:val="fr-FR"/>
              </w:rPr>
              <w:t>output_blob</w:t>
            </w:r>
            <w:proofErr w:type="spellEnd"/>
            <w:r w:rsidRPr="008D0E1B">
              <w:rPr>
                <w:lang w:val="fr-FR"/>
              </w:rPr>
              <w:t>".</w:t>
            </w:r>
          </w:p>
        </w:tc>
      </w:tr>
      <w:tr w:rsidR="00A87D2C" w:rsidRPr="00F545BF" w14:paraId="393A27CE" w14:textId="77777777" w:rsidTr="003272B4">
        <w:tblPrEx>
          <w:tblCellMar>
            <w:top w:w="92" w:type="dxa"/>
            <w:right w:w="17" w:type="dxa"/>
          </w:tblCellMar>
        </w:tblPrEx>
        <w:trPr>
          <w:trHeight w:val="8675"/>
        </w:trPr>
        <w:tc>
          <w:tcPr>
            <w:tcW w:w="1488" w:type="dxa"/>
            <w:gridSpan w:val="2"/>
            <w:tcBorders>
              <w:top w:val="single" w:sz="3" w:space="0" w:color="000000"/>
              <w:left w:val="single" w:sz="3" w:space="0" w:color="000000"/>
              <w:bottom w:val="single" w:sz="3" w:space="0" w:color="000000"/>
              <w:right w:val="single" w:sz="3" w:space="0" w:color="000000"/>
            </w:tcBorders>
          </w:tcPr>
          <w:p w14:paraId="27A3E7FE" w14:textId="02669B4F" w:rsidR="00A87D2C" w:rsidRPr="008D0E1B" w:rsidRDefault="00704BFB" w:rsidP="00952DFA">
            <w:pPr>
              <w:spacing w:line="259" w:lineRule="auto"/>
              <w:jc w:val="left"/>
              <w:rPr>
                <w:lang w:val="fr-FR"/>
              </w:rPr>
            </w:pPr>
            <w:proofErr w:type="spellStart"/>
            <w:proofErr w:type="gramStart"/>
            <w:r w:rsidRPr="008D0E1B">
              <w:rPr>
                <w:lang w:val="fr-FR"/>
              </w:rPr>
              <w:lastRenderedPageBreak/>
              <w:t>segnetcamera</w:t>
            </w:r>
            <w:proofErr w:type="spellEnd"/>
            <w:proofErr w:type="gramEnd"/>
          </w:p>
        </w:tc>
        <w:tc>
          <w:tcPr>
            <w:tcW w:w="963" w:type="dxa"/>
            <w:gridSpan w:val="2"/>
            <w:tcBorders>
              <w:top w:val="single" w:sz="3" w:space="0" w:color="000000"/>
              <w:left w:val="single" w:sz="3" w:space="0" w:color="000000"/>
              <w:bottom w:val="single" w:sz="3" w:space="0" w:color="000000"/>
              <w:right w:val="single" w:sz="3" w:space="0" w:color="000000"/>
            </w:tcBorders>
          </w:tcPr>
          <w:p w14:paraId="5607B591" w14:textId="77777777" w:rsidR="00A87D2C" w:rsidRPr="008D0E1B" w:rsidRDefault="00704BFB" w:rsidP="00952DFA">
            <w:pPr>
              <w:spacing w:line="259" w:lineRule="auto"/>
              <w:jc w:val="left"/>
              <w:rPr>
                <w:lang w:val="fr-FR"/>
              </w:rPr>
            </w:pPr>
            <w:r w:rsidRPr="008D0E1B">
              <w:rPr>
                <w:lang w:val="fr-FR"/>
              </w:rPr>
              <w:t>-</w:t>
            </w:r>
          </w:p>
        </w:tc>
        <w:tc>
          <w:tcPr>
            <w:tcW w:w="1201" w:type="dxa"/>
            <w:gridSpan w:val="2"/>
            <w:tcBorders>
              <w:top w:val="single" w:sz="3" w:space="0" w:color="000000"/>
              <w:left w:val="single" w:sz="3" w:space="0" w:color="000000"/>
              <w:bottom w:val="single" w:sz="3" w:space="0" w:color="000000"/>
              <w:right w:val="single" w:sz="3" w:space="0" w:color="000000"/>
            </w:tcBorders>
          </w:tcPr>
          <w:p w14:paraId="00CD61A8" w14:textId="77777777" w:rsidR="00A87D2C" w:rsidRPr="008D0E1B" w:rsidRDefault="00704BFB" w:rsidP="00952DFA">
            <w:pPr>
              <w:spacing w:line="259" w:lineRule="auto"/>
              <w:jc w:val="left"/>
              <w:rPr>
                <w:lang w:val="fr-FR"/>
              </w:rPr>
            </w:pPr>
            <w:r w:rsidRPr="008D0E1B">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259355B7" w:rsidR="00A87D2C" w:rsidRPr="008D0E1B" w:rsidRDefault="00704BFB" w:rsidP="00952DFA">
            <w:pPr>
              <w:spacing w:line="259" w:lineRule="auto"/>
              <w:rPr>
                <w:lang w:val="fr-FR"/>
              </w:rPr>
            </w:pPr>
            <w:r w:rsidRPr="008D0E1B">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8D0E1B">
              <w:rPr>
                <w:lang w:val="fr-FR"/>
              </w:rPr>
              <w:t>width</w:t>
            </w:r>
            <w:proofErr w:type="spellEnd"/>
            <w:r w:rsidRPr="008D0E1B">
              <w:rPr>
                <w:lang w:val="fr-FR"/>
              </w:rPr>
              <w:t>" et "</w:t>
            </w:r>
            <w:proofErr w:type="spellStart"/>
            <w:r w:rsidRPr="008D0E1B">
              <w:rPr>
                <w:lang w:val="fr-FR"/>
              </w:rPr>
              <w:t>height</w:t>
            </w:r>
            <w:proofErr w:type="spellEnd"/>
            <w:r w:rsidRPr="008D0E1B">
              <w:rPr>
                <w:lang w:val="fr-FR"/>
              </w:rPr>
              <w:t>", mais durant l’évaluation les valeurs par défaut ont été conservées (</w:t>
            </w:r>
            <w:proofErr w:type="spellStart"/>
            <w:r w:rsidRPr="008D0E1B">
              <w:rPr>
                <w:lang w:val="fr-FR"/>
              </w:rPr>
              <w:t>width</w:t>
            </w:r>
            <w:proofErr w:type="spellEnd"/>
            <w:r w:rsidRPr="008D0E1B">
              <w:rPr>
                <w:lang w:val="fr-FR"/>
              </w:rPr>
              <w:t xml:space="preserve">=1280px et </w:t>
            </w:r>
            <w:proofErr w:type="spellStart"/>
            <w:r w:rsidRPr="008D0E1B">
              <w:rPr>
                <w:lang w:val="fr-FR"/>
              </w:rPr>
              <w:t>height</w:t>
            </w:r>
            <w:proofErr w:type="spellEnd"/>
            <w:r w:rsidRPr="008D0E1B">
              <w:rPr>
                <w:lang w:val="fr-FR"/>
              </w:rPr>
              <w:t>=720px). Il est possible aussi de démarrer l’inférence avec sa propre architecture grâce aux options "--model", "--</w:t>
            </w:r>
            <w:proofErr w:type="spellStart"/>
            <w:r w:rsidRPr="008D0E1B">
              <w:rPr>
                <w:lang w:val="fr-FR"/>
              </w:rPr>
              <w:t>prototxt</w:t>
            </w:r>
            <w:proofErr w:type="spellEnd"/>
            <w:r w:rsidRPr="008D0E1B">
              <w:rPr>
                <w:lang w:val="fr-FR"/>
              </w:rPr>
              <w:t>", "--labels", "--</w:t>
            </w:r>
            <w:proofErr w:type="spellStart"/>
            <w:r w:rsidRPr="008D0E1B">
              <w:rPr>
                <w:lang w:val="fr-FR"/>
              </w:rPr>
              <w:t>colors</w:t>
            </w:r>
            <w:proofErr w:type="spellEnd"/>
            <w:r w:rsidRPr="008D0E1B">
              <w:rPr>
                <w:lang w:val="fr-FR"/>
              </w:rPr>
              <w:t>", "-</w:t>
            </w:r>
            <w:proofErr w:type="spellStart"/>
            <w:r w:rsidRPr="008D0E1B">
              <w:rPr>
                <w:lang w:val="fr-FR"/>
              </w:rPr>
              <w:t>input_blob</w:t>
            </w:r>
            <w:proofErr w:type="spellEnd"/>
            <w:r w:rsidRPr="008D0E1B">
              <w:rPr>
                <w:lang w:val="fr-FR"/>
              </w:rPr>
              <w:t>" et --</w:t>
            </w:r>
            <w:proofErr w:type="spellStart"/>
            <w:r w:rsidRPr="008D0E1B">
              <w:rPr>
                <w:lang w:val="fr-FR"/>
              </w:rPr>
              <w:t>output_blob</w:t>
            </w:r>
            <w:proofErr w:type="spellEnd"/>
            <w:r w:rsidRPr="008D0E1B">
              <w:rPr>
                <w:lang w:val="fr-FR"/>
              </w:rPr>
              <w:t xml:space="preserve">". Il n’est pas possible de conserver la vidéo segmentée, et il n’est pas possible de sauvegarder les images qui sont rafraichies à l’écran dans la fenêtre </w:t>
            </w:r>
            <w:proofErr w:type="spellStart"/>
            <w:r w:rsidRPr="008D0E1B">
              <w:rPr>
                <w:lang w:val="fr-FR"/>
              </w:rPr>
              <w:t>XWindow</w:t>
            </w:r>
            <w:proofErr w:type="spellEnd"/>
            <w:r w:rsidR="003D0058" w:rsidRPr="008D0E1B">
              <w:rPr>
                <w:lang w:val="fr-FR"/>
              </w:rPr>
              <w:t>,</w:t>
            </w:r>
            <w:r w:rsidRPr="008D0E1B">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8D0E1B" w:rsidRDefault="004025DB">
      <w:pPr>
        <w:spacing w:line="259" w:lineRule="auto"/>
        <w:jc w:val="left"/>
        <w:rPr>
          <w:rFonts w:eastAsia="Calibri"/>
          <w:sz w:val="29"/>
          <w:lang w:val="fr-FR"/>
        </w:rPr>
      </w:pPr>
      <w:r w:rsidRPr="008D0E1B">
        <w:rPr>
          <w:lang w:val="fr-FR"/>
        </w:rPr>
        <w:br w:type="page"/>
      </w:r>
    </w:p>
    <w:p w14:paraId="42C4B053" w14:textId="77777777" w:rsidR="00A87D2C" w:rsidRPr="008D0E1B" w:rsidRDefault="00704BFB" w:rsidP="00952DFA">
      <w:pPr>
        <w:pStyle w:val="Titre2"/>
        <w:ind w:left="631" w:hanging="646"/>
        <w:rPr>
          <w:rFonts w:cs="Times New Roman"/>
          <w:lang w:val="fr-FR"/>
        </w:rPr>
      </w:pPr>
      <w:bookmarkStart w:id="53" w:name="_Toc88430346"/>
      <w:r w:rsidRPr="008D0E1B">
        <w:rPr>
          <w:rFonts w:cs="Times New Roman"/>
          <w:lang w:val="fr-FR"/>
        </w:rPr>
        <w:lastRenderedPageBreak/>
        <w:t>Méthodologie</w:t>
      </w:r>
      <w:bookmarkEnd w:id="53"/>
    </w:p>
    <w:p w14:paraId="0EAD2A42" w14:textId="7DF4E7EB" w:rsidR="00A87D2C" w:rsidRPr="008D0E1B" w:rsidRDefault="00704BFB" w:rsidP="00952DFA">
      <w:pPr>
        <w:spacing w:after="0"/>
        <w:ind w:left="-3"/>
        <w:rPr>
          <w:lang w:val="fr-FR"/>
        </w:rPr>
      </w:pPr>
      <w:r w:rsidRPr="008D0E1B">
        <w:rPr>
          <w:lang w:val="fr-FR"/>
        </w:rPr>
        <w:t>Voici à haut niveau les grandes étapes de cet essai</w:t>
      </w:r>
      <w:r w:rsidR="00485AD4" w:rsidRPr="008D0E1B">
        <w:rPr>
          <w:lang w:val="fr-FR"/>
        </w:rPr>
        <w:t xml:space="preserve"> (</w:t>
      </w:r>
      <w:r w:rsidR="00485AD4" w:rsidRPr="008D0E1B">
        <w:rPr>
          <w:lang w:val="fr-FR"/>
        </w:rPr>
        <w:fldChar w:fldCharType="begin"/>
      </w:r>
      <w:r w:rsidR="00485AD4" w:rsidRPr="008D0E1B">
        <w:rPr>
          <w:lang w:val="fr-FR"/>
        </w:rPr>
        <w:instrText xml:space="preserve"> REF _Ref84685532 \h </w:instrText>
      </w:r>
      <w:r w:rsidR="008D0E1B">
        <w:rPr>
          <w:lang w:val="fr-FR"/>
        </w:rPr>
        <w:instrText xml:space="preserve"> \* MERGEFORMAT </w:instrText>
      </w:r>
      <w:r w:rsidR="00485AD4" w:rsidRPr="008D0E1B">
        <w:rPr>
          <w:lang w:val="fr-FR"/>
        </w:rPr>
      </w:r>
      <w:r w:rsidR="00485AD4" w:rsidRPr="008D0E1B">
        <w:rPr>
          <w:lang w:val="fr-FR"/>
        </w:rPr>
        <w:fldChar w:fldCharType="separate"/>
      </w:r>
      <w:r w:rsidR="00F57D12" w:rsidRPr="008D0E1B">
        <w:rPr>
          <w:lang w:val="fr-FR"/>
        </w:rPr>
        <w:t xml:space="preserve">Figure </w:t>
      </w:r>
      <w:r w:rsidR="00F57D12">
        <w:rPr>
          <w:noProof/>
          <w:lang w:val="fr-FR"/>
        </w:rPr>
        <w:t>8</w:t>
      </w:r>
      <w:r w:rsidR="00485AD4" w:rsidRPr="008D0E1B">
        <w:rPr>
          <w:lang w:val="fr-FR"/>
        </w:rPr>
        <w:fldChar w:fldCharType="end"/>
      </w:r>
      <w:r w:rsidR="00485AD4" w:rsidRPr="008D0E1B">
        <w:rPr>
          <w:lang w:val="fr-FR"/>
        </w:rPr>
        <w:t>)</w:t>
      </w:r>
      <w:r w:rsidRPr="008D0E1B">
        <w:rPr>
          <w:lang w:val="fr-FR"/>
        </w:rPr>
        <w:t xml:space="preserve"> :</w:t>
      </w:r>
    </w:p>
    <w:p w14:paraId="243AF21B"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5"/>
                    <a:stretch>
                      <a:fillRect/>
                    </a:stretch>
                  </pic:blipFill>
                  <pic:spPr>
                    <a:xfrm>
                      <a:off x="0" y="0"/>
                      <a:ext cx="4755090" cy="3220614"/>
                    </a:xfrm>
                    <a:prstGeom prst="rect">
                      <a:avLst/>
                    </a:prstGeom>
                  </pic:spPr>
                </pic:pic>
              </a:graphicData>
            </a:graphic>
          </wp:inline>
        </w:drawing>
      </w:r>
    </w:p>
    <w:p w14:paraId="0466BE45" w14:textId="61507B8D" w:rsidR="004025DB" w:rsidRPr="008D0E1B" w:rsidRDefault="004025DB" w:rsidP="004025DB">
      <w:pPr>
        <w:pStyle w:val="Lgende"/>
        <w:rPr>
          <w:lang w:val="fr-FR"/>
        </w:rPr>
      </w:pPr>
      <w:bookmarkStart w:id="54" w:name="_Ref84685532"/>
      <w:bookmarkStart w:id="55" w:name="_Toc8843040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8</w:t>
      </w:r>
      <w:r w:rsidRPr="008D0E1B">
        <w:rPr>
          <w:lang w:val="fr-FR"/>
        </w:rPr>
        <w:fldChar w:fldCharType="end"/>
      </w:r>
      <w:bookmarkEnd w:id="54"/>
      <w:r w:rsidRPr="008D0E1B">
        <w:rPr>
          <w:lang w:val="fr-FR"/>
        </w:rPr>
        <w:t>: Organigramme de la méthodologie à haut niveau</w:t>
      </w:r>
      <w:bookmarkEnd w:id="55"/>
    </w:p>
    <w:p w14:paraId="749E02FA" w14:textId="311B0DC6" w:rsidR="00A87D2C" w:rsidRPr="008D0E1B" w:rsidRDefault="00704BFB" w:rsidP="00952DFA">
      <w:pPr>
        <w:spacing w:after="0"/>
        <w:ind w:left="-3"/>
        <w:rPr>
          <w:lang w:val="fr-FR"/>
        </w:rPr>
      </w:pPr>
      <w:r w:rsidRPr="008D0E1B">
        <w:rPr>
          <w:lang w:val="fr-FR"/>
        </w:rPr>
        <w:t>Pour y parvenir, la méthodologie suivante</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_Ref84685545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F57D12" w:rsidRPr="008D0E1B">
        <w:rPr>
          <w:lang w:val="fr-FR"/>
        </w:rPr>
        <w:t xml:space="preserve">Figure </w:t>
      </w:r>
      <w:r w:rsidR="00F57D12">
        <w:rPr>
          <w:noProof/>
          <w:lang w:val="fr-FR"/>
        </w:rPr>
        <w:t>9</w:t>
      </w:r>
      <w:r w:rsidR="00311B75" w:rsidRPr="008D0E1B">
        <w:rPr>
          <w:lang w:val="fr-FR"/>
        </w:rPr>
        <w:fldChar w:fldCharType="end"/>
      </w:r>
      <w:r w:rsidR="00311B75" w:rsidRPr="008D0E1B">
        <w:rPr>
          <w:lang w:val="fr-FR"/>
        </w:rPr>
        <w:t>)</w:t>
      </w:r>
      <w:r w:rsidRPr="008D0E1B">
        <w:rPr>
          <w:lang w:val="fr-FR"/>
        </w:rPr>
        <w:t xml:space="preserve"> a été suivie et permet d’évaluer les performances de base de la segmentation sémantique avec le nano-ordinateur.</w:t>
      </w:r>
    </w:p>
    <w:p w14:paraId="6CE52D9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36"/>
                    <a:stretch>
                      <a:fillRect/>
                    </a:stretch>
                  </pic:blipFill>
                  <pic:spPr>
                    <a:xfrm>
                      <a:off x="0" y="0"/>
                      <a:ext cx="5943703" cy="3116734"/>
                    </a:xfrm>
                    <a:prstGeom prst="rect">
                      <a:avLst/>
                    </a:prstGeom>
                  </pic:spPr>
                </pic:pic>
              </a:graphicData>
            </a:graphic>
          </wp:inline>
        </w:drawing>
      </w:r>
    </w:p>
    <w:p w14:paraId="2F124AE0" w14:textId="6D9FC86A" w:rsidR="004025DB" w:rsidRPr="008D0E1B" w:rsidRDefault="004025DB" w:rsidP="004025DB">
      <w:pPr>
        <w:pStyle w:val="Lgende"/>
        <w:rPr>
          <w:lang w:val="fr-FR"/>
        </w:rPr>
      </w:pPr>
      <w:bookmarkStart w:id="56" w:name="_Ref84685545"/>
      <w:bookmarkStart w:id="57" w:name="_Toc88430401"/>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9</w:t>
      </w:r>
      <w:r w:rsidRPr="008D0E1B">
        <w:rPr>
          <w:lang w:val="fr-FR"/>
        </w:rPr>
        <w:fldChar w:fldCharType="end"/>
      </w:r>
      <w:bookmarkEnd w:id="56"/>
      <w:r w:rsidRPr="008D0E1B">
        <w:rPr>
          <w:lang w:val="fr-FR"/>
        </w:rPr>
        <w:t>: Organigramme des détails de la méthodologie pour évaluer les performances</w:t>
      </w:r>
      <w:bookmarkEnd w:id="57"/>
    </w:p>
    <w:p w14:paraId="6BCF518F" w14:textId="440E2BEA" w:rsidR="00A87D2C" w:rsidRPr="008D0E1B" w:rsidRDefault="00704BFB" w:rsidP="00952DFA">
      <w:pPr>
        <w:spacing w:after="0"/>
        <w:ind w:left="-3"/>
        <w:rPr>
          <w:lang w:val="fr-FR"/>
        </w:rPr>
      </w:pPr>
      <w:r w:rsidRPr="008D0E1B">
        <w:rPr>
          <w:lang w:val="fr-FR"/>
        </w:rPr>
        <w:t>Si l’évaluation est probante, la méthodologie se verra bonifi</w:t>
      </w:r>
      <w:r w:rsidR="003D0058" w:rsidRPr="008D0E1B">
        <w:rPr>
          <w:lang w:val="fr-FR"/>
        </w:rPr>
        <w:t>er</w:t>
      </w:r>
      <w:r w:rsidRPr="008D0E1B">
        <w:rPr>
          <w:lang w:val="fr-FR"/>
        </w:rPr>
        <w:t xml:space="preserve"> par des étapes de réarchitecture et/ou réentrainement</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_Ref84685557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F57D12" w:rsidRPr="008D0E1B">
        <w:rPr>
          <w:lang w:val="fr-FR"/>
        </w:rPr>
        <w:t xml:space="preserve">Figure </w:t>
      </w:r>
      <w:r w:rsidR="00F57D12">
        <w:rPr>
          <w:noProof/>
          <w:lang w:val="fr-FR"/>
        </w:rPr>
        <w:t>10</w:t>
      </w:r>
      <w:r w:rsidR="00311B75" w:rsidRPr="008D0E1B">
        <w:rPr>
          <w:lang w:val="fr-FR"/>
        </w:rPr>
        <w:fldChar w:fldCharType="end"/>
      </w:r>
      <w:r w:rsidR="00311B75" w:rsidRPr="008D0E1B">
        <w:rPr>
          <w:lang w:val="fr-FR"/>
        </w:rPr>
        <w:t>)</w:t>
      </w:r>
      <w:r w:rsidRPr="008D0E1B">
        <w:rPr>
          <w:lang w:val="fr-FR"/>
        </w:rPr>
        <w:t>.</w:t>
      </w:r>
    </w:p>
    <w:p w14:paraId="0B78C128"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7"/>
                    <a:stretch>
                      <a:fillRect/>
                    </a:stretch>
                  </pic:blipFill>
                  <pic:spPr>
                    <a:xfrm>
                      <a:off x="0" y="0"/>
                      <a:ext cx="5943651" cy="1828490"/>
                    </a:xfrm>
                    <a:prstGeom prst="rect">
                      <a:avLst/>
                    </a:prstGeom>
                  </pic:spPr>
                </pic:pic>
              </a:graphicData>
            </a:graphic>
          </wp:inline>
        </w:drawing>
      </w:r>
    </w:p>
    <w:p w14:paraId="3296C5B8" w14:textId="0BC2B569" w:rsidR="004025DB" w:rsidRPr="008D0E1B" w:rsidRDefault="004025DB" w:rsidP="004025DB">
      <w:pPr>
        <w:pStyle w:val="Lgende"/>
        <w:rPr>
          <w:lang w:val="fr-FR"/>
        </w:rPr>
      </w:pPr>
      <w:bookmarkStart w:id="58" w:name="_Ref84685557"/>
      <w:bookmarkStart w:id="59" w:name="_Toc88430402"/>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10</w:t>
      </w:r>
      <w:r w:rsidRPr="008D0E1B">
        <w:rPr>
          <w:lang w:val="fr-FR"/>
        </w:rPr>
        <w:fldChar w:fldCharType="end"/>
      </w:r>
      <w:bookmarkEnd w:id="58"/>
      <w:r w:rsidRPr="008D0E1B">
        <w:rPr>
          <w:lang w:val="fr-FR"/>
        </w:rPr>
        <w:t>: Organigramme des détails de la méthodologie pour évaluer les performances après une phase de réentrainement</w:t>
      </w:r>
      <w:bookmarkEnd w:id="59"/>
    </w:p>
    <w:p w14:paraId="5D2BE16F" w14:textId="77777777" w:rsidR="00A87D2C" w:rsidRPr="008D0E1B" w:rsidRDefault="00704BFB" w:rsidP="00952DFA">
      <w:pPr>
        <w:spacing w:after="25"/>
        <w:ind w:left="-3"/>
        <w:rPr>
          <w:lang w:val="fr-FR"/>
        </w:rPr>
      </w:pPr>
      <w:r w:rsidRPr="008D0E1B">
        <w:rPr>
          <w:lang w:val="fr-FR"/>
        </w:rPr>
        <w:t>Les phases de la méthodologie présentée dans l’organigramme de la figure 10 peuvent être résumées de la façon suivante :</w:t>
      </w:r>
    </w:p>
    <w:p w14:paraId="49C153C3" w14:textId="7DFF2EB9" w:rsidR="00432DDC" w:rsidRPr="008D0E1B" w:rsidRDefault="00704BFB" w:rsidP="00F545BF">
      <w:pPr>
        <w:pStyle w:val="Paragraphedeliste"/>
        <w:numPr>
          <w:ilvl w:val="0"/>
          <w:numId w:val="21"/>
        </w:numPr>
        <w:spacing w:after="24"/>
        <w:rPr>
          <w:lang w:val="fr-FR"/>
        </w:rPr>
      </w:pPr>
      <w:commentRangeStart w:id="60"/>
      <w:commentRangeStart w:id="61"/>
      <w:r w:rsidRPr="008D0E1B">
        <w:rPr>
          <w:lang w:val="fr-FR"/>
        </w:rPr>
        <w:t>Recherche des références, des architectures et des données, ainsi que l’équipement pour le nano-ordinateur et des logiciels nécessaires.</w:t>
      </w:r>
    </w:p>
    <w:p w14:paraId="1996CD69" w14:textId="2A277007" w:rsidR="00432DDC" w:rsidRPr="008D0E1B" w:rsidRDefault="00704BFB" w:rsidP="00F545BF">
      <w:pPr>
        <w:pStyle w:val="Paragraphedeliste"/>
        <w:numPr>
          <w:ilvl w:val="0"/>
          <w:numId w:val="21"/>
        </w:numPr>
        <w:spacing w:after="24"/>
        <w:rPr>
          <w:lang w:val="fr-FR"/>
        </w:rPr>
      </w:pPr>
      <w:r w:rsidRPr="008D0E1B">
        <w:rPr>
          <w:lang w:val="fr-FR"/>
        </w:rPr>
        <w:t>Installation sur le nano-ordinateur le système d’exploitation, l’environnement de développement et de tests pour l’inférence.</w:t>
      </w:r>
    </w:p>
    <w:p w14:paraId="5094C375" w14:textId="41CE4EFF" w:rsidR="00432DDC" w:rsidRPr="008D0E1B" w:rsidRDefault="00704BFB" w:rsidP="00F545BF">
      <w:pPr>
        <w:pStyle w:val="Paragraphedeliste"/>
        <w:numPr>
          <w:ilvl w:val="0"/>
          <w:numId w:val="21"/>
        </w:numPr>
        <w:spacing w:after="24"/>
        <w:rPr>
          <w:lang w:val="fr-FR"/>
        </w:rPr>
      </w:pPr>
      <w:r w:rsidRPr="008D0E1B">
        <w:rPr>
          <w:lang w:val="fr-FR"/>
        </w:rPr>
        <w:t>Itération entre les étapes suivantes :</w:t>
      </w:r>
    </w:p>
    <w:p w14:paraId="15EC8ADE" w14:textId="3B7820B2" w:rsidR="00432DDC" w:rsidRPr="008D0E1B" w:rsidRDefault="00704BFB" w:rsidP="00F545BF">
      <w:pPr>
        <w:pStyle w:val="Paragraphedeliste"/>
        <w:numPr>
          <w:ilvl w:val="1"/>
          <w:numId w:val="21"/>
        </w:numPr>
        <w:spacing w:after="24"/>
        <w:rPr>
          <w:lang w:val="fr-FR"/>
        </w:rPr>
      </w:pPr>
      <w:r w:rsidRPr="008D0E1B">
        <w:rPr>
          <w:lang w:val="fr-FR"/>
        </w:rPr>
        <w:t>Inférence avec le nano-ordinateur en utilisant les architectures et les sources de données sélectionnées.</w:t>
      </w:r>
    </w:p>
    <w:p w14:paraId="615CA423" w14:textId="1479B542" w:rsidR="00432DDC" w:rsidRPr="008D0E1B" w:rsidRDefault="00704BFB" w:rsidP="00F545BF">
      <w:pPr>
        <w:pStyle w:val="Paragraphedeliste"/>
        <w:numPr>
          <w:ilvl w:val="1"/>
          <w:numId w:val="21"/>
        </w:numPr>
        <w:spacing w:after="24"/>
        <w:rPr>
          <w:lang w:val="fr-FR"/>
        </w:rPr>
      </w:pPr>
      <w:r w:rsidRPr="008D0E1B">
        <w:rPr>
          <w:lang w:val="fr-FR"/>
        </w:rPr>
        <w:t xml:space="preserve"> Réentrainement des architectures à différentes résolutions d’images et à la zone d’étude.</w:t>
      </w:r>
    </w:p>
    <w:p w14:paraId="019EC3DA" w14:textId="1C2B5ED3" w:rsidR="00A87D2C" w:rsidRPr="008D0E1B" w:rsidRDefault="00704BFB" w:rsidP="00F545BF">
      <w:pPr>
        <w:pStyle w:val="Paragraphedeliste"/>
        <w:numPr>
          <w:ilvl w:val="1"/>
          <w:numId w:val="21"/>
        </w:numPr>
        <w:spacing w:after="24"/>
        <w:rPr>
          <w:lang w:val="fr-FR"/>
        </w:rPr>
      </w:pPr>
      <w:r w:rsidRPr="008D0E1B">
        <w:rPr>
          <w:lang w:val="fr-FR"/>
        </w:rPr>
        <w:t>Traitement des données afin de les adapter au requis des architectures.</w:t>
      </w:r>
      <w:commentRangeEnd w:id="60"/>
      <w:r w:rsidR="001339FA" w:rsidRPr="008D0E1B">
        <w:rPr>
          <w:rStyle w:val="Marquedecommentaire"/>
        </w:rPr>
        <w:commentReference w:id="60"/>
      </w:r>
      <w:commentRangeEnd w:id="61"/>
      <w:r w:rsidR="00A56894">
        <w:rPr>
          <w:rStyle w:val="Marquedecommentaire"/>
        </w:rPr>
        <w:commentReference w:id="61"/>
      </w:r>
    </w:p>
    <w:p w14:paraId="2D622E1C" w14:textId="77777777" w:rsidR="00A87D2C" w:rsidRPr="008D0E1B" w:rsidRDefault="00704BFB" w:rsidP="00952DFA">
      <w:pPr>
        <w:pStyle w:val="Titre2"/>
        <w:ind w:left="631" w:hanging="646"/>
        <w:rPr>
          <w:rFonts w:cs="Times New Roman"/>
          <w:lang w:val="fr-FR"/>
        </w:rPr>
      </w:pPr>
      <w:bookmarkStart w:id="62" w:name="_Toc87901667"/>
      <w:bookmarkStart w:id="63" w:name="_Toc87906270"/>
      <w:bookmarkStart w:id="64" w:name="_Toc87906528"/>
      <w:bookmarkStart w:id="65" w:name="_Toc87906596"/>
      <w:bookmarkStart w:id="66" w:name="_Toc87906664"/>
      <w:bookmarkStart w:id="67" w:name="_Toc87907055"/>
      <w:bookmarkStart w:id="68" w:name="_Toc87907156"/>
      <w:bookmarkStart w:id="69" w:name="_Toc88168244"/>
      <w:bookmarkStart w:id="70" w:name="_Toc88430347"/>
      <w:bookmarkStart w:id="71" w:name="_Toc88430348"/>
      <w:bookmarkEnd w:id="62"/>
      <w:bookmarkEnd w:id="63"/>
      <w:bookmarkEnd w:id="64"/>
      <w:bookmarkEnd w:id="65"/>
      <w:bookmarkEnd w:id="66"/>
      <w:bookmarkEnd w:id="67"/>
      <w:bookmarkEnd w:id="68"/>
      <w:bookmarkEnd w:id="69"/>
      <w:bookmarkEnd w:id="70"/>
      <w:r w:rsidRPr="008D0E1B">
        <w:rPr>
          <w:rFonts w:cs="Times New Roman"/>
          <w:lang w:val="fr-FR"/>
        </w:rPr>
        <w:t>Documentation</w:t>
      </w:r>
      <w:bookmarkEnd w:id="71"/>
    </w:p>
    <w:p w14:paraId="2A8FB619" w14:textId="37EE886C" w:rsidR="00A87D2C" w:rsidRPr="008D0E1B" w:rsidRDefault="00704BFB" w:rsidP="00952DFA">
      <w:pPr>
        <w:ind w:left="-3"/>
        <w:rPr>
          <w:lang w:val="fr-FR"/>
        </w:rPr>
      </w:pPr>
      <w:r w:rsidRPr="008D0E1B">
        <w:rPr>
          <w:lang w:val="fr-FR"/>
        </w:rPr>
        <w:t xml:space="preserve">La méthodologie a été entièrement documentée pendant tout le déroulement de l’essai. Elle se retrouve pour référence dans un blogue public sur le site de </w:t>
      </w:r>
      <w:r w:rsidRPr="00F545BF">
        <w:rPr>
          <w:i/>
          <w:lang w:val="fr-FR"/>
        </w:rPr>
        <w:t>github.io</w:t>
      </w:r>
      <w:r w:rsidR="003272B4" w:rsidRPr="008D0E1B">
        <w:rPr>
          <w:vertAlign w:val="superscript"/>
          <w:lang w:val="fr-FR"/>
        </w:rPr>
        <w:t xml:space="preserve"> </w:t>
      </w:r>
      <w:r w:rsidR="003272B4" w:rsidRPr="008D0E1B">
        <w:rPr>
          <w:rStyle w:val="Appelnotedebasdep"/>
          <w:lang w:val="fr-FR"/>
        </w:rPr>
        <w:footnoteReference w:id="18"/>
      </w:r>
      <w:r w:rsidRPr="008D0E1B">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3471539D" w14:textId="14418362" w:rsidR="00A87D2C" w:rsidRPr="008D0E1B" w:rsidRDefault="00704BFB" w:rsidP="00F545BF">
      <w:pPr>
        <w:spacing w:after="211"/>
        <w:ind w:left="-3"/>
        <w:rPr>
          <w:lang w:val="fr-FR"/>
        </w:rPr>
      </w:pPr>
      <w:r w:rsidRPr="008D0E1B">
        <w:rPr>
          <w:lang w:val="fr-FR"/>
        </w:rPr>
        <w:t xml:space="preserve">Par ailleurs, </w:t>
      </w:r>
      <w:commentRangeStart w:id="72"/>
      <w:r w:rsidRPr="008D0E1B">
        <w:rPr>
          <w:lang w:val="fr-FR"/>
        </w:rPr>
        <w:t xml:space="preserve">tous les documents de rédaction </w:t>
      </w:r>
      <w:proofErr w:type="spellStart"/>
      <w:r w:rsidRPr="008D0E1B">
        <w:rPr>
          <w:lang w:val="fr-FR"/>
        </w:rPr>
        <w:t>LaTeX</w:t>
      </w:r>
      <w:proofErr w:type="spellEnd"/>
      <w:r w:rsidRPr="008D0E1B">
        <w:rPr>
          <w:lang w:val="fr-FR"/>
        </w:rPr>
        <w:t xml:space="preserve">, </w:t>
      </w:r>
      <w:commentRangeEnd w:id="72"/>
      <w:r w:rsidR="0016461D">
        <w:rPr>
          <w:rStyle w:val="Marquedecommentaire"/>
        </w:rPr>
        <w:commentReference w:id="72"/>
      </w:r>
      <w:r w:rsidRPr="008D0E1B">
        <w:rPr>
          <w:lang w:val="fr-FR"/>
        </w:rPr>
        <w:t xml:space="preserve">les images, les scripts et code source qui ont été utiles et utilisés durant l’essai ont été géré dans un repository Git public avec </w:t>
      </w:r>
      <w:r w:rsidRPr="00F545BF">
        <w:rPr>
          <w:i/>
          <w:lang w:val="fr-FR"/>
        </w:rPr>
        <w:t>github.com</w:t>
      </w:r>
      <w:r w:rsidR="003272B4" w:rsidRPr="008D0E1B">
        <w:rPr>
          <w:vertAlign w:val="superscript"/>
          <w:lang w:val="fr-FR"/>
        </w:rPr>
        <w:t xml:space="preserve"> </w:t>
      </w:r>
      <w:r w:rsidR="003272B4" w:rsidRPr="008D0E1B">
        <w:rPr>
          <w:rStyle w:val="Appelnotedebasdep"/>
          <w:lang w:val="fr-FR"/>
        </w:rPr>
        <w:footnoteReference w:id="19"/>
      </w:r>
      <w:r w:rsidRPr="008D0E1B">
        <w:rPr>
          <w:lang w:val="fr-FR"/>
        </w:rPr>
        <w:t>.</w:t>
      </w:r>
      <w:r w:rsidR="001A5703" w:rsidRPr="008D0E1B">
        <w:rPr>
          <w:lang w:val="fr-FR"/>
        </w:rPr>
        <w:t xml:space="preserve"> </w:t>
      </w:r>
      <w:r w:rsidRPr="008D0E1B">
        <w:rPr>
          <w:lang w:val="fr-FR"/>
        </w:rPr>
        <w:lastRenderedPageBreak/>
        <w:t>Ces sources d’information viennent bonifier grandement ce rapport et il est même recommandé de s’y référer pour atteindre un bon niveau de compréhension et avoir accès aux détails.</w:t>
      </w:r>
    </w:p>
    <w:p w14:paraId="7AA18D6A" w14:textId="77777777" w:rsidR="00A87D2C" w:rsidRPr="008D0E1B" w:rsidRDefault="00704BFB" w:rsidP="00952DFA">
      <w:pPr>
        <w:pStyle w:val="Titre2"/>
        <w:spacing w:after="180"/>
        <w:ind w:left="631" w:hanging="646"/>
        <w:rPr>
          <w:rFonts w:cs="Times New Roman"/>
          <w:lang w:val="fr-FR"/>
        </w:rPr>
      </w:pPr>
      <w:bookmarkStart w:id="73" w:name="_Toc88430349"/>
      <w:r w:rsidRPr="008D0E1B">
        <w:rPr>
          <w:rFonts w:cs="Times New Roman"/>
          <w:lang w:val="fr-FR"/>
        </w:rPr>
        <w:t>Environnement de travail</w:t>
      </w:r>
      <w:bookmarkEnd w:id="73"/>
    </w:p>
    <w:p w14:paraId="22BB247B" w14:textId="77777777" w:rsidR="00A87D2C" w:rsidRPr="008D0E1B" w:rsidRDefault="00704BFB" w:rsidP="00952DFA">
      <w:pPr>
        <w:pStyle w:val="Titre3"/>
        <w:ind w:left="702" w:hanging="717"/>
        <w:rPr>
          <w:rFonts w:cs="Times New Roman"/>
          <w:lang w:val="fr-FR"/>
        </w:rPr>
      </w:pPr>
      <w:bookmarkStart w:id="74" w:name="_Toc88430350"/>
      <w:r w:rsidRPr="008D0E1B">
        <w:rPr>
          <w:rFonts w:cs="Times New Roman"/>
          <w:lang w:val="fr-FR"/>
        </w:rPr>
        <w:t>Préparation du nano-ordinateur</w:t>
      </w:r>
      <w:bookmarkEnd w:id="74"/>
    </w:p>
    <w:p w14:paraId="007337A9" w14:textId="154BB24E" w:rsidR="00A87D2C" w:rsidRPr="008D0E1B" w:rsidRDefault="00704BFB" w:rsidP="00313664">
      <w:pPr>
        <w:spacing w:after="0"/>
        <w:ind w:left="-1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_Ref84685569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F57D12" w:rsidRPr="008D0E1B">
        <w:rPr>
          <w:lang w:val="fr-FR"/>
        </w:rPr>
        <w:t xml:space="preserve">Figure </w:t>
      </w:r>
      <w:r w:rsidR="00F57D12">
        <w:rPr>
          <w:noProof/>
          <w:lang w:val="fr-FR"/>
        </w:rPr>
        <w:t>11</w:t>
      </w:r>
      <w:r w:rsidR="00311B75" w:rsidRPr="008D0E1B">
        <w:rPr>
          <w:lang w:val="fr-FR"/>
        </w:rPr>
        <w:fldChar w:fldCharType="end"/>
      </w:r>
      <w:r w:rsidR="00311B75" w:rsidRPr="008D0E1B">
        <w:rPr>
          <w:lang w:val="fr-FR"/>
        </w:rPr>
        <w:t xml:space="preserve"> </w:t>
      </w:r>
      <w:r w:rsidRPr="008D0E1B">
        <w:rPr>
          <w:lang w:val="fr-FR"/>
        </w:rPr>
        <w:t xml:space="preserve">présente les activités qui composent la préparation du </w:t>
      </w:r>
      <w:r w:rsidR="005F0177" w:rsidRPr="008D0E1B">
        <w:rPr>
          <w:lang w:val="fr-FR"/>
        </w:rPr>
        <w:t>nano-ordi</w:t>
      </w:r>
      <w:r w:rsidRPr="008D0E1B">
        <w:rPr>
          <w:lang w:val="fr-FR"/>
        </w:rPr>
        <w:t>nateur.</w:t>
      </w:r>
    </w:p>
    <w:p w14:paraId="5F2B11FA" w14:textId="77777777" w:rsidR="00A87D2C" w:rsidRPr="008D0E1B" w:rsidRDefault="00704BFB" w:rsidP="00952DFA">
      <w:pPr>
        <w:spacing w:after="290" w:line="259" w:lineRule="auto"/>
        <w:ind w:left="1404"/>
        <w:jc w:val="left"/>
        <w:rPr>
          <w:lang w:val="fr-FR"/>
        </w:rPr>
      </w:pPr>
      <w:r w:rsidRPr="008D0E1B">
        <w:rPr>
          <w:noProof/>
          <w:lang w:val="fr-FR" w:eastAsia="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8"/>
                    <a:stretch>
                      <a:fillRect/>
                    </a:stretch>
                  </pic:blipFill>
                  <pic:spPr>
                    <a:xfrm>
                      <a:off x="0" y="0"/>
                      <a:ext cx="4160631" cy="1431045"/>
                    </a:xfrm>
                    <a:prstGeom prst="rect">
                      <a:avLst/>
                    </a:prstGeom>
                  </pic:spPr>
                </pic:pic>
              </a:graphicData>
            </a:graphic>
          </wp:inline>
        </w:drawing>
      </w:r>
    </w:p>
    <w:p w14:paraId="125D9DE2" w14:textId="00757D0C" w:rsidR="004025DB" w:rsidRPr="008D0E1B" w:rsidRDefault="004025DB" w:rsidP="004025DB">
      <w:pPr>
        <w:pStyle w:val="Lgende"/>
        <w:rPr>
          <w:lang w:val="fr-FR"/>
        </w:rPr>
      </w:pPr>
      <w:bookmarkStart w:id="75" w:name="_Ref84685569"/>
      <w:bookmarkStart w:id="76" w:name="_Toc8843040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11</w:t>
      </w:r>
      <w:r w:rsidRPr="008D0E1B">
        <w:rPr>
          <w:lang w:val="fr-FR"/>
        </w:rPr>
        <w:fldChar w:fldCharType="end"/>
      </w:r>
      <w:bookmarkEnd w:id="75"/>
      <w:r w:rsidRPr="008D0E1B">
        <w:rPr>
          <w:lang w:val="fr-FR"/>
        </w:rPr>
        <w:t>: Préparation du nano-ordinateur</w:t>
      </w:r>
      <w:bookmarkEnd w:id="76"/>
    </w:p>
    <w:p w14:paraId="2C7EA1EC" w14:textId="7515A880" w:rsidR="00A87D2C" w:rsidRPr="00F545BF" w:rsidRDefault="00704BFB" w:rsidP="00F545BF">
      <w:pPr>
        <w:pStyle w:val="Titre4"/>
        <w:numPr>
          <w:ilvl w:val="0"/>
          <w:numId w:val="19"/>
        </w:numPr>
        <w:rPr>
          <w:rFonts w:ascii="Times New Roman" w:hAnsi="Times New Roman" w:cs="Times New Roman"/>
          <w:lang w:val="fr-FR"/>
        </w:rPr>
      </w:pPr>
      <w:commentRangeStart w:id="77"/>
      <w:commentRangeStart w:id="78"/>
      <w:r w:rsidRPr="00F545BF">
        <w:rPr>
          <w:rFonts w:ascii="Times New Roman" w:hAnsi="Times New Roman" w:cs="Times New Roman"/>
          <w:lang w:val="fr-FR"/>
        </w:rPr>
        <w:t>Montage</w:t>
      </w:r>
      <w:commentRangeEnd w:id="77"/>
      <w:r w:rsidR="001A5703" w:rsidRPr="008D0E1B">
        <w:rPr>
          <w:rStyle w:val="Marquedecommentaire"/>
          <w:rFonts w:ascii="Times New Roman" w:eastAsiaTheme="minorEastAsia" w:hAnsi="Times New Roman" w:cs="Times New Roman"/>
          <w:i w:val="0"/>
        </w:rPr>
        <w:commentReference w:id="77"/>
      </w:r>
      <w:commentRangeEnd w:id="78"/>
      <w:r w:rsidR="00A56894">
        <w:rPr>
          <w:rStyle w:val="Marquedecommentaire"/>
          <w:rFonts w:ascii="Times New Roman" w:eastAsiaTheme="minorEastAsia" w:hAnsi="Times New Roman" w:cs="Times New Roman"/>
          <w:i w:val="0"/>
        </w:rPr>
        <w:commentReference w:id="78"/>
      </w:r>
    </w:p>
    <w:p w14:paraId="1116A4C4" w14:textId="77777777" w:rsidR="00A87D2C" w:rsidRPr="008D0E1B" w:rsidRDefault="00704BFB" w:rsidP="00952DFA">
      <w:pPr>
        <w:ind w:left="-3"/>
        <w:rPr>
          <w:lang w:val="fr-FR"/>
        </w:rPr>
      </w:pPr>
      <w:r w:rsidRPr="008D0E1B">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D3ED774" w:rsidR="00A87D2C" w:rsidRPr="008D0E1B" w:rsidRDefault="00704BFB" w:rsidP="00952DFA">
      <w:pPr>
        <w:spacing w:after="0"/>
        <w:ind w:left="-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_Ref84685586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F57D12" w:rsidRPr="008D0E1B">
        <w:rPr>
          <w:lang w:val="fr-FR"/>
        </w:rPr>
        <w:t xml:space="preserve">Figure </w:t>
      </w:r>
      <w:r w:rsidR="00F57D12">
        <w:rPr>
          <w:noProof/>
          <w:lang w:val="fr-FR"/>
        </w:rPr>
        <w:t>12</w:t>
      </w:r>
      <w:r w:rsidR="00311B75" w:rsidRPr="008D0E1B">
        <w:rPr>
          <w:lang w:val="fr-FR"/>
        </w:rPr>
        <w:fldChar w:fldCharType="end"/>
      </w:r>
      <w:r w:rsidR="00311B75" w:rsidRPr="008D0E1B">
        <w:rPr>
          <w:lang w:val="fr-FR"/>
        </w:rPr>
        <w:t xml:space="preserve"> </w:t>
      </w:r>
      <w:r w:rsidRPr="008D0E1B">
        <w:rPr>
          <w:lang w:val="fr-FR"/>
        </w:rPr>
        <w:t>présente les activités qui composent le montage du nano-ordinateur.</w:t>
      </w:r>
    </w:p>
    <w:p w14:paraId="389C945D"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9"/>
                    <a:stretch>
                      <a:fillRect/>
                    </a:stretch>
                  </pic:blipFill>
                  <pic:spPr>
                    <a:xfrm>
                      <a:off x="0" y="0"/>
                      <a:ext cx="4754995" cy="1222713"/>
                    </a:xfrm>
                    <a:prstGeom prst="rect">
                      <a:avLst/>
                    </a:prstGeom>
                  </pic:spPr>
                </pic:pic>
              </a:graphicData>
            </a:graphic>
          </wp:inline>
        </w:drawing>
      </w:r>
    </w:p>
    <w:p w14:paraId="69F47FAF" w14:textId="3D3296C2" w:rsidR="004025DB" w:rsidRPr="008D0E1B" w:rsidRDefault="004025DB" w:rsidP="004025DB">
      <w:pPr>
        <w:pStyle w:val="Lgende"/>
        <w:rPr>
          <w:lang w:val="fr-FR"/>
        </w:rPr>
      </w:pPr>
      <w:bookmarkStart w:id="79" w:name="_Ref84685586"/>
      <w:bookmarkStart w:id="80" w:name="_Toc8843040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12</w:t>
      </w:r>
      <w:r w:rsidRPr="008D0E1B">
        <w:rPr>
          <w:lang w:val="fr-FR"/>
        </w:rPr>
        <w:fldChar w:fldCharType="end"/>
      </w:r>
      <w:bookmarkEnd w:id="79"/>
      <w:r w:rsidRPr="008D0E1B">
        <w:rPr>
          <w:lang w:val="fr-FR"/>
        </w:rPr>
        <w:t>: Montage du nano-ordinateur</w:t>
      </w:r>
      <w:bookmarkEnd w:id="80"/>
      <w:r w:rsidR="00B86CDF">
        <w:rPr>
          <w:lang w:val="fr-FR"/>
        </w:rPr>
        <w:t xml:space="preserve"> </w:t>
      </w:r>
    </w:p>
    <w:p w14:paraId="3CBA05AD" w14:textId="77777777" w:rsidR="009459BA" w:rsidRDefault="009459BA">
      <w:pPr>
        <w:rPr>
          <w:lang w:val="fr-FR"/>
        </w:rPr>
      </w:pPr>
      <w:r>
        <w:rPr>
          <w:lang w:val="fr-FR"/>
        </w:rPr>
        <w:br w:type="page"/>
      </w:r>
    </w:p>
    <w:p w14:paraId="63D35CD9" w14:textId="64BD5F46" w:rsidR="00A87D2C" w:rsidRPr="008D0E1B" w:rsidRDefault="00F07B87" w:rsidP="00F545BF">
      <w:pPr>
        <w:spacing w:after="0"/>
        <w:ind w:left="-13"/>
        <w:rPr>
          <w:lang w:val="fr-FR"/>
        </w:rPr>
      </w:pPr>
      <w:r w:rsidRPr="008D0E1B">
        <w:rPr>
          <w:lang w:val="fr-FR"/>
        </w:rPr>
        <w:lastRenderedPageBreak/>
        <w:t xml:space="preserve">La  </w:t>
      </w:r>
      <w:r w:rsidR="00F2361C" w:rsidRPr="008D0E1B">
        <w:rPr>
          <w:lang w:val="fr-FR"/>
        </w:rPr>
        <w:fldChar w:fldCharType="begin"/>
      </w:r>
      <w:r w:rsidR="00F2361C" w:rsidRPr="008D0E1B">
        <w:rPr>
          <w:lang w:val="fr-FR"/>
        </w:rPr>
        <w:instrText xml:space="preserve"> REF _Ref84685631 \h </w:instrText>
      </w:r>
      <w:r w:rsidR="008D0E1B">
        <w:rPr>
          <w:lang w:val="fr-FR"/>
        </w:rPr>
        <w:instrText xml:space="preserve"> \* MERGEFORMAT </w:instrText>
      </w:r>
      <w:r w:rsidR="00F2361C" w:rsidRPr="008D0E1B">
        <w:rPr>
          <w:lang w:val="fr-FR"/>
        </w:rPr>
      </w:r>
      <w:r w:rsidR="00F2361C" w:rsidRPr="008D0E1B">
        <w:rPr>
          <w:lang w:val="fr-FR"/>
        </w:rPr>
        <w:fldChar w:fldCharType="separate"/>
      </w:r>
      <w:r w:rsidR="00F57D12" w:rsidRPr="008D0E1B">
        <w:rPr>
          <w:lang w:val="fr-FR"/>
        </w:rPr>
        <w:t xml:space="preserve">Figure </w:t>
      </w:r>
      <w:r w:rsidR="00F57D12">
        <w:rPr>
          <w:noProof/>
          <w:lang w:val="fr-FR"/>
        </w:rPr>
        <w:t>13</w:t>
      </w:r>
      <w:r w:rsidR="00F2361C" w:rsidRPr="008D0E1B">
        <w:rPr>
          <w:lang w:val="fr-FR"/>
        </w:rPr>
        <w:fldChar w:fldCharType="end"/>
      </w:r>
      <w:r w:rsidR="00F2361C" w:rsidRPr="008D0E1B">
        <w:rPr>
          <w:lang w:val="fr-FR"/>
        </w:rPr>
        <w:t xml:space="preserve"> </w:t>
      </w:r>
      <w:r w:rsidR="00704BFB" w:rsidRPr="008D0E1B">
        <w:rPr>
          <w:lang w:val="fr-FR"/>
        </w:rPr>
        <w:t xml:space="preserve">présente </w:t>
      </w:r>
      <w:r w:rsidR="00BC55B3">
        <w:rPr>
          <w:lang w:val="fr-FR"/>
        </w:rPr>
        <w:t xml:space="preserve">une photo de </w:t>
      </w:r>
      <w:r w:rsidR="00704BFB" w:rsidRPr="008D0E1B">
        <w:rPr>
          <w:lang w:val="fr-FR"/>
        </w:rPr>
        <w:t>la carte mère, les accessoires et périphériques du nano-ordinateur qui a été monté</w:t>
      </w:r>
      <w:r w:rsidR="00BC55B3">
        <w:rPr>
          <w:lang w:val="fr-FR"/>
        </w:rPr>
        <w:t>. Chaque élément est identifié par un numéro qui se retrouve dans l</w:t>
      </w:r>
      <w:r w:rsidR="00B86CDF">
        <w:rPr>
          <w:lang w:val="fr-FR"/>
        </w:rPr>
        <w:t>e</w:t>
      </w:r>
      <w:r w:rsidR="00377510">
        <w:rPr>
          <w:lang w:val="fr-FR"/>
        </w:rPr>
        <w:t xml:space="preserve"> </w:t>
      </w:r>
      <w:r w:rsidR="00377510">
        <w:rPr>
          <w:lang w:val="fr-FR"/>
        </w:rPr>
        <w:fldChar w:fldCharType="begin"/>
      </w:r>
      <w:r w:rsidR="00377510">
        <w:rPr>
          <w:lang w:val="fr-FR"/>
        </w:rPr>
        <w:instrText xml:space="preserve"> REF _Ref87905572 \h </w:instrText>
      </w:r>
      <w:r w:rsidR="00377510">
        <w:rPr>
          <w:lang w:val="fr-FR"/>
        </w:rPr>
      </w:r>
      <w:r w:rsidR="00377510">
        <w:rPr>
          <w:lang w:val="fr-FR"/>
        </w:rPr>
        <w:fldChar w:fldCharType="separate"/>
      </w:r>
      <w:r w:rsidR="00F57D12" w:rsidRPr="00F545BF">
        <w:rPr>
          <w:lang w:val="fr-FR"/>
        </w:rPr>
        <w:t xml:space="preserve">Tableau </w:t>
      </w:r>
      <w:r w:rsidR="00F57D12" w:rsidRPr="00F545BF">
        <w:rPr>
          <w:noProof/>
          <w:lang w:val="fr-FR"/>
        </w:rPr>
        <w:t>4</w:t>
      </w:r>
      <w:r w:rsidR="00377510">
        <w:rPr>
          <w:lang w:val="fr-FR"/>
        </w:rPr>
        <w:fldChar w:fldCharType="end"/>
      </w:r>
      <w:r w:rsidR="00BC55B3">
        <w:rPr>
          <w:lang w:val="fr-FR"/>
        </w:rPr>
        <w:t>.</w:t>
      </w:r>
    </w:p>
    <w:p w14:paraId="3E9DEFD6" w14:textId="4FFCFC10" w:rsidR="00A87D2C" w:rsidRPr="008D0E1B" w:rsidRDefault="00A56894" w:rsidP="00952DFA">
      <w:pPr>
        <w:spacing w:after="290" w:line="259" w:lineRule="auto"/>
        <w:jc w:val="left"/>
        <w:rPr>
          <w:lang w:val="fr-FR"/>
        </w:rPr>
      </w:pPr>
      <w:r w:rsidRPr="00F545BF">
        <w:rPr>
          <w:noProof/>
          <w:lang w:val="fr-FR"/>
        </w:rPr>
        <w:t xml:space="preserve"> </w:t>
      </w:r>
      <w:r w:rsidRPr="00A56894">
        <w:rPr>
          <w:noProof/>
          <w:lang w:val="fr-FR" w:eastAsia="fr-FR"/>
        </w:rPr>
        <w:drawing>
          <wp:inline distT="0" distB="0" distL="0" distR="0" wp14:anchorId="36503609" wp14:editId="5ECC53D8">
            <wp:extent cx="5943600" cy="41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02735"/>
                    </a:xfrm>
                    <a:prstGeom prst="rect">
                      <a:avLst/>
                    </a:prstGeom>
                  </pic:spPr>
                </pic:pic>
              </a:graphicData>
            </a:graphic>
          </wp:inline>
        </w:drawing>
      </w:r>
    </w:p>
    <w:p w14:paraId="4C06BA03" w14:textId="0C5D976B" w:rsidR="004025DB" w:rsidRPr="008D0E1B" w:rsidRDefault="004025DB" w:rsidP="004025DB">
      <w:pPr>
        <w:pStyle w:val="Lgende"/>
        <w:rPr>
          <w:lang w:val="fr-FR"/>
        </w:rPr>
      </w:pPr>
      <w:bookmarkStart w:id="81" w:name="_Ref84685631"/>
      <w:bookmarkStart w:id="82" w:name="_Toc88430405"/>
      <w:commentRangeStart w:id="83"/>
      <w:commentRangeStart w:id="8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13</w:t>
      </w:r>
      <w:r w:rsidRPr="008D0E1B">
        <w:rPr>
          <w:lang w:val="fr-FR"/>
        </w:rPr>
        <w:fldChar w:fldCharType="end"/>
      </w:r>
      <w:bookmarkEnd w:id="81"/>
      <w:r w:rsidRPr="008D0E1B">
        <w:rPr>
          <w:lang w:val="fr-FR"/>
        </w:rPr>
        <w:t>: Carte mère, accessoires et périphériques du nano-ordinateur</w:t>
      </w:r>
      <w:commentRangeEnd w:id="83"/>
      <w:r w:rsidR="001A5703" w:rsidRPr="008D0E1B">
        <w:rPr>
          <w:rStyle w:val="Marquedecommentaire"/>
          <w:i w:val="0"/>
          <w:iCs w:val="0"/>
          <w:color w:val="000000"/>
        </w:rPr>
        <w:commentReference w:id="83"/>
      </w:r>
      <w:commentRangeEnd w:id="84"/>
      <w:r w:rsidR="00BC55B3">
        <w:rPr>
          <w:rStyle w:val="Marquedecommentaire"/>
          <w:i w:val="0"/>
          <w:iCs w:val="0"/>
          <w:color w:val="000000"/>
        </w:rPr>
        <w:commentReference w:id="84"/>
      </w:r>
      <w:r w:rsidR="00BC55B3">
        <w:rPr>
          <w:lang w:val="fr-FR"/>
        </w:rPr>
        <w:t>. Les numéros se retrouve au</w:t>
      </w:r>
      <w:r w:rsidR="00333E3E">
        <w:rPr>
          <w:lang w:val="fr-FR"/>
        </w:rPr>
        <w:t xml:space="preserve"> </w:t>
      </w:r>
      <w:r w:rsidR="00333E3E">
        <w:rPr>
          <w:lang w:val="fr-FR"/>
        </w:rPr>
        <w:fldChar w:fldCharType="begin"/>
      </w:r>
      <w:r w:rsidR="00333E3E">
        <w:rPr>
          <w:lang w:val="fr-FR"/>
        </w:rPr>
        <w:instrText xml:space="preserve"> REF _Ref87907236 \h </w:instrText>
      </w:r>
      <w:r w:rsidR="00333E3E">
        <w:rPr>
          <w:lang w:val="fr-FR"/>
        </w:rPr>
      </w:r>
      <w:r w:rsidR="00333E3E">
        <w:rPr>
          <w:lang w:val="fr-FR"/>
        </w:rPr>
        <w:fldChar w:fldCharType="separate"/>
      </w:r>
      <w:r w:rsidR="00F57D12" w:rsidRPr="00F545BF">
        <w:rPr>
          <w:lang w:val="fr-FR"/>
        </w:rPr>
        <w:t xml:space="preserve">Tableau </w:t>
      </w:r>
      <w:r w:rsidR="00F57D12">
        <w:rPr>
          <w:noProof/>
          <w:lang w:val="fr-FR"/>
        </w:rPr>
        <w:t>3</w:t>
      </w:r>
      <w:r w:rsidR="00333E3E">
        <w:rPr>
          <w:lang w:val="fr-FR"/>
        </w:rPr>
        <w:fldChar w:fldCharType="end"/>
      </w:r>
      <w:r w:rsidR="00BC55B3">
        <w:rPr>
          <w:lang w:val="fr-FR"/>
        </w:rPr>
        <w:t>.</w:t>
      </w:r>
      <w:bookmarkEnd w:id="82"/>
    </w:p>
    <w:p w14:paraId="51B49E5C" w14:textId="6E8BA3F0" w:rsidR="004A4566" w:rsidRDefault="00FD076C" w:rsidP="004A4566">
      <w:pPr>
        <w:pStyle w:val="Lgende"/>
        <w:rPr>
          <w:lang w:val="fr-FR"/>
        </w:rPr>
      </w:pPr>
      <w:bookmarkStart w:id="85" w:name="_Ref87907236"/>
      <w:bookmarkStart w:id="86" w:name="_Toc88430422"/>
      <w:commentRangeStart w:id="87"/>
      <w:r w:rsidRPr="00F545BF">
        <w:rPr>
          <w:lang w:val="fr-FR"/>
        </w:rPr>
        <w:t xml:space="preserve">Tableau </w:t>
      </w:r>
      <w:r w:rsidRPr="008D0E1B">
        <w:rPr>
          <w:lang w:val="fr-FR"/>
        </w:rPr>
        <w:fldChar w:fldCharType="begin"/>
      </w:r>
      <w:r w:rsidRPr="00F545BF">
        <w:rPr>
          <w:lang w:val="fr-FR"/>
        </w:rPr>
        <w:instrText xml:space="preserve"> SEQ Table \* ARABIC </w:instrText>
      </w:r>
      <w:r w:rsidRPr="008D0E1B">
        <w:rPr>
          <w:lang w:val="fr-FR"/>
        </w:rPr>
        <w:fldChar w:fldCharType="separate"/>
      </w:r>
      <w:r w:rsidR="00F57D12">
        <w:rPr>
          <w:noProof/>
          <w:lang w:val="fr-FR"/>
        </w:rPr>
        <w:t>3</w:t>
      </w:r>
      <w:r w:rsidRPr="008D0E1B">
        <w:rPr>
          <w:noProof/>
          <w:lang w:val="fr-FR"/>
        </w:rPr>
        <w:fldChar w:fldCharType="end"/>
      </w:r>
      <w:bookmarkEnd w:id="85"/>
      <w:r w:rsidRPr="00F545BF">
        <w:rPr>
          <w:lang w:val="fr-FR"/>
        </w:rPr>
        <w:t>:</w:t>
      </w:r>
      <w:r w:rsidR="00333E3E">
        <w:rPr>
          <w:lang w:val="fr-FR"/>
        </w:rPr>
        <w:t xml:space="preserve"> </w:t>
      </w:r>
      <w:r w:rsidR="004A4566" w:rsidRPr="00BF085E">
        <w:rPr>
          <w:lang w:val="fr-FR"/>
        </w:rPr>
        <w:t xml:space="preserve">Liste </w:t>
      </w:r>
      <w:commentRangeEnd w:id="87"/>
      <w:r w:rsidR="0016461D">
        <w:rPr>
          <w:rStyle w:val="Marquedecommentaire"/>
          <w:i w:val="0"/>
          <w:iCs w:val="0"/>
          <w:color w:val="000000"/>
        </w:rPr>
        <w:commentReference w:id="87"/>
      </w:r>
      <w:r w:rsidR="004A4566" w:rsidRPr="00BF085E">
        <w:rPr>
          <w:lang w:val="fr-FR"/>
        </w:rPr>
        <w:t>du matériel (avec prix en $CAD)</w:t>
      </w:r>
      <w:bookmarkEnd w:id="86"/>
    </w:p>
    <w:tbl>
      <w:tblPr>
        <w:tblStyle w:val="Tableausimple4"/>
        <w:tblW w:w="9463" w:type="dxa"/>
        <w:tblLook w:val="0400" w:firstRow="0" w:lastRow="0" w:firstColumn="0" w:lastColumn="0" w:noHBand="0" w:noVBand="1"/>
      </w:tblPr>
      <w:tblGrid>
        <w:gridCol w:w="337"/>
        <w:gridCol w:w="3440"/>
        <w:gridCol w:w="996"/>
        <w:gridCol w:w="235"/>
        <w:gridCol w:w="456"/>
        <w:gridCol w:w="3003"/>
        <w:gridCol w:w="996"/>
      </w:tblGrid>
      <w:tr w:rsidR="00795CE3" w:rsidRPr="00856ED2" w14:paraId="6921ACF1" w14:textId="4DBCE9F5" w:rsidTr="00F545BF">
        <w:trPr>
          <w:cnfStyle w:val="000000100000" w:firstRow="0" w:lastRow="0" w:firstColumn="0" w:lastColumn="0" w:oddVBand="0" w:evenVBand="0" w:oddHBand="1" w:evenHBand="0" w:firstRowFirstColumn="0" w:firstRowLastColumn="0" w:lastRowFirstColumn="0" w:lastRowLastColumn="0"/>
        </w:trPr>
        <w:tc>
          <w:tcPr>
            <w:tcW w:w="337" w:type="dxa"/>
          </w:tcPr>
          <w:p w14:paraId="36BE49BB" w14:textId="18CB6D30"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1</w:t>
            </w:r>
          </w:p>
        </w:tc>
        <w:tc>
          <w:tcPr>
            <w:tcW w:w="3482" w:type="dxa"/>
          </w:tcPr>
          <w:p w14:paraId="3D1F6719" w14:textId="49925BFF"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avant</w:t>
            </w:r>
          </w:p>
        </w:tc>
        <w:tc>
          <w:tcPr>
            <w:tcW w:w="0" w:type="dxa"/>
          </w:tcPr>
          <w:p w14:paraId="78C2ED97" w14:textId="49885CC2"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$27.59</w:t>
            </w:r>
          </w:p>
        </w:tc>
        <w:tc>
          <w:tcPr>
            <w:tcW w:w="235" w:type="dxa"/>
            <w:shd w:val="clear" w:color="auto" w:fill="FFFFFF" w:themeFill="background1"/>
          </w:tcPr>
          <w:p w14:paraId="2FC16EC9"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2D202262" w14:textId="25E6FDE3" w:rsidR="00BA07B8" w:rsidRDefault="00BA07B8" w:rsidP="00BA07B8">
            <w:pPr>
              <w:pStyle w:val="Titre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7</w:t>
            </w:r>
          </w:p>
        </w:tc>
        <w:tc>
          <w:tcPr>
            <w:tcW w:w="3039" w:type="dxa"/>
          </w:tcPr>
          <w:p w14:paraId="00D0273D" w14:textId="29A6C13D" w:rsidR="00BA07B8" w:rsidRPr="00F545BF" w:rsidRDefault="00BA07B8" w:rsidP="00BA07B8">
            <w:pPr>
              <w:pStyle w:val="Titre5"/>
              <w:ind w:left="0" w:firstLine="0"/>
              <w:outlineLvl w:val="4"/>
              <w:rPr>
                <w:rFonts w:ascii="Times New Roman" w:hAnsi="Times New Roman" w:cs="Times New Roman"/>
                <w:i w:val="0"/>
              </w:rPr>
            </w:pPr>
            <w:r w:rsidRPr="00BF085E">
              <w:rPr>
                <w:rFonts w:ascii="Times New Roman" w:hAnsi="Times New Roman" w:cs="Times New Roman"/>
                <w:i w:val="0"/>
              </w:rPr>
              <w:t xml:space="preserve">M.2 NVME SSD to M2 A/E Key </w:t>
            </w:r>
            <w:proofErr w:type="spellStart"/>
            <w:r w:rsidRPr="00BF085E">
              <w:rPr>
                <w:rFonts w:ascii="Times New Roman" w:hAnsi="Times New Roman" w:cs="Times New Roman"/>
                <w:i w:val="0"/>
              </w:rPr>
              <w:t>WiFi</w:t>
            </w:r>
            <w:proofErr w:type="spellEnd"/>
            <w:r w:rsidRPr="00BF085E">
              <w:rPr>
                <w:rFonts w:ascii="Times New Roman" w:hAnsi="Times New Roman" w:cs="Times New Roman"/>
                <w:i w:val="0"/>
              </w:rPr>
              <w:t xml:space="preserve"> Port</w:t>
            </w:r>
          </w:p>
        </w:tc>
        <w:tc>
          <w:tcPr>
            <w:tcW w:w="918" w:type="dxa"/>
          </w:tcPr>
          <w:p w14:paraId="63684833" w14:textId="7D4FF77B"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$33.29</w:t>
            </w:r>
          </w:p>
        </w:tc>
      </w:tr>
      <w:tr w:rsidR="00795CE3" w:rsidRPr="00856ED2" w14:paraId="30260460" w14:textId="32A6B175" w:rsidTr="00F545BF">
        <w:tc>
          <w:tcPr>
            <w:tcW w:w="337" w:type="dxa"/>
          </w:tcPr>
          <w:p w14:paraId="4BF499C1" w14:textId="26CB133C"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2</w:t>
            </w:r>
          </w:p>
        </w:tc>
        <w:tc>
          <w:tcPr>
            <w:tcW w:w="3482" w:type="dxa"/>
          </w:tcPr>
          <w:p w14:paraId="01BB52CA" w14:textId="09DF2C8C"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arrière</w:t>
            </w:r>
          </w:p>
        </w:tc>
        <w:tc>
          <w:tcPr>
            <w:tcW w:w="0" w:type="dxa"/>
          </w:tcPr>
          <w:p w14:paraId="0A63C26A" w14:textId="5F1C5FA4"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w:t>
            </w:r>
          </w:p>
        </w:tc>
        <w:tc>
          <w:tcPr>
            <w:tcW w:w="235" w:type="dxa"/>
            <w:shd w:val="clear" w:color="auto" w:fill="FFFFFF" w:themeFill="background1"/>
          </w:tcPr>
          <w:p w14:paraId="3A27FA2A"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101F73D9" w14:textId="7FD61DF8" w:rsidR="00BA07B8" w:rsidRDefault="00BA07B8" w:rsidP="00BA07B8">
            <w:pPr>
              <w:pStyle w:val="Titre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8</w:t>
            </w:r>
          </w:p>
        </w:tc>
        <w:tc>
          <w:tcPr>
            <w:tcW w:w="3039" w:type="dxa"/>
          </w:tcPr>
          <w:p w14:paraId="1977360C" w14:textId="5448AFB3" w:rsidR="00BA07B8"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Carte mère </w:t>
            </w:r>
            <w:proofErr w:type="spellStart"/>
            <w:r w:rsidRPr="00856ED2">
              <w:rPr>
                <w:rFonts w:ascii="Times New Roman" w:hAnsi="Times New Roman" w:cs="Times New Roman"/>
                <w:i w:val="0"/>
                <w:lang w:val="fr-FR"/>
              </w:rPr>
              <w:t>Jetson</w:t>
            </w:r>
            <w:proofErr w:type="spellEnd"/>
            <w:r w:rsidRPr="00856ED2">
              <w:rPr>
                <w:rFonts w:ascii="Times New Roman" w:hAnsi="Times New Roman" w:cs="Times New Roman"/>
                <w:i w:val="0"/>
                <w:lang w:val="fr-FR"/>
              </w:rPr>
              <w:t xml:space="preserve"> Nano</w:t>
            </w:r>
          </w:p>
        </w:tc>
        <w:tc>
          <w:tcPr>
            <w:tcW w:w="918" w:type="dxa"/>
          </w:tcPr>
          <w:p w14:paraId="3FF2A2AE" w14:textId="03894291"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$149.00</w:t>
            </w:r>
          </w:p>
        </w:tc>
      </w:tr>
      <w:tr w:rsidR="00795CE3" w:rsidRPr="00856ED2" w14:paraId="0BD55AC4" w14:textId="5A57CA7F" w:rsidTr="00F545BF">
        <w:trPr>
          <w:cnfStyle w:val="000000100000" w:firstRow="0" w:lastRow="0" w:firstColumn="0" w:lastColumn="0" w:oddVBand="0" w:evenVBand="0" w:oddHBand="1" w:evenHBand="0" w:firstRowFirstColumn="0" w:firstRowLastColumn="0" w:lastRowFirstColumn="0" w:lastRowLastColumn="0"/>
        </w:trPr>
        <w:tc>
          <w:tcPr>
            <w:tcW w:w="337" w:type="dxa"/>
          </w:tcPr>
          <w:p w14:paraId="3D829342" w14:textId="5B62084F"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3</w:t>
            </w:r>
          </w:p>
        </w:tc>
        <w:tc>
          <w:tcPr>
            <w:tcW w:w="3482" w:type="dxa"/>
          </w:tcPr>
          <w:p w14:paraId="55582500" w14:textId="03CEF276"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Caméra Raspberry v2</w:t>
            </w:r>
          </w:p>
        </w:tc>
        <w:tc>
          <w:tcPr>
            <w:tcW w:w="0" w:type="dxa"/>
          </w:tcPr>
          <w:p w14:paraId="3190673D" w14:textId="4F67AF97"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$35.98</w:t>
            </w:r>
          </w:p>
        </w:tc>
        <w:tc>
          <w:tcPr>
            <w:tcW w:w="235" w:type="dxa"/>
            <w:shd w:val="clear" w:color="auto" w:fill="FFFFFF" w:themeFill="background1"/>
          </w:tcPr>
          <w:p w14:paraId="7875EE69"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5D155AE4" w14:textId="43CB74AA" w:rsidR="00BA07B8" w:rsidRDefault="00BA07B8" w:rsidP="00BA07B8">
            <w:pPr>
              <w:pStyle w:val="Titre5"/>
              <w:ind w:left="0" w:firstLine="0"/>
              <w:outlineLvl w:val="4"/>
              <w:rPr>
                <w:rFonts w:ascii="Times New Roman" w:hAnsi="Times New Roman" w:cs="Times New Roman"/>
                <w:i w:val="0"/>
                <w:lang w:val="fr-FR"/>
              </w:rPr>
            </w:pPr>
            <w:r>
              <w:rPr>
                <w:rFonts w:ascii="Times New Roman" w:hAnsi="Times New Roman" w:cs="Times New Roman"/>
                <w:i w:val="0"/>
                <w:lang w:val="fr-FR"/>
              </w:rPr>
              <w:t>9</w:t>
            </w:r>
          </w:p>
        </w:tc>
        <w:tc>
          <w:tcPr>
            <w:tcW w:w="3039" w:type="dxa"/>
          </w:tcPr>
          <w:p w14:paraId="61525175" w14:textId="6F477C3D" w:rsidR="00BA07B8"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Carte d’extension T100</w:t>
            </w:r>
            <w:r>
              <w:rPr>
                <w:rFonts w:ascii="Times New Roman" w:hAnsi="Times New Roman" w:cs="Times New Roman"/>
                <w:i w:val="0"/>
                <w:lang w:val="fr-FR"/>
              </w:rPr>
              <w:t xml:space="preserve"> pour SSD M.2 </w:t>
            </w:r>
            <w:proofErr w:type="spellStart"/>
            <w:r>
              <w:rPr>
                <w:rFonts w:ascii="Times New Roman" w:hAnsi="Times New Roman" w:cs="Times New Roman"/>
                <w:i w:val="0"/>
                <w:lang w:val="fr-FR"/>
              </w:rPr>
              <w:t>VVMe</w:t>
            </w:r>
            <w:proofErr w:type="spellEnd"/>
          </w:p>
        </w:tc>
        <w:tc>
          <w:tcPr>
            <w:tcW w:w="918" w:type="dxa"/>
          </w:tcPr>
          <w:p w14:paraId="75004971" w14:textId="2476323D"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$45.89</w:t>
            </w:r>
          </w:p>
        </w:tc>
      </w:tr>
      <w:tr w:rsidR="00795CE3" w:rsidRPr="00856ED2" w14:paraId="5B6E2F96" w14:textId="270E760E" w:rsidTr="00F545BF">
        <w:tc>
          <w:tcPr>
            <w:tcW w:w="337" w:type="dxa"/>
          </w:tcPr>
          <w:p w14:paraId="1307CF3F" w14:textId="1AD6DA44"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4</w:t>
            </w:r>
          </w:p>
        </w:tc>
        <w:tc>
          <w:tcPr>
            <w:tcW w:w="3482" w:type="dxa"/>
          </w:tcPr>
          <w:p w14:paraId="2DA666A6" w14:textId="53D14AC2"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Alimentation 5 v 4 A</w:t>
            </w:r>
          </w:p>
        </w:tc>
        <w:tc>
          <w:tcPr>
            <w:tcW w:w="0" w:type="dxa"/>
          </w:tcPr>
          <w:p w14:paraId="63BCC213" w14:textId="367FD01B"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$19.58</w:t>
            </w:r>
          </w:p>
        </w:tc>
        <w:tc>
          <w:tcPr>
            <w:tcW w:w="235" w:type="dxa"/>
            <w:shd w:val="clear" w:color="auto" w:fill="FFFFFF" w:themeFill="background1"/>
          </w:tcPr>
          <w:p w14:paraId="6E78A0D2"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745657CF" w14:textId="65720E39" w:rsidR="00BA07B8" w:rsidRDefault="00BA07B8" w:rsidP="00BA07B8">
            <w:pPr>
              <w:pStyle w:val="Titre5"/>
              <w:ind w:left="0" w:firstLine="0"/>
              <w:outlineLvl w:val="4"/>
              <w:rPr>
                <w:rFonts w:ascii="Times New Roman" w:hAnsi="Times New Roman" w:cs="Times New Roman"/>
                <w:i w:val="0"/>
                <w:lang w:val="fr-FR"/>
              </w:rPr>
            </w:pPr>
            <w:r>
              <w:rPr>
                <w:rFonts w:ascii="Times New Roman" w:hAnsi="Times New Roman" w:cs="Times New Roman"/>
                <w:i w:val="0"/>
                <w:lang w:val="fr-FR"/>
              </w:rPr>
              <w:t>10</w:t>
            </w:r>
          </w:p>
        </w:tc>
        <w:tc>
          <w:tcPr>
            <w:tcW w:w="3039" w:type="dxa"/>
          </w:tcPr>
          <w:p w14:paraId="1723C8E0" w14:textId="63988628" w:rsidR="00BA07B8" w:rsidRDefault="00BA07B8" w:rsidP="00BA07B8">
            <w:pPr>
              <w:pStyle w:val="Titre5"/>
              <w:ind w:left="0" w:firstLine="0"/>
              <w:outlineLvl w:val="4"/>
              <w:rPr>
                <w:rFonts w:ascii="Times New Roman" w:hAnsi="Times New Roman" w:cs="Times New Roman"/>
                <w:i w:val="0"/>
                <w:lang w:val="fr-FR"/>
              </w:rPr>
            </w:pPr>
            <w:proofErr w:type="spellStart"/>
            <w:r w:rsidRPr="00856ED2">
              <w:rPr>
                <w:rFonts w:ascii="Times New Roman" w:hAnsi="Times New Roman" w:cs="Times New Roman"/>
                <w:i w:val="0"/>
                <w:lang w:val="fr-FR"/>
              </w:rPr>
              <w:t>Dongle</w:t>
            </w:r>
            <w:proofErr w:type="spellEnd"/>
            <w:r w:rsidRPr="00856ED2">
              <w:rPr>
                <w:rFonts w:ascii="Times New Roman" w:hAnsi="Times New Roman" w:cs="Times New Roman"/>
                <w:i w:val="0"/>
                <w:lang w:val="fr-FR"/>
              </w:rPr>
              <w:t xml:space="preserve"> Wifi USB</w:t>
            </w:r>
          </w:p>
        </w:tc>
        <w:tc>
          <w:tcPr>
            <w:tcW w:w="918" w:type="dxa"/>
          </w:tcPr>
          <w:p w14:paraId="70D3B041" w14:textId="6D5FAA7C"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$25.19</w:t>
            </w:r>
          </w:p>
        </w:tc>
      </w:tr>
      <w:tr w:rsidR="00795CE3" w:rsidRPr="00856ED2" w14:paraId="5BE73FFC" w14:textId="041D9E29" w:rsidTr="00F545BF">
        <w:trPr>
          <w:cnfStyle w:val="000000100000" w:firstRow="0" w:lastRow="0" w:firstColumn="0" w:lastColumn="0" w:oddVBand="0" w:evenVBand="0" w:oddHBand="1" w:evenHBand="0" w:firstRowFirstColumn="0" w:firstRowLastColumn="0" w:lastRowFirstColumn="0" w:lastRowLastColumn="0"/>
        </w:trPr>
        <w:tc>
          <w:tcPr>
            <w:tcW w:w="337" w:type="dxa"/>
          </w:tcPr>
          <w:p w14:paraId="2D2481C8" w14:textId="7EA8D278"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5</w:t>
            </w:r>
          </w:p>
        </w:tc>
        <w:tc>
          <w:tcPr>
            <w:tcW w:w="3482" w:type="dxa"/>
          </w:tcPr>
          <w:p w14:paraId="6C93ABE5" w14:textId="3C9E61E5"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Carte </w:t>
            </w:r>
            <w:proofErr w:type="spellStart"/>
            <w:r w:rsidRPr="00856ED2">
              <w:rPr>
                <w:rFonts w:ascii="Times New Roman" w:hAnsi="Times New Roman" w:cs="Times New Roman"/>
                <w:i w:val="0"/>
                <w:lang w:val="fr-FR"/>
              </w:rPr>
              <w:t>microSD</w:t>
            </w:r>
            <w:proofErr w:type="spellEnd"/>
          </w:p>
        </w:tc>
        <w:tc>
          <w:tcPr>
            <w:tcW w:w="0" w:type="dxa"/>
          </w:tcPr>
          <w:p w14:paraId="78367303" w14:textId="6A2A555E"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$24.90</w:t>
            </w:r>
          </w:p>
        </w:tc>
        <w:tc>
          <w:tcPr>
            <w:tcW w:w="235" w:type="dxa"/>
            <w:shd w:val="clear" w:color="auto" w:fill="FFFFFF" w:themeFill="background1"/>
          </w:tcPr>
          <w:p w14:paraId="3B91721D"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7FD7F871" w14:textId="0A1C3DDA" w:rsidR="00BA07B8" w:rsidRDefault="00BA07B8" w:rsidP="00BA07B8">
            <w:pPr>
              <w:pStyle w:val="Titre5"/>
              <w:ind w:left="0" w:firstLine="0"/>
              <w:outlineLvl w:val="4"/>
              <w:rPr>
                <w:rFonts w:ascii="Times New Roman" w:hAnsi="Times New Roman" w:cs="Times New Roman"/>
                <w:i w:val="0"/>
                <w:lang w:val="fr-FR"/>
              </w:rPr>
            </w:pPr>
            <w:r>
              <w:rPr>
                <w:rFonts w:ascii="Times New Roman" w:hAnsi="Times New Roman" w:cs="Times New Roman"/>
                <w:i w:val="0"/>
                <w:lang w:val="fr-FR"/>
              </w:rPr>
              <w:t>11</w:t>
            </w:r>
          </w:p>
        </w:tc>
        <w:tc>
          <w:tcPr>
            <w:tcW w:w="3039" w:type="dxa"/>
          </w:tcPr>
          <w:p w14:paraId="280D8AC6" w14:textId="787D8FC3" w:rsidR="00BA07B8"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Ventilateur</w:t>
            </w:r>
          </w:p>
        </w:tc>
        <w:tc>
          <w:tcPr>
            <w:tcW w:w="918" w:type="dxa"/>
          </w:tcPr>
          <w:p w14:paraId="7F4937C6" w14:textId="04011531"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$19.78</w:t>
            </w:r>
          </w:p>
        </w:tc>
      </w:tr>
      <w:tr w:rsidR="00795CE3" w:rsidRPr="00856ED2" w14:paraId="227B532D" w14:textId="36ED9F91" w:rsidTr="00F545BF">
        <w:tc>
          <w:tcPr>
            <w:tcW w:w="337" w:type="dxa"/>
          </w:tcPr>
          <w:p w14:paraId="518E972A" w14:textId="52250E3D" w:rsidR="00BA07B8" w:rsidRPr="00F545BF" w:rsidRDefault="00BA07B8" w:rsidP="00BA07B8">
            <w:pPr>
              <w:pStyle w:val="Titre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6</w:t>
            </w:r>
          </w:p>
        </w:tc>
        <w:tc>
          <w:tcPr>
            <w:tcW w:w="3482" w:type="dxa"/>
          </w:tcPr>
          <w:p w14:paraId="664A0052" w14:textId="68AA3D4E" w:rsidR="00BA07B8" w:rsidRPr="00F545BF"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SSD M.2 </w:t>
            </w:r>
            <w:proofErr w:type="spellStart"/>
            <w:r w:rsidRPr="00856ED2">
              <w:rPr>
                <w:rFonts w:ascii="Times New Roman" w:hAnsi="Times New Roman" w:cs="Times New Roman"/>
                <w:i w:val="0"/>
                <w:lang w:val="fr-FR"/>
              </w:rPr>
              <w:t>NVMe</w:t>
            </w:r>
            <w:proofErr w:type="spellEnd"/>
            <w:r w:rsidRPr="00856ED2">
              <w:rPr>
                <w:rFonts w:ascii="Times New Roman" w:hAnsi="Times New Roman" w:cs="Times New Roman"/>
                <w:i w:val="0"/>
                <w:lang w:val="fr-FR"/>
              </w:rPr>
              <w:t xml:space="preserve"> SATA</w:t>
            </w:r>
            <w:r>
              <w:rPr>
                <w:rFonts w:ascii="Times New Roman" w:hAnsi="Times New Roman" w:cs="Times New Roman"/>
                <w:i w:val="0"/>
                <w:lang w:val="fr-FR"/>
              </w:rPr>
              <w:t xml:space="preserve"> 250GB</w:t>
            </w:r>
          </w:p>
        </w:tc>
        <w:tc>
          <w:tcPr>
            <w:tcW w:w="0" w:type="dxa"/>
          </w:tcPr>
          <w:p w14:paraId="3FFB305E" w14:textId="4ACBEA2D" w:rsidR="00BA07B8" w:rsidRPr="00F545BF"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$120.71</w:t>
            </w:r>
          </w:p>
        </w:tc>
        <w:tc>
          <w:tcPr>
            <w:tcW w:w="235" w:type="dxa"/>
            <w:shd w:val="clear" w:color="auto" w:fill="FFFFFF" w:themeFill="background1"/>
          </w:tcPr>
          <w:p w14:paraId="32C0F96F" w14:textId="77777777" w:rsidR="00BA07B8" w:rsidRDefault="00BA07B8" w:rsidP="00BA07B8">
            <w:pPr>
              <w:pStyle w:val="Titre5"/>
              <w:ind w:left="0" w:firstLine="0"/>
              <w:outlineLvl w:val="4"/>
              <w:rPr>
                <w:rFonts w:ascii="Times New Roman" w:hAnsi="Times New Roman" w:cs="Times New Roman"/>
                <w:i w:val="0"/>
                <w:lang w:val="fr-FR"/>
              </w:rPr>
            </w:pPr>
          </w:p>
        </w:tc>
        <w:tc>
          <w:tcPr>
            <w:tcW w:w="0" w:type="dxa"/>
          </w:tcPr>
          <w:p w14:paraId="3E42DB28" w14:textId="3896BB43" w:rsidR="00BA07B8" w:rsidRDefault="00BA07B8" w:rsidP="00BA07B8">
            <w:pPr>
              <w:pStyle w:val="Titre5"/>
              <w:ind w:left="0" w:firstLine="0"/>
              <w:outlineLvl w:val="4"/>
              <w:rPr>
                <w:rFonts w:ascii="Times New Roman" w:hAnsi="Times New Roman" w:cs="Times New Roman"/>
                <w:i w:val="0"/>
                <w:lang w:val="fr-FR"/>
              </w:rPr>
            </w:pPr>
            <w:r>
              <w:rPr>
                <w:rFonts w:ascii="Times New Roman" w:hAnsi="Times New Roman" w:cs="Times New Roman"/>
                <w:i w:val="0"/>
                <w:lang w:val="fr-FR"/>
              </w:rPr>
              <w:t>12</w:t>
            </w:r>
          </w:p>
        </w:tc>
        <w:tc>
          <w:tcPr>
            <w:tcW w:w="3039" w:type="dxa"/>
          </w:tcPr>
          <w:p w14:paraId="2CB951F6" w14:textId="099AD79A" w:rsidR="00BA07B8" w:rsidRDefault="00BA07B8" w:rsidP="00BA07B8">
            <w:pPr>
              <w:pStyle w:val="Titre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Hub USB </w:t>
            </w:r>
            <w:r>
              <w:rPr>
                <w:rFonts w:ascii="Times New Roman" w:hAnsi="Times New Roman" w:cs="Times New Roman"/>
                <w:i w:val="0"/>
                <w:lang w:val="fr-FR"/>
              </w:rPr>
              <w:t xml:space="preserve">3.0 </w:t>
            </w:r>
            <w:r w:rsidRPr="00856ED2">
              <w:rPr>
                <w:rFonts w:ascii="Times New Roman" w:hAnsi="Times New Roman" w:cs="Times New Roman"/>
                <w:i w:val="0"/>
                <w:lang w:val="fr-FR"/>
              </w:rPr>
              <w:t>externe</w:t>
            </w:r>
            <w:r>
              <w:rPr>
                <w:rFonts w:ascii="Times New Roman" w:hAnsi="Times New Roman" w:cs="Times New Roman"/>
                <w:i w:val="0"/>
                <w:lang w:val="fr-FR"/>
              </w:rPr>
              <w:t xml:space="preserve"> 4 Ports</w:t>
            </w:r>
          </w:p>
        </w:tc>
        <w:tc>
          <w:tcPr>
            <w:tcW w:w="918" w:type="dxa"/>
          </w:tcPr>
          <w:p w14:paraId="550F423C" w14:textId="144DF5C1" w:rsidR="00BA07B8" w:rsidRDefault="00BA07B8" w:rsidP="00F545BF">
            <w:pPr>
              <w:pStyle w:val="Titre5"/>
              <w:ind w:left="0" w:firstLine="0"/>
              <w:jc w:val="right"/>
              <w:outlineLvl w:val="4"/>
              <w:rPr>
                <w:rFonts w:ascii="Times New Roman" w:hAnsi="Times New Roman" w:cs="Times New Roman"/>
                <w:i w:val="0"/>
                <w:lang w:val="fr-FR"/>
              </w:rPr>
            </w:pPr>
            <w:r>
              <w:rPr>
                <w:rFonts w:ascii="Times New Roman" w:hAnsi="Times New Roman" w:cs="Times New Roman"/>
                <w:i w:val="0"/>
                <w:lang w:val="fr-FR"/>
              </w:rPr>
              <w:t>$22.94</w:t>
            </w:r>
          </w:p>
        </w:tc>
      </w:tr>
      <w:tr w:rsidR="00BA07B8" w:rsidRPr="00856ED2" w14:paraId="3B0A705B" w14:textId="77777777" w:rsidTr="00F545BF">
        <w:trPr>
          <w:cnfStyle w:val="000000100000" w:firstRow="0" w:lastRow="0" w:firstColumn="0" w:lastColumn="0" w:oddVBand="0" w:evenVBand="0" w:oddHBand="1" w:evenHBand="0" w:firstRowFirstColumn="0" w:firstRowLastColumn="0" w:lastRowFirstColumn="0" w:lastRowLastColumn="0"/>
        </w:trPr>
        <w:tc>
          <w:tcPr>
            <w:tcW w:w="0" w:type="dxa"/>
            <w:gridSpan w:val="7"/>
          </w:tcPr>
          <w:p w14:paraId="6C34A77E" w14:textId="54AA4F81" w:rsidR="00BA07B8" w:rsidRDefault="00BA07B8" w:rsidP="00F545BF">
            <w:pPr>
              <w:pStyle w:val="Titre5"/>
              <w:ind w:left="0" w:firstLine="0"/>
              <w:jc w:val="center"/>
              <w:outlineLvl w:val="4"/>
              <w:rPr>
                <w:rFonts w:ascii="Times New Roman" w:hAnsi="Times New Roman" w:cs="Times New Roman"/>
                <w:i w:val="0"/>
                <w:lang w:val="fr-FR"/>
              </w:rPr>
            </w:pPr>
            <w:r w:rsidRPr="00BA07B8">
              <w:rPr>
                <w:rFonts w:ascii="Times New Roman" w:hAnsi="Times New Roman" w:cs="Times New Roman"/>
                <w:i w:val="0"/>
                <w:lang w:val="fr-FR"/>
              </w:rPr>
              <w:t>Total : $524.85</w:t>
            </w:r>
          </w:p>
        </w:tc>
      </w:tr>
    </w:tbl>
    <w:p w14:paraId="25D1E468" w14:textId="19F5E973" w:rsidR="00856ED2" w:rsidRDefault="00856ED2" w:rsidP="00F545BF">
      <w:pPr>
        <w:jc w:val="center"/>
        <w:rPr>
          <w:lang w:val="fr-FR"/>
        </w:rPr>
      </w:pPr>
    </w:p>
    <w:p w14:paraId="391AD3B1" w14:textId="626DB552"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 xml:space="preserve">Préparation de la carte mère </w:t>
      </w:r>
      <w:proofErr w:type="spellStart"/>
      <w:r w:rsidRPr="00F545BF">
        <w:rPr>
          <w:rFonts w:ascii="Times New Roman" w:hAnsi="Times New Roman" w:cs="Times New Roman"/>
          <w:lang w:val="fr-FR"/>
        </w:rPr>
        <w:t>Jetson</w:t>
      </w:r>
      <w:proofErr w:type="spellEnd"/>
      <w:r w:rsidRPr="00F545BF">
        <w:rPr>
          <w:rFonts w:ascii="Times New Roman" w:hAnsi="Times New Roman" w:cs="Times New Roman"/>
          <w:lang w:val="fr-FR"/>
        </w:rPr>
        <w:t xml:space="preserve"> Nano</w:t>
      </w:r>
    </w:p>
    <w:p w14:paraId="5D15BE45" w14:textId="5DF3CD99" w:rsidR="008421D8" w:rsidRPr="008D0E1B" w:rsidRDefault="00704BFB" w:rsidP="00952DFA">
      <w:pPr>
        <w:ind w:left="-3"/>
        <w:rPr>
          <w:lang w:val="fr-FR"/>
        </w:rPr>
      </w:pPr>
      <w:r w:rsidRPr="008D0E1B">
        <w:rPr>
          <w:lang w:val="fr-FR"/>
        </w:rPr>
        <w:t xml:space="preserve">Le nano-ordinateur qui est livré dans sa boite est simplement une carte mère. Le système d’exploitation doit </w:t>
      </w:r>
      <w:r w:rsidR="003C3EF0" w:rsidRPr="008D0E1B">
        <w:rPr>
          <w:lang w:val="fr-FR"/>
        </w:rPr>
        <w:t>être</w:t>
      </w:r>
      <w:r w:rsidRPr="008D0E1B">
        <w:rPr>
          <w:lang w:val="fr-FR"/>
        </w:rPr>
        <w:t xml:space="preserve"> installé. </w:t>
      </w:r>
      <w:r w:rsidR="008421D8" w:rsidRPr="008D0E1B">
        <w:rPr>
          <w:lang w:val="fr-FR"/>
        </w:rPr>
        <w:t>C</w:t>
      </w:r>
      <w:r w:rsidRPr="008D0E1B">
        <w:rPr>
          <w:lang w:val="fr-FR"/>
        </w:rPr>
        <w:t xml:space="preserve">ertaines broches sur la carte mère doivent être activées </w:t>
      </w:r>
      <w:r w:rsidR="008421D8" w:rsidRPr="008D0E1B">
        <w:rPr>
          <w:lang w:val="fr-FR"/>
        </w:rPr>
        <w:t>afin de</w:t>
      </w:r>
      <w:r w:rsidR="00C24126" w:rsidRPr="008D0E1B">
        <w:rPr>
          <w:lang w:val="fr-FR"/>
        </w:rPr>
        <w:t xml:space="preserve"> de bénéficier de certains avantages matériels, comme la possibilité de </w:t>
      </w:r>
      <w:r w:rsidRPr="008D0E1B">
        <w:rPr>
          <w:lang w:val="fr-FR"/>
        </w:rPr>
        <w:t xml:space="preserve">brancher un adaptateur d’alimentation de 5 </w:t>
      </w:r>
      <w:r w:rsidR="00407230" w:rsidRPr="008D0E1B">
        <w:rPr>
          <w:lang w:val="fr-FR"/>
        </w:rPr>
        <w:t>V</w:t>
      </w:r>
      <w:r w:rsidRPr="008D0E1B">
        <w:rPr>
          <w:lang w:val="fr-FR"/>
        </w:rPr>
        <w:t xml:space="preserve"> 4 </w:t>
      </w:r>
      <w:r w:rsidR="00407230" w:rsidRPr="008D0E1B">
        <w:rPr>
          <w:lang w:val="fr-FR"/>
        </w:rPr>
        <w:t>A</w:t>
      </w:r>
      <w:r w:rsidRPr="008D0E1B">
        <w:rPr>
          <w:lang w:val="fr-FR"/>
        </w:rPr>
        <w:t xml:space="preserve"> au lieu de l’alimentation micro </w:t>
      </w:r>
      <w:proofErr w:type="gramStart"/>
      <w:r w:rsidRPr="008D0E1B">
        <w:rPr>
          <w:lang w:val="fr-FR"/>
        </w:rPr>
        <w:t>USB;</w:t>
      </w:r>
      <w:proofErr w:type="gramEnd"/>
      <w:r w:rsidRPr="008D0E1B">
        <w:rPr>
          <w:lang w:val="fr-FR"/>
        </w:rPr>
        <w:t xml:space="preserve"> </w:t>
      </w:r>
      <w:r w:rsidR="00C24126" w:rsidRPr="008D0E1B">
        <w:rPr>
          <w:lang w:val="fr-FR"/>
        </w:rPr>
        <w:t xml:space="preserve">et </w:t>
      </w:r>
      <w:r w:rsidRPr="008D0E1B">
        <w:rPr>
          <w:lang w:val="fr-FR"/>
        </w:rPr>
        <w:t>d’activer le PoE (</w:t>
      </w:r>
      <w:r w:rsidRPr="00F545BF">
        <w:rPr>
          <w:i/>
          <w:lang w:val="fr-FR"/>
        </w:rPr>
        <w:t>Power-</w:t>
      </w:r>
      <w:proofErr w:type="spellStart"/>
      <w:r w:rsidRPr="00F545BF">
        <w:rPr>
          <w:i/>
          <w:lang w:val="fr-FR"/>
        </w:rPr>
        <w:t>OverEthernet</w:t>
      </w:r>
      <w:proofErr w:type="spellEnd"/>
      <w:r w:rsidRPr="008D0E1B">
        <w:rPr>
          <w:lang w:val="fr-FR"/>
        </w:rPr>
        <w:t xml:space="preserve">) afin d’hériter de l’alimentation du câble Ethernet. Aucune autre préparation sur la carte n’est nécessaire. </w:t>
      </w:r>
    </w:p>
    <w:p w14:paraId="5537F588" w14:textId="6D66206E"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t>Alimentation</w:t>
      </w:r>
    </w:p>
    <w:p w14:paraId="695087D5" w14:textId="4D414919" w:rsidR="00A87D2C" w:rsidRPr="008D0E1B" w:rsidRDefault="00704BFB" w:rsidP="00C24126">
      <w:pPr>
        <w:rPr>
          <w:lang w:val="fr-FR"/>
        </w:rPr>
      </w:pPr>
      <w:r w:rsidRPr="008D0E1B">
        <w:rPr>
          <w:lang w:val="fr-FR"/>
        </w:rPr>
        <w:t xml:space="preserve">L’alimentation du nano-ordinateur est l’élément matériel le plus important du système. </w:t>
      </w:r>
      <w:r w:rsidR="008421D8" w:rsidRPr="008D0E1B">
        <w:rPr>
          <w:lang w:val="fr-FR"/>
        </w:rPr>
        <w:t>L</w:t>
      </w:r>
      <w:r w:rsidRPr="008D0E1B">
        <w:rPr>
          <w:lang w:val="fr-FR"/>
        </w:rPr>
        <w:t>e besoin en énergie augmente avec les périphériques qui s’accumulent, tel qu’une caméra</w:t>
      </w:r>
      <w:r w:rsidR="008421D8" w:rsidRPr="008D0E1B">
        <w:rPr>
          <w:lang w:val="fr-FR"/>
        </w:rPr>
        <w:t xml:space="preserve"> et un ventilateur</w:t>
      </w:r>
      <w:r w:rsidRPr="008D0E1B">
        <w:rPr>
          <w:lang w:val="fr-FR"/>
        </w:rPr>
        <w:t xml:space="preserve">. Il est prudent de choisir un adaptateur 5 </w:t>
      </w:r>
      <w:r w:rsidR="008039AB" w:rsidRPr="008D0E1B">
        <w:rPr>
          <w:lang w:val="fr-FR"/>
        </w:rPr>
        <w:t>V</w:t>
      </w:r>
      <w:r w:rsidRPr="008D0E1B">
        <w:rPr>
          <w:lang w:val="fr-FR"/>
        </w:rPr>
        <w:t xml:space="preserve"> 4</w:t>
      </w:r>
      <w:r w:rsidR="008039AB" w:rsidRPr="008D0E1B">
        <w:rPr>
          <w:lang w:val="fr-FR"/>
        </w:rPr>
        <w:t xml:space="preserve"> A</w:t>
      </w:r>
      <w:r w:rsidRPr="008D0E1B">
        <w:rPr>
          <w:lang w:val="fr-FR"/>
        </w:rPr>
        <w:t xml:space="preserve"> d’un fournisseur recommandé par NVIDIA, car un changement de puissance sensible en entrée impacte le fonctionnement opérationnel du </w:t>
      </w:r>
      <w:r w:rsidR="005F0177" w:rsidRPr="008D0E1B">
        <w:rPr>
          <w:lang w:val="fr-FR"/>
        </w:rPr>
        <w:t>nano-ordi</w:t>
      </w:r>
      <w:r w:rsidRPr="008D0E1B">
        <w:rPr>
          <w:lang w:val="fr-FR"/>
        </w:rPr>
        <w:t xml:space="preserve">nateur. </w:t>
      </w:r>
    </w:p>
    <w:p w14:paraId="5177DFA7" w14:textId="7020F1A0"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t>Boitier</w:t>
      </w:r>
    </w:p>
    <w:p w14:paraId="7ECBEB5F" w14:textId="77777777" w:rsidR="00A87D2C" w:rsidRPr="008D0E1B" w:rsidRDefault="00704BFB" w:rsidP="00952DFA">
      <w:pPr>
        <w:spacing w:after="342"/>
        <w:ind w:left="-3"/>
        <w:rPr>
          <w:lang w:val="fr-FR"/>
        </w:rPr>
      </w:pPr>
      <w:r w:rsidRPr="008D0E1B">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5B2E3B53"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t>Unité de stockage</w:t>
      </w:r>
    </w:p>
    <w:p w14:paraId="6DC09689" w14:textId="433C2554" w:rsidR="00A87D2C" w:rsidRPr="008D0E1B" w:rsidRDefault="00704BFB" w:rsidP="00952DFA">
      <w:pPr>
        <w:spacing w:after="353"/>
        <w:ind w:left="-3"/>
        <w:rPr>
          <w:lang w:val="fr-FR"/>
        </w:rPr>
      </w:pPr>
      <w:r w:rsidRPr="008D0E1B">
        <w:rPr>
          <w:lang w:val="fr-FR"/>
        </w:rPr>
        <w:t xml:space="preserve">Le nano-ordinateur est conçu pour fonctionner avec un système d’exploitation hébergé sur une carte </w:t>
      </w:r>
      <w:proofErr w:type="spellStart"/>
      <w:r w:rsidRPr="008D0E1B">
        <w:rPr>
          <w:lang w:val="fr-FR"/>
        </w:rPr>
        <w:t>microSD</w:t>
      </w:r>
      <w:proofErr w:type="spellEnd"/>
      <w:r w:rsidRPr="008D0E1B">
        <w:rPr>
          <w:lang w:val="fr-FR"/>
        </w:rPr>
        <w:t xml:space="preserve">. Il existe différentes cartes </w:t>
      </w:r>
      <w:proofErr w:type="spellStart"/>
      <w:r w:rsidRPr="008D0E1B">
        <w:rPr>
          <w:lang w:val="fr-FR"/>
        </w:rPr>
        <w:t>microSD</w:t>
      </w:r>
      <w:proofErr w:type="spellEnd"/>
      <w:r w:rsidRPr="008D0E1B">
        <w:rPr>
          <w:lang w:val="fr-FR"/>
        </w:rPr>
        <w:t xml:space="preserve">, et certaines sont beaucoup plus performantes que les autres. Malheureusement les cartes </w:t>
      </w:r>
      <w:proofErr w:type="spellStart"/>
      <w:r w:rsidRPr="008D0E1B">
        <w:rPr>
          <w:lang w:val="fr-FR"/>
        </w:rPr>
        <w:t>microSD</w:t>
      </w:r>
      <w:proofErr w:type="spellEnd"/>
      <w:r w:rsidRPr="008D0E1B">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6E2D4CBB" w:rsidR="00A87D2C" w:rsidRPr="00F545BF" w:rsidRDefault="00704BFB" w:rsidP="00F545BF">
      <w:pPr>
        <w:pStyle w:val="Titre6"/>
        <w:numPr>
          <w:ilvl w:val="2"/>
          <w:numId w:val="19"/>
        </w:numPr>
        <w:rPr>
          <w:rFonts w:ascii="Times New Roman" w:eastAsia="Calibri" w:hAnsi="Times New Roman" w:cs="Times New Roman"/>
          <w:i/>
          <w:color w:val="000000"/>
          <w:lang w:val="fr-FR"/>
        </w:rPr>
      </w:pPr>
      <w:commentRangeStart w:id="88"/>
      <w:commentRangeStart w:id="89"/>
      <w:r w:rsidRPr="00F545BF">
        <w:rPr>
          <w:rFonts w:ascii="Times New Roman" w:eastAsia="Calibri" w:hAnsi="Times New Roman" w:cs="Times New Roman"/>
          <w:i/>
          <w:color w:val="000000"/>
          <w:lang w:val="fr-FR"/>
        </w:rPr>
        <w:t xml:space="preserve">Carte </w:t>
      </w:r>
      <w:proofErr w:type="spellStart"/>
      <w:r w:rsidRPr="00F545BF">
        <w:rPr>
          <w:rFonts w:ascii="Times New Roman" w:eastAsia="Calibri" w:hAnsi="Times New Roman" w:cs="Times New Roman"/>
          <w:i/>
          <w:color w:val="000000"/>
          <w:lang w:val="fr-FR"/>
        </w:rPr>
        <w:t>microSD</w:t>
      </w:r>
      <w:commentRangeEnd w:id="88"/>
      <w:proofErr w:type="spellEnd"/>
      <w:r w:rsidR="001A5703" w:rsidRPr="00F545BF">
        <w:rPr>
          <w:rFonts w:eastAsia="Calibri"/>
          <w:i/>
          <w:lang w:val="fr-FR"/>
        </w:rPr>
        <w:commentReference w:id="88"/>
      </w:r>
      <w:commentRangeEnd w:id="89"/>
      <w:r w:rsidR="00B35A7A">
        <w:rPr>
          <w:rStyle w:val="Marquedecommentaire"/>
          <w:rFonts w:ascii="Times New Roman" w:eastAsiaTheme="minorEastAsia" w:hAnsi="Times New Roman" w:cs="Times New Roman"/>
          <w:color w:val="000000"/>
        </w:rPr>
        <w:commentReference w:id="89"/>
      </w:r>
    </w:p>
    <w:p w14:paraId="09B84E2A" w14:textId="39590129" w:rsidR="00F57D12" w:rsidRPr="00F545BF" w:rsidRDefault="00704BFB">
      <w:pPr>
        <w:rPr>
          <w:noProof/>
          <w:lang w:val="fr-FR"/>
        </w:rPr>
      </w:pPr>
      <w:r w:rsidRPr="008D0E1B">
        <w:rPr>
          <w:lang w:val="fr-FR"/>
        </w:rPr>
        <w:t xml:space="preserve">Il existe différentes cartes </w:t>
      </w:r>
      <w:proofErr w:type="spellStart"/>
      <w:r w:rsidRPr="008D0E1B">
        <w:rPr>
          <w:lang w:val="fr-FR"/>
        </w:rPr>
        <w:t>microSD</w:t>
      </w:r>
      <w:proofErr w:type="spellEnd"/>
      <w:r w:rsidRPr="008D0E1B">
        <w:rPr>
          <w:lang w:val="fr-FR"/>
        </w:rPr>
        <w:t>, de multiples constructeurs, et pour différents usages, mais généralement destiné</w:t>
      </w:r>
      <w:r w:rsidR="003D0058" w:rsidRPr="008D0E1B">
        <w:rPr>
          <w:lang w:val="fr-FR"/>
        </w:rPr>
        <w:t>es</w:t>
      </w:r>
      <w:r w:rsidRPr="008D0E1B">
        <w:rPr>
          <w:lang w:val="fr-FR"/>
        </w:rPr>
        <w:t xml:space="preserve"> pour stocker des images et vidéos directement par les appareils </w:t>
      </w:r>
      <w:r w:rsidRPr="008D0E1B">
        <w:rPr>
          <w:lang w:val="fr-FR"/>
        </w:rPr>
        <w:lastRenderedPageBreak/>
        <w:t>multimédias. Leur conception est faite pour la manipulation de gros blocs de données, et non des petits fichiers.</w:t>
      </w:r>
      <w:r w:rsidR="001A5703" w:rsidRPr="008D0E1B">
        <w:rPr>
          <w:lang w:val="fr-FR"/>
        </w:rPr>
        <w:t xml:space="preserve"> </w:t>
      </w:r>
      <w:r w:rsidRPr="008D0E1B">
        <w:rPr>
          <w:lang w:val="fr-FR"/>
        </w:rPr>
        <w:t xml:space="preserve">Trois cartes </w:t>
      </w:r>
      <w:proofErr w:type="spellStart"/>
      <w:r w:rsidRPr="008D0E1B">
        <w:rPr>
          <w:lang w:val="fr-FR"/>
        </w:rPr>
        <w:t>microSD</w:t>
      </w:r>
      <w:proofErr w:type="spellEnd"/>
      <w:r w:rsidRPr="008D0E1B">
        <w:rPr>
          <w:lang w:val="fr-FR"/>
        </w:rPr>
        <w:t xml:space="preserve"> sont évaluées</w:t>
      </w:r>
      <w:r w:rsidR="00F2361C" w:rsidRPr="008D0E1B">
        <w:rPr>
          <w:lang w:val="fr-FR"/>
        </w:rPr>
        <w:t xml:space="preserve"> (</w:t>
      </w:r>
      <w:r w:rsidR="00F2361C" w:rsidRPr="008D0E1B">
        <w:rPr>
          <w:lang w:val="fr-FR"/>
        </w:rPr>
        <w:fldChar w:fldCharType="begin"/>
      </w:r>
      <w:r w:rsidR="00F2361C" w:rsidRPr="008D0E1B">
        <w:rPr>
          <w:lang w:val="fr-FR"/>
        </w:rPr>
        <w:instrText xml:space="preserve"> REF _Ref84685664 \h </w:instrText>
      </w:r>
      <w:r w:rsidR="008D0E1B">
        <w:rPr>
          <w:lang w:val="fr-FR"/>
        </w:rPr>
        <w:instrText xml:space="preserve"> \* MERGEFORMAT </w:instrText>
      </w:r>
      <w:r w:rsidR="00F2361C" w:rsidRPr="008D0E1B">
        <w:rPr>
          <w:lang w:val="fr-FR"/>
        </w:rPr>
      </w:r>
      <w:r w:rsidR="00F2361C" w:rsidRPr="008D0E1B">
        <w:rPr>
          <w:lang w:val="fr-FR"/>
        </w:rPr>
        <w:fldChar w:fldCharType="separate"/>
      </w:r>
    </w:p>
    <w:p w14:paraId="6C20F65A" w14:textId="69608104" w:rsidR="00F13E22" w:rsidRPr="00F545BF" w:rsidRDefault="00F57D12">
      <w:pPr>
        <w:rPr>
          <w:i/>
          <w:iCs/>
          <w:color w:val="44546A" w:themeColor="text2"/>
          <w:sz w:val="18"/>
          <w:szCs w:val="18"/>
          <w:lang w:val="fr-CA"/>
          <w:rPrChange w:id="90" w:author="Mickaël Germain" w:date="2021-12-10T15:53:00Z">
            <w:rPr>
              <w:i/>
              <w:iCs/>
              <w:color w:val="44546A" w:themeColor="text2"/>
              <w:sz w:val="18"/>
              <w:szCs w:val="18"/>
            </w:rPr>
          </w:rPrChange>
        </w:rPr>
      </w:pPr>
      <w:r w:rsidRPr="00F545BF">
        <w:rPr>
          <w:lang w:val="fr-CA"/>
          <w:rPrChange w:id="91" w:author="Mickaël Germain" w:date="2021-12-10T15:53:00Z">
            <w:rPr/>
          </w:rPrChange>
        </w:rPr>
        <w:t>Tableau</w:t>
      </w:r>
      <w:r w:rsidRPr="00F545BF">
        <w:rPr>
          <w:noProof/>
          <w:lang w:val="fr-CA"/>
          <w:rPrChange w:id="92" w:author="Mickaël Germain" w:date="2021-12-10T15:53:00Z">
            <w:rPr>
              <w:noProof/>
            </w:rPr>
          </w:rPrChange>
        </w:rPr>
        <w:t xml:space="preserve"> </w:t>
      </w:r>
      <w:r w:rsidRPr="00F545BF">
        <w:rPr>
          <w:lang w:val="fr-CA"/>
          <w:rPrChange w:id="93" w:author="Mickaël Germain" w:date="2021-12-10T15:53:00Z">
            <w:rPr/>
          </w:rPrChange>
        </w:rPr>
        <w:t>4</w:t>
      </w:r>
      <w:r w:rsidR="00F2361C" w:rsidRPr="008D0E1B">
        <w:rPr>
          <w:lang w:val="fr-FR"/>
        </w:rPr>
        <w:fldChar w:fldCharType="end"/>
      </w:r>
      <w:r w:rsidR="00F2361C" w:rsidRPr="00F545BF">
        <w:rPr>
          <w:lang w:val="fr-CA"/>
          <w:rPrChange w:id="94" w:author="Mickaël Germain" w:date="2021-12-10T15:53:00Z">
            <w:rPr/>
          </w:rPrChange>
        </w:rPr>
        <w:t>)</w:t>
      </w:r>
      <w:r w:rsidR="00704BFB" w:rsidRPr="00F545BF">
        <w:rPr>
          <w:lang w:val="fr-CA"/>
          <w:rPrChange w:id="95" w:author="Mickaël Germain" w:date="2021-12-10T15:53:00Z">
            <w:rPr/>
          </w:rPrChange>
        </w:rPr>
        <w:t xml:space="preserve"> :</w:t>
      </w:r>
      <w:bookmarkStart w:id="96" w:name="_Ref84685664"/>
    </w:p>
    <w:p w14:paraId="5AA04C79" w14:textId="36426DBD" w:rsidR="004025DB" w:rsidRPr="00F545BF" w:rsidRDefault="004025DB" w:rsidP="004025DB">
      <w:pPr>
        <w:pStyle w:val="Lgende"/>
        <w:rPr>
          <w:lang w:val="fr-CA"/>
          <w:rPrChange w:id="97" w:author="Mickaël Germain" w:date="2021-12-10T15:53:00Z">
            <w:rPr/>
          </w:rPrChange>
        </w:rPr>
      </w:pPr>
      <w:bookmarkStart w:id="98" w:name="_Ref87905572"/>
      <w:bookmarkStart w:id="99" w:name="_Ref87905562"/>
      <w:bookmarkStart w:id="100" w:name="_Toc88430423"/>
      <w:r w:rsidRPr="00F545BF">
        <w:rPr>
          <w:lang w:val="fr-CA"/>
          <w:rPrChange w:id="101" w:author="Mickaël Germain" w:date="2021-12-10T15:53:00Z">
            <w:rPr/>
          </w:rPrChange>
        </w:rPr>
        <w:t>Table</w:t>
      </w:r>
      <w:r w:rsidR="00CF429A" w:rsidRPr="00F545BF">
        <w:rPr>
          <w:lang w:val="fr-CA"/>
          <w:rPrChange w:id="102" w:author="Mickaël Germain" w:date="2021-12-10T15:53:00Z">
            <w:rPr/>
          </w:rPrChange>
        </w:rPr>
        <w:t>au</w:t>
      </w:r>
      <w:r w:rsidRPr="00F545BF">
        <w:rPr>
          <w:lang w:val="fr-CA"/>
          <w:rPrChange w:id="103" w:author="Mickaël Germain" w:date="2021-12-10T15:53:00Z">
            <w:rPr/>
          </w:rPrChange>
        </w:rPr>
        <w:t xml:space="preserve"> </w:t>
      </w:r>
      <w:r w:rsidR="00FF6D1A">
        <w:fldChar w:fldCharType="begin"/>
      </w:r>
      <w:r w:rsidR="00FF6D1A" w:rsidRPr="00F545BF">
        <w:rPr>
          <w:lang w:val="fr-CA"/>
          <w:rPrChange w:id="104" w:author="Mickaël Germain" w:date="2021-12-10T15:53:00Z">
            <w:rPr/>
          </w:rPrChange>
        </w:rPr>
        <w:instrText xml:space="preserve"> SEQ Table \* ARABIC </w:instrText>
      </w:r>
      <w:r w:rsidR="00FF6D1A">
        <w:fldChar w:fldCharType="separate"/>
      </w:r>
      <w:r w:rsidR="00F57D12" w:rsidRPr="00F545BF">
        <w:rPr>
          <w:noProof/>
          <w:lang w:val="fr-CA"/>
          <w:rPrChange w:id="105" w:author="Mickaël Germain" w:date="2021-12-10T15:53:00Z">
            <w:rPr>
              <w:noProof/>
            </w:rPr>
          </w:rPrChange>
        </w:rPr>
        <w:t>4</w:t>
      </w:r>
      <w:r w:rsidR="00FF6D1A">
        <w:rPr>
          <w:noProof/>
        </w:rPr>
        <w:fldChar w:fldCharType="end"/>
      </w:r>
      <w:bookmarkEnd w:id="96"/>
      <w:bookmarkEnd w:id="98"/>
      <w:r w:rsidRPr="00F545BF">
        <w:rPr>
          <w:lang w:val="fr-CA"/>
          <w:rPrChange w:id="106" w:author="Mickaël Germain" w:date="2021-12-10T15:53:00Z">
            <w:rPr/>
          </w:rPrChange>
        </w:rPr>
        <w:t xml:space="preserve">: </w:t>
      </w:r>
      <w:bookmarkStart w:id="107" w:name="_Ref87905567"/>
      <w:r w:rsidRPr="00F545BF">
        <w:rPr>
          <w:lang w:val="fr-CA"/>
          <w:rPrChange w:id="108" w:author="Mickaël Germain" w:date="2021-12-10T15:53:00Z">
            <w:rPr/>
          </w:rPrChange>
        </w:rPr>
        <w:t xml:space="preserve">Cartes </w:t>
      </w:r>
      <w:proofErr w:type="spellStart"/>
      <w:r w:rsidRPr="00F545BF">
        <w:rPr>
          <w:lang w:val="fr-CA"/>
          <w:rPrChange w:id="109" w:author="Mickaël Germain" w:date="2021-12-10T15:53:00Z">
            <w:rPr/>
          </w:rPrChange>
        </w:rPr>
        <w:t>microSD</w:t>
      </w:r>
      <w:bookmarkEnd w:id="99"/>
      <w:bookmarkEnd w:id="100"/>
      <w:bookmarkEnd w:id="107"/>
      <w:proofErr w:type="spellEnd"/>
    </w:p>
    <w:p w14:paraId="52A2A462" w14:textId="77777777" w:rsidR="00A87D2C" w:rsidRPr="00F545BF" w:rsidRDefault="00A87D2C" w:rsidP="00952DFA">
      <w:pPr>
        <w:spacing w:after="0" w:line="259" w:lineRule="auto"/>
        <w:ind w:left="351"/>
        <w:jc w:val="left"/>
        <w:rPr>
          <w:lang w:val="fr-CA"/>
          <w:rPrChange w:id="110" w:author="Mickaël Germain" w:date="2021-12-10T15:53:00Z">
            <w:rPr/>
          </w:rPrChange>
        </w:rPr>
      </w:pPr>
    </w:p>
    <w:p w14:paraId="4489290E" w14:textId="77777777" w:rsidR="00A87D2C" w:rsidRPr="00F545BF" w:rsidRDefault="00704BFB" w:rsidP="00952DFA">
      <w:pPr>
        <w:spacing w:after="295"/>
        <w:ind w:left="1198"/>
        <w:rPr>
          <w:lang w:val="fr-CA"/>
          <w:rPrChange w:id="111" w:author="Mickaël Germain" w:date="2021-12-10T15:53:00Z">
            <w:rPr/>
          </w:rPrChange>
        </w:rPr>
      </w:pPr>
      <w:r w:rsidRPr="008D0E1B">
        <w:rPr>
          <w:noProof/>
          <w:sz w:val="22"/>
          <w:lang w:val="fr-FR" w:eastAsia="fr-FR"/>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41"/>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42"/>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43"/>
                          <a:stretch>
                            <a:fillRect/>
                          </a:stretch>
                        </pic:blipFill>
                        <pic:spPr>
                          <a:xfrm>
                            <a:off x="0" y="840408"/>
                            <a:ext cx="594338" cy="423025"/>
                          </a:xfrm>
                          <a:prstGeom prst="rect">
                            <a:avLst/>
                          </a:prstGeom>
                        </pic:spPr>
                      </pic:pic>
                    </wpg:wgp>
                  </a:graphicData>
                </a:graphic>
              </wp:anchor>
            </w:drawing>
          </mc:Choice>
          <mc:Fallback>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4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4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49" o:title=""/>
                </v:shape>
                <w10:wrap type="square"/>
              </v:group>
            </w:pict>
          </mc:Fallback>
        </mc:AlternateContent>
      </w:r>
      <w:proofErr w:type="spellStart"/>
      <w:proofErr w:type="gramStart"/>
      <w:r w:rsidRPr="00F545BF">
        <w:rPr>
          <w:lang w:val="fr-CA"/>
          <w:rPrChange w:id="112" w:author="Mickaël Germain" w:date="2021-12-10T15:53:00Z">
            <w:rPr/>
          </w:rPrChange>
        </w:rPr>
        <w:t>microSD</w:t>
      </w:r>
      <w:proofErr w:type="spellEnd"/>
      <w:proofErr w:type="gramEnd"/>
      <w:r w:rsidRPr="00F545BF">
        <w:rPr>
          <w:lang w:val="fr-CA"/>
          <w:rPrChange w:id="113" w:author="Mickaël Germain" w:date="2021-12-10T15:53:00Z">
            <w:rPr/>
          </w:rPrChange>
        </w:rPr>
        <w:t xml:space="preserve"> Samsung EVO 64Gb Plus XC I Grade 3 Class 10</w:t>
      </w:r>
    </w:p>
    <w:p w14:paraId="5CF8D5AD" w14:textId="77777777" w:rsidR="00A87D2C" w:rsidRPr="008D0E1B" w:rsidRDefault="00704BFB" w:rsidP="00952DFA">
      <w:pPr>
        <w:spacing w:after="291"/>
        <w:ind w:left="1198"/>
      </w:pPr>
      <w:r w:rsidRPr="008D0E1B">
        <w:t>microSD Samsung EVO 64Gb Select XC I Grade 3 Class 10</w:t>
      </w:r>
    </w:p>
    <w:p w14:paraId="512A34A6" w14:textId="77777777" w:rsidR="00A87D2C" w:rsidRPr="008D0E1B" w:rsidRDefault="00704BFB" w:rsidP="004025DB">
      <w:pPr>
        <w:spacing w:after="583" w:line="265" w:lineRule="auto"/>
        <w:ind w:left="1198"/>
      </w:pPr>
      <w:r w:rsidRPr="008D0E1B">
        <w:t>microSD Scan Disk Ultra 32Gb HC I Class 10</w:t>
      </w:r>
    </w:p>
    <w:p w14:paraId="5B32A63C" w14:textId="77777777" w:rsidR="001820AC" w:rsidRPr="00F545BF" w:rsidRDefault="001820AC" w:rsidP="00F545BF">
      <w:pPr>
        <w:pStyle w:val="Titre6"/>
        <w:numPr>
          <w:ilvl w:val="2"/>
          <w:numId w:val="19"/>
        </w:numPr>
        <w:rPr>
          <w:rFonts w:ascii="Times New Roman" w:eastAsia="Calibri" w:hAnsi="Times New Roman" w:cs="Times New Roman"/>
          <w:i/>
          <w:color w:val="000000"/>
          <w:lang w:val="fr-FR"/>
        </w:rPr>
      </w:pPr>
      <w:r w:rsidRPr="00F545BF">
        <w:rPr>
          <w:rFonts w:ascii="Times New Roman" w:eastAsia="Calibri" w:hAnsi="Times New Roman" w:cs="Times New Roman"/>
          <w:i/>
          <w:color w:val="000000"/>
          <w:lang w:val="fr-FR"/>
        </w:rPr>
        <w:t>Disque SSD</w:t>
      </w:r>
    </w:p>
    <w:p w14:paraId="0BA3B51F" w14:textId="2FE2261F" w:rsidR="00A87D2C" w:rsidRPr="008D0E1B" w:rsidRDefault="00704BFB" w:rsidP="00C24126">
      <w:pPr>
        <w:rPr>
          <w:lang w:val="fr-FR"/>
        </w:rPr>
      </w:pPr>
      <w:r w:rsidRPr="008D0E1B">
        <w:rPr>
          <w:lang w:val="fr-FR"/>
        </w:rPr>
        <w:t xml:space="preserve">Pour un appareil destiné à être continuellement en service et à l’extérieure, l’unité de stockage doit être non seulement performante, mais aussi endurante. Un disque SSD et une carte </w:t>
      </w:r>
      <w:proofErr w:type="spellStart"/>
      <w:r w:rsidRPr="008D0E1B">
        <w:rPr>
          <w:lang w:val="fr-FR"/>
        </w:rPr>
        <w:t>microSD</w:t>
      </w:r>
      <w:proofErr w:type="spellEnd"/>
      <w:r w:rsidRPr="008D0E1B">
        <w:rPr>
          <w:lang w:val="fr-FR"/>
        </w:rPr>
        <w:t xml:space="preserve"> sont différents type</w:t>
      </w:r>
      <w:r w:rsidR="004025DB" w:rsidRPr="008D0E1B">
        <w:rPr>
          <w:lang w:val="fr-FR"/>
        </w:rPr>
        <w:t>s</w:t>
      </w:r>
      <w:r w:rsidRPr="008D0E1B">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8D0E1B">
        <w:rPr>
          <w:lang w:val="fr-FR"/>
        </w:rPr>
        <w:t>e</w:t>
      </w:r>
      <w:r w:rsidRPr="008D0E1B">
        <w:rPr>
          <w:lang w:val="fr-FR"/>
        </w:rPr>
        <w:t xml:space="preserve"> </w:t>
      </w:r>
      <w:r w:rsidR="003C3EF0" w:rsidRPr="008D0E1B">
        <w:rPr>
          <w:lang w:val="fr-FR"/>
        </w:rPr>
        <w:t>contrepartie importante</w:t>
      </w:r>
      <w:r w:rsidRPr="008D0E1B">
        <w:rPr>
          <w:lang w:val="fr-FR"/>
        </w:rPr>
        <w:t xml:space="preserve"> dans la situation d’un nano-ordinateur : la consommation d’énergie. Un SSD interne va demander plus d’énergie qu’une carte </w:t>
      </w:r>
      <w:proofErr w:type="spellStart"/>
      <w:r w:rsidRPr="008D0E1B">
        <w:rPr>
          <w:lang w:val="fr-FR"/>
        </w:rPr>
        <w:t>microSD</w:t>
      </w:r>
      <w:proofErr w:type="spellEnd"/>
      <w:r w:rsidRPr="008D0E1B">
        <w:rPr>
          <w:lang w:val="fr-FR"/>
        </w:rPr>
        <w:t>, et si le nano-ordinateur n’est pas capable de gérer correctement les besoi</w:t>
      </w:r>
      <w:r w:rsidR="004025DB" w:rsidRPr="008D0E1B">
        <w:rPr>
          <w:lang w:val="fr-FR"/>
        </w:rPr>
        <w:t xml:space="preserve">ns en énergie de ses extensions </w:t>
      </w:r>
      <w:r w:rsidRPr="008D0E1B">
        <w:rPr>
          <w:lang w:val="fr-FR"/>
        </w:rPr>
        <w:t>matériel</w:t>
      </w:r>
      <w:r w:rsidR="004025DB" w:rsidRPr="008D0E1B">
        <w:rPr>
          <w:lang w:val="fr-FR"/>
        </w:rPr>
        <w:t>le</w:t>
      </w:r>
      <w:r w:rsidRPr="008D0E1B">
        <w:rPr>
          <w:lang w:val="fr-FR"/>
        </w:rPr>
        <w:t xml:space="preserve">s, le SSD interne risque d’échouer en pleine opération et le nano-ordinateur devenir non fonctionnel </w:t>
      </w:r>
      <w:r w:rsidR="008421D8" w:rsidRPr="008D0E1B">
        <w:rPr>
          <w:lang w:val="fr-FR"/>
        </w:rPr>
        <w:t>brusquement</w:t>
      </w:r>
      <w:r w:rsidRPr="008D0E1B">
        <w:rPr>
          <w:lang w:val="fr-FR"/>
        </w:rPr>
        <w:t>.</w:t>
      </w:r>
    </w:p>
    <w:p w14:paraId="0DB590E6" w14:textId="087714F1" w:rsidR="00466915" w:rsidRPr="008D0E1B" w:rsidRDefault="00466915" w:rsidP="00466915">
      <w:pPr>
        <w:ind w:left="-3"/>
        <w:rPr>
          <w:lang w:val="fr-FR"/>
        </w:rPr>
      </w:pPr>
      <w:r w:rsidRPr="008D0E1B">
        <w:rPr>
          <w:lang w:val="fr-FR"/>
        </w:rPr>
        <w:t xml:space="preserve">Un disque SSD interne pour un nano-ordinateur est soit une carte d’extension M.2 </w:t>
      </w:r>
      <w:proofErr w:type="spellStart"/>
      <w:r w:rsidRPr="008D0E1B">
        <w:rPr>
          <w:lang w:val="fr-FR"/>
        </w:rPr>
        <w:t>NVMe</w:t>
      </w:r>
      <w:proofErr w:type="spellEnd"/>
      <w:r w:rsidRPr="008D0E1B">
        <w:rPr>
          <w:lang w:val="fr-FR"/>
        </w:rPr>
        <w:t xml:space="preserve"> ou SATA, connecté au port </w:t>
      </w:r>
      <w:proofErr w:type="spellStart"/>
      <w:r w:rsidRPr="008D0E1B">
        <w:rPr>
          <w:lang w:val="fr-FR"/>
        </w:rPr>
        <w:t>PCIe</w:t>
      </w:r>
      <w:proofErr w:type="spellEnd"/>
      <w:r w:rsidRPr="008D0E1B">
        <w:rPr>
          <w:lang w:val="fr-FR"/>
        </w:rPr>
        <w:t xml:space="preserve"> ou USB. Les SSD internes Samsung 970 EVO 250GB </w:t>
      </w:r>
      <w:proofErr w:type="spellStart"/>
      <w:r w:rsidRPr="008D0E1B">
        <w:rPr>
          <w:lang w:val="fr-FR"/>
        </w:rPr>
        <w:t>NVMe</w:t>
      </w:r>
      <w:proofErr w:type="spellEnd"/>
      <w:r w:rsidRPr="008D0E1B">
        <w:rPr>
          <w:lang w:val="fr-FR"/>
        </w:rPr>
        <w:t xml:space="preserve"> M.2 et Samsung 860 EVO M.2 500GB SATA sont évalués. </w:t>
      </w:r>
    </w:p>
    <w:p w14:paraId="04126DD1" w14:textId="2F4EA6FA" w:rsidR="00466915" w:rsidRPr="008D0E1B" w:rsidRDefault="00466915" w:rsidP="00952DFA">
      <w:pPr>
        <w:ind w:left="-3"/>
        <w:rPr>
          <w:lang w:val="fr-FR"/>
        </w:rPr>
      </w:pPr>
      <w:r w:rsidRPr="008D0E1B">
        <w:rPr>
          <w:lang w:val="fr-FR"/>
        </w:rPr>
        <w:t xml:space="preserve">À noter qu’une carte </w:t>
      </w:r>
      <w:proofErr w:type="spellStart"/>
      <w:r w:rsidRPr="008D0E1B">
        <w:rPr>
          <w:lang w:val="fr-FR"/>
        </w:rPr>
        <w:t>microSD</w:t>
      </w:r>
      <w:proofErr w:type="spellEnd"/>
      <w:r w:rsidRPr="008D0E1B">
        <w:rPr>
          <w:lang w:val="fr-FR"/>
        </w:rPr>
        <w:t xml:space="preserve"> est tout de même nécessaire pour </w:t>
      </w:r>
      <w:r w:rsidRPr="00F545BF">
        <w:rPr>
          <w:i/>
          <w:lang w:val="fr-FR"/>
        </w:rPr>
        <w:t>bootstrapper</w:t>
      </w:r>
      <w:r w:rsidRPr="008D0E1B">
        <w:rPr>
          <w:lang w:val="fr-FR"/>
        </w:rPr>
        <w:t xml:space="preserve"> </w:t>
      </w:r>
      <w:r w:rsidRPr="008D0E1B">
        <w:rPr>
          <w:rStyle w:val="Appelnotedebasdep"/>
          <w:lang w:val="fr-FR"/>
        </w:rPr>
        <w:footnoteReference w:id="20"/>
      </w:r>
      <w:r w:rsidRPr="008D0E1B">
        <w:rPr>
          <w:vertAlign w:val="superscript"/>
          <w:lang w:val="fr-FR"/>
        </w:rPr>
        <w:t xml:space="preserve"> </w:t>
      </w:r>
      <w:r w:rsidRPr="008D0E1B">
        <w:rPr>
          <w:lang w:val="fr-FR"/>
        </w:rPr>
        <w:t>le système d’exploitation.</w:t>
      </w:r>
    </w:p>
    <w:p w14:paraId="3B5D63DC" w14:textId="42EF4755"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Caméra</w:t>
      </w:r>
    </w:p>
    <w:p w14:paraId="08CCC817" w14:textId="002ED284" w:rsidR="00A87D2C" w:rsidRPr="008D0E1B" w:rsidRDefault="00704BFB" w:rsidP="00952DFA">
      <w:pPr>
        <w:ind w:left="-3"/>
        <w:rPr>
          <w:lang w:val="fr-FR"/>
        </w:rPr>
      </w:pPr>
      <w:r w:rsidRPr="008D0E1B">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w:t>
      </w:r>
      <w:r w:rsidR="00C50F99" w:rsidRPr="008D0E1B">
        <w:rPr>
          <w:lang w:val="fr-FR"/>
        </w:rPr>
        <w:t>(</w:t>
      </w:r>
      <w:r w:rsidR="00C50F99" w:rsidRPr="00F545BF">
        <w:rPr>
          <w:i/>
          <w:lang w:val="fr-FR"/>
        </w:rPr>
        <w:t>v4l2loopback</w:t>
      </w:r>
      <w:r w:rsidR="00C50F99" w:rsidRPr="008D0E1B">
        <w:rPr>
          <w:lang w:val="fr-FR"/>
        </w:rPr>
        <w:t xml:space="preserve">) </w:t>
      </w:r>
      <w:r w:rsidRPr="008D0E1B">
        <w:rPr>
          <w:lang w:val="fr-FR"/>
        </w:rPr>
        <w:t xml:space="preserve">est utilisé pour simuler la caméra et alimenter l’inférence avec des vidéos préenregistrées, permettant ainsi d’évaluer les performances de l’inférence avec des vidéos, même si d’un point de vue </w:t>
      </w:r>
      <w:r w:rsidR="003D0058" w:rsidRPr="008D0E1B">
        <w:rPr>
          <w:lang w:val="fr-FR"/>
        </w:rPr>
        <w:t xml:space="preserve">de la </w:t>
      </w:r>
      <w:r w:rsidRPr="008D0E1B">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8D0E1B" w:rsidRDefault="00704BFB" w:rsidP="00952DFA">
      <w:pPr>
        <w:spacing w:after="342"/>
        <w:ind w:left="-3"/>
        <w:rPr>
          <w:lang w:val="fr-FR"/>
        </w:rPr>
      </w:pPr>
      <w:r w:rsidRPr="008D0E1B">
        <w:rPr>
          <w:lang w:val="fr-FR"/>
        </w:rPr>
        <w:t>La caméra qui a été sélectionnée est la version 2 du fournisseur Raspberry Pi. Cette caméra a été éprouvée avec le temps et est performante.</w:t>
      </w:r>
    </w:p>
    <w:p w14:paraId="26D96BF7" w14:textId="20BDD348"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t>Ventilateur</w:t>
      </w:r>
    </w:p>
    <w:p w14:paraId="7E0FAD95" w14:textId="03AF3C2B" w:rsidR="00A87D2C" w:rsidRPr="008D0E1B" w:rsidRDefault="00704BFB" w:rsidP="00952DFA">
      <w:pPr>
        <w:spacing w:after="342"/>
        <w:ind w:left="-3"/>
        <w:rPr>
          <w:lang w:val="fr-FR"/>
        </w:rPr>
      </w:pPr>
      <w:r w:rsidRPr="008D0E1B">
        <w:rPr>
          <w:lang w:val="fr-FR"/>
        </w:rPr>
        <w:t xml:space="preserve">Un système informatique a besoin d’un ventilateur pour évacuer la chaleur produite par </w:t>
      </w:r>
      <w:r w:rsidR="00C50F99" w:rsidRPr="008D0E1B">
        <w:rPr>
          <w:lang w:val="fr-FR"/>
        </w:rPr>
        <w:t>ses éléments et ainsi assurer une durée de vie optimale</w:t>
      </w:r>
      <w:r w:rsidRPr="008D0E1B">
        <w:rPr>
          <w:lang w:val="fr-FR"/>
        </w:rPr>
        <w:t xml:space="preserve">. L’objectif du nano-ordinateur étant d’être opérationnel continuellement, et ses éléments étant contenus dans un boitier, il est </w:t>
      </w:r>
      <w:r w:rsidR="00C50F99" w:rsidRPr="008D0E1B">
        <w:rPr>
          <w:lang w:val="fr-FR"/>
        </w:rPr>
        <w:t>nécessaire d’</w:t>
      </w:r>
      <w:r w:rsidRPr="008D0E1B">
        <w:rPr>
          <w:lang w:val="fr-FR"/>
        </w:rPr>
        <w:t xml:space="preserve">installer un ventilateur. Le ventilateur est </w:t>
      </w:r>
      <w:r w:rsidR="00C50F99" w:rsidRPr="008D0E1B">
        <w:rPr>
          <w:lang w:val="fr-FR"/>
        </w:rPr>
        <w:t xml:space="preserve">mis en marche par le système selon le </w:t>
      </w:r>
      <w:r w:rsidRPr="008D0E1B">
        <w:rPr>
          <w:lang w:val="fr-FR"/>
        </w:rPr>
        <w:t xml:space="preserve">besoin, mais </w:t>
      </w:r>
      <w:r w:rsidR="00C50F99" w:rsidRPr="008D0E1B">
        <w:rPr>
          <w:lang w:val="fr-FR"/>
        </w:rPr>
        <w:t xml:space="preserve">dans le cadre de l’essai et des tests </w:t>
      </w:r>
      <w:r w:rsidRPr="008D0E1B">
        <w:rPr>
          <w:lang w:val="fr-FR"/>
        </w:rPr>
        <w:t xml:space="preserve">il est </w:t>
      </w:r>
      <w:r w:rsidR="00C50F99" w:rsidRPr="008D0E1B">
        <w:rPr>
          <w:lang w:val="fr-FR"/>
        </w:rPr>
        <w:t xml:space="preserve">mis en marche </w:t>
      </w:r>
      <w:r w:rsidRPr="008D0E1B">
        <w:rPr>
          <w:lang w:val="fr-FR"/>
        </w:rPr>
        <w:t>dès que le nano-ordinateur est démarré</w:t>
      </w:r>
      <w:r w:rsidR="00C50F99" w:rsidRPr="008D0E1B">
        <w:rPr>
          <w:lang w:val="fr-FR"/>
        </w:rPr>
        <w:t xml:space="preserve">, afin d’éviter </w:t>
      </w:r>
      <w:r w:rsidRPr="008D0E1B">
        <w:rPr>
          <w:lang w:val="fr-FR"/>
        </w:rPr>
        <w:t>que la chaleur ne s’accumule</w:t>
      </w:r>
      <w:r w:rsidR="00C50F99" w:rsidRPr="008D0E1B">
        <w:rPr>
          <w:lang w:val="fr-FR"/>
        </w:rPr>
        <w:t xml:space="preserve"> rapidement. </w:t>
      </w:r>
    </w:p>
    <w:p w14:paraId="3A831894" w14:textId="14C6E8DD" w:rsidR="00A87D2C" w:rsidRPr="00F545BF" w:rsidRDefault="00704BFB"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t>Hub USB externe 3.0 4 ports</w:t>
      </w:r>
    </w:p>
    <w:p w14:paraId="5252AB86" w14:textId="77777777" w:rsidR="00A87D2C" w:rsidRPr="008D0E1B" w:rsidRDefault="00704BFB" w:rsidP="00952DFA">
      <w:pPr>
        <w:spacing w:after="342"/>
        <w:ind w:left="-3"/>
        <w:rPr>
          <w:lang w:val="fr-FR"/>
        </w:rPr>
      </w:pPr>
      <w:r w:rsidRPr="008D0E1B">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8D0E1B">
        <w:rPr>
          <w:lang w:val="fr-FR"/>
        </w:rPr>
        <w:t xml:space="preserve"> ou un </w:t>
      </w:r>
      <w:proofErr w:type="spellStart"/>
      <w:r w:rsidR="002321CF" w:rsidRPr="008D0E1B">
        <w:rPr>
          <w:lang w:val="fr-FR"/>
        </w:rPr>
        <w:t>dongle</w:t>
      </w:r>
      <w:proofErr w:type="spellEnd"/>
      <w:r w:rsidR="002321CF" w:rsidRPr="008D0E1B">
        <w:rPr>
          <w:lang w:val="fr-FR"/>
        </w:rPr>
        <w:t xml:space="preserve"> Wifi, et gérer l’</w:t>
      </w:r>
      <w:r w:rsidRPr="008D0E1B">
        <w:rPr>
          <w:lang w:val="fr-FR"/>
        </w:rPr>
        <w:t xml:space="preserve">échange de données. Afin de minimiser les besoins en alimentation et optimiser le plus possible le transfert de données, la souris, le clavier et le </w:t>
      </w:r>
      <w:proofErr w:type="spellStart"/>
      <w:r w:rsidRPr="008D0E1B">
        <w:rPr>
          <w:lang w:val="fr-FR"/>
        </w:rPr>
        <w:t>dongle</w:t>
      </w:r>
      <w:proofErr w:type="spellEnd"/>
      <w:r w:rsidRPr="008D0E1B">
        <w:rPr>
          <w:lang w:val="fr-FR"/>
        </w:rPr>
        <w:t xml:space="preserve"> USB ont été branchés </w:t>
      </w:r>
      <w:proofErr w:type="gramStart"/>
      <w:r w:rsidRPr="008D0E1B">
        <w:rPr>
          <w:lang w:val="fr-FR"/>
        </w:rPr>
        <w:t>a</w:t>
      </w:r>
      <w:proofErr w:type="gramEnd"/>
      <w:r w:rsidRPr="008D0E1B">
        <w:rPr>
          <w:lang w:val="fr-FR"/>
        </w:rPr>
        <w:t xml:space="preserve"> un hub USB 3.0 externe auto alimenté. Malheureusement cette option complexifie le déploiement sur le terrain du nano-ordinateur. L’alternative pour s’en passer est d’utiliser un câble Ethernet, PoE préférablement, à la place d’un </w:t>
      </w:r>
      <w:proofErr w:type="spellStart"/>
      <w:r w:rsidRPr="008D0E1B">
        <w:rPr>
          <w:lang w:val="fr-FR"/>
        </w:rPr>
        <w:t>dongle</w:t>
      </w:r>
      <w:proofErr w:type="spellEnd"/>
      <w:r w:rsidRPr="008D0E1B">
        <w:rPr>
          <w:lang w:val="fr-FR"/>
        </w:rPr>
        <w:t xml:space="preserve"> Wifi qui est un plus gros consommateur d’énergie, et chauffe rapidement.</w:t>
      </w:r>
    </w:p>
    <w:p w14:paraId="488B11A4" w14:textId="0CA26553" w:rsidR="00A87D2C" w:rsidRPr="00F545BF" w:rsidRDefault="00C50F99" w:rsidP="00F545BF">
      <w:pPr>
        <w:pStyle w:val="Titre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Interface r</w:t>
      </w:r>
      <w:r w:rsidR="00704BFB" w:rsidRPr="00F545BF">
        <w:rPr>
          <w:rFonts w:ascii="Times New Roman" w:hAnsi="Times New Roman" w:cs="Times New Roman"/>
          <w:lang w:val="fr-FR"/>
        </w:rPr>
        <w:t>éseau</w:t>
      </w:r>
    </w:p>
    <w:p w14:paraId="7978A259" w14:textId="484ACC99" w:rsidR="00D92B80" w:rsidRPr="008D0E1B" w:rsidRDefault="00704BFB" w:rsidP="00AB3AF7">
      <w:pPr>
        <w:rPr>
          <w:lang w:val="fr-FR"/>
        </w:rPr>
      </w:pPr>
      <w:r w:rsidRPr="008D0E1B">
        <w:rPr>
          <w:lang w:val="fr-FR"/>
        </w:rPr>
        <w:t xml:space="preserve">Le nano-ordinateur comprend un contrôleur Ethernet pour brancher un câble réseau et se brancher sur Internet. Selon la configuration de la carte mère, le nano-ordinateur peut hériter de l’alimentation via Ethernet (PoE). Il comprend aussi un port </w:t>
      </w:r>
      <w:proofErr w:type="spellStart"/>
      <w:r w:rsidRPr="008D0E1B">
        <w:rPr>
          <w:lang w:val="fr-FR"/>
        </w:rPr>
        <w:t>PCIe</w:t>
      </w:r>
      <w:proofErr w:type="spellEnd"/>
      <w:r w:rsidRPr="008D0E1B">
        <w:rPr>
          <w:lang w:val="fr-FR"/>
        </w:rPr>
        <w:t xml:space="preserve"> interne qui permet de brancher une carte d’extension Wifi. L’autre alternative étant de passer par un </w:t>
      </w:r>
      <w:proofErr w:type="spellStart"/>
      <w:r w:rsidRPr="008D0E1B">
        <w:rPr>
          <w:lang w:val="fr-FR"/>
        </w:rPr>
        <w:t>dongle</w:t>
      </w:r>
      <w:proofErr w:type="spellEnd"/>
      <w:r w:rsidRPr="008D0E1B">
        <w:rPr>
          <w:lang w:val="fr-FR"/>
        </w:rPr>
        <w:t xml:space="preserve"> USB Wifi, ou un périphérique Wifi externe connecté au port USB.</w:t>
      </w:r>
      <w:r w:rsidR="00AB3AF7" w:rsidRPr="008D0E1B">
        <w:rPr>
          <w:lang w:val="fr-FR"/>
        </w:rPr>
        <w:t xml:space="preserve"> </w:t>
      </w:r>
      <w:r w:rsidRPr="008D0E1B">
        <w:rPr>
          <w:lang w:val="fr-FR"/>
        </w:rPr>
        <w:t>L</w:t>
      </w:r>
      <w:r w:rsidR="00C50F99" w:rsidRPr="008D0E1B">
        <w:rPr>
          <w:lang w:val="fr-FR"/>
        </w:rPr>
        <w:t xml:space="preserve">’accès privilégié durant </w:t>
      </w:r>
      <w:r w:rsidRPr="008D0E1B">
        <w:rPr>
          <w:lang w:val="fr-FR"/>
        </w:rPr>
        <w:t xml:space="preserve">l’essai a été de </w:t>
      </w:r>
      <w:r w:rsidR="00C50F99" w:rsidRPr="008D0E1B">
        <w:rPr>
          <w:lang w:val="fr-FR"/>
        </w:rPr>
        <w:t xml:space="preserve">brancher </w:t>
      </w:r>
      <w:r w:rsidRPr="008D0E1B">
        <w:rPr>
          <w:lang w:val="fr-FR"/>
        </w:rPr>
        <w:t>un câble Ethernet</w:t>
      </w:r>
      <w:r w:rsidR="00AB3AF7" w:rsidRPr="008D0E1B">
        <w:rPr>
          <w:lang w:val="fr-FR"/>
        </w:rPr>
        <w:t xml:space="preserve">. </w:t>
      </w:r>
      <w:r w:rsidRPr="008D0E1B">
        <w:rPr>
          <w:lang w:val="fr-FR"/>
        </w:rPr>
        <w:t>Le PoE n’a pas été évalué.</w:t>
      </w:r>
    </w:p>
    <w:p w14:paraId="23F92094" w14:textId="3D06EB6F" w:rsidR="004641E6" w:rsidRPr="00F545BF" w:rsidRDefault="00704BFB" w:rsidP="00F545BF">
      <w:pPr>
        <w:pStyle w:val="Titre4"/>
        <w:numPr>
          <w:ilvl w:val="0"/>
          <w:numId w:val="19"/>
        </w:numPr>
        <w:rPr>
          <w:rFonts w:ascii="Times New Roman" w:hAnsi="Times New Roman" w:cs="Times New Roman"/>
          <w:lang w:val="fr-FR"/>
        </w:rPr>
      </w:pPr>
      <w:r w:rsidRPr="00F545BF">
        <w:rPr>
          <w:rFonts w:ascii="Times New Roman" w:hAnsi="Times New Roman" w:cs="Times New Roman"/>
          <w:lang w:val="fr-FR"/>
        </w:rPr>
        <w:t>Préparation de l’unité de stockage</w:t>
      </w:r>
    </w:p>
    <w:p w14:paraId="27638524" w14:textId="77777777" w:rsidR="00A87D2C" w:rsidRPr="008D0E1B" w:rsidRDefault="00704BFB" w:rsidP="004641E6">
      <w:pPr>
        <w:spacing w:after="350"/>
        <w:ind w:left="-3"/>
        <w:rPr>
          <w:lang w:val="fr-FR"/>
        </w:rPr>
      </w:pPr>
      <w:r w:rsidRPr="008D0E1B">
        <w:rPr>
          <w:lang w:val="fr-FR"/>
        </w:rPr>
        <w:t>Le nano-ordinateur est conçu pour fonctionner avec</w:t>
      </w:r>
      <w:r w:rsidR="0058060B" w:rsidRPr="008D0E1B">
        <w:rPr>
          <w:lang w:val="fr-FR"/>
        </w:rPr>
        <w:t xml:space="preserve"> une </w:t>
      </w:r>
      <w:proofErr w:type="spellStart"/>
      <w:r w:rsidR="0058060B" w:rsidRPr="008D0E1B">
        <w:rPr>
          <w:lang w:val="fr-FR"/>
        </w:rPr>
        <w:t>microSD</w:t>
      </w:r>
      <w:proofErr w:type="spellEnd"/>
      <w:r w:rsidR="0058060B" w:rsidRPr="008D0E1B">
        <w:rPr>
          <w:lang w:val="fr-FR"/>
        </w:rPr>
        <w:t xml:space="preserve">, et NVIDIA fournit </w:t>
      </w:r>
      <w:r w:rsidR="004641E6" w:rsidRPr="008D0E1B">
        <w:rPr>
          <w:lang w:val="fr-FR"/>
        </w:rPr>
        <w:t xml:space="preserve">uniquement </w:t>
      </w:r>
      <w:r w:rsidRPr="008D0E1B">
        <w:rPr>
          <w:lang w:val="fr-FR"/>
        </w:rPr>
        <w:t>de la documentation à cet effet. L’option d’utiliser un disqu</w:t>
      </w:r>
      <w:r w:rsidR="0058060B" w:rsidRPr="008D0E1B">
        <w:rPr>
          <w:lang w:val="fr-FR"/>
        </w:rPr>
        <w:t xml:space="preserve">e SSD interne est </w:t>
      </w:r>
      <w:r w:rsidR="004641E6" w:rsidRPr="008D0E1B">
        <w:rPr>
          <w:lang w:val="fr-FR"/>
        </w:rPr>
        <w:t xml:space="preserve">disponible sur </w:t>
      </w:r>
      <w:r w:rsidRPr="008D0E1B">
        <w:rPr>
          <w:lang w:val="fr-FR"/>
        </w:rPr>
        <w:t xml:space="preserve">Internet, mais n’est pas supporté officiellement </w:t>
      </w:r>
      <w:r w:rsidR="0058060B" w:rsidRPr="008D0E1B">
        <w:rPr>
          <w:lang w:val="fr-FR"/>
        </w:rPr>
        <w:t xml:space="preserve">par NVIDIA. Il existe néanmoins </w:t>
      </w:r>
      <w:r w:rsidR="004641E6" w:rsidRPr="008D0E1B">
        <w:rPr>
          <w:lang w:val="fr-FR"/>
        </w:rPr>
        <w:t xml:space="preserve">des articles à ce </w:t>
      </w:r>
      <w:r w:rsidRPr="008D0E1B">
        <w:rPr>
          <w:lang w:val="fr-FR"/>
        </w:rPr>
        <w:t>sujet dans le forum des développeurs</w:t>
      </w:r>
      <w:r w:rsidR="0058060B" w:rsidRPr="008D0E1B">
        <w:rPr>
          <w:vertAlign w:val="superscript"/>
          <w:lang w:val="fr-FR"/>
        </w:rPr>
        <w:t xml:space="preserve"> </w:t>
      </w:r>
      <w:r w:rsidR="0058060B" w:rsidRPr="008D0E1B">
        <w:rPr>
          <w:rStyle w:val="Appelnotedebasdep"/>
          <w:lang w:val="fr-FR"/>
        </w:rPr>
        <w:footnoteReference w:id="21"/>
      </w:r>
      <w:r w:rsidRPr="008D0E1B">
        <w:rPr>
          <w:lang w:val="fr-FR"/>
        </w:rPr>
        <w:t>.</w:t>
      </w:r>
    </w:p>
    <w:p w14:paraId="2FF77279" w14:textId="546FF416"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 xml:space="preserve">Carte </w:t>
      </w:r>
      <w:proofErr w:type="spellStart"/>
      <w:r w:rsidRPr="008D0E1B">
        <w:rPr>
          <w:rFonts w:ascii="Times New Roman" w:hAnsi="Times New Roman" w:cs="Times New Roman"/>
          <w:lang w:val="fr-FR"/>
        </w:rPr>
        <w:t>microSD</w:t>
      </w:r>
      <w:proofErr w:type="spellEnd"/>
    </w:p>
    <w:p w14:paraId="42EF4EDE" w14:textId="3E909EBC" w:rsidR="00A87D2C" w:rsidRPr="008D0E1B" w:rsidRDefault="00704BFB" w:rsidP="00952DFA">
      <w:pPr>
        <w:spacing w:after="373"/>
        <w:ind w:left="-3"/>
        <w:rPr>
          <w:lang w:val="fr-FR"/>
        </w:rPr>
      </w:pPr>
      <w:r w:rsidRPr="008D0E1B">
        <w:rPr>
          <w:lang w:val="fr-FR"/>
        </w:rPr>
        <w:t xml:space="preserve">NVIDIA fournit de la documentation claire et simple afin de préparer la carte </w:t>
      </w:r>
      <w:proofErr w:type="spellStart"/>
      <w:r w:rsidRPr="008D0E1B">
        <w:rPr>
          <w:lang w:val="fr-FR"/>
        </w:rPr>
        <w:t>microSD</w:t>
      </w:r>
      <w:proofErr w:type="spellEnd"/>
      <w:r w:rsidRPr="008D0E1B">
        <w:rPr>
          <w:lang w:val="fr-FR"/>
        </w:rPr>
        <w:t xml:space="preserve"> (formatage) </w:t>
      </w:r>
      <w:r w:rsidR="0058060B" w:rsidRPr="008D0E1B">
        <w:rPr>
          <w:lang w:val="fr-FR"/>
        </w:rPr>
        <w:t xml:space="preserve">et installer l’image du </w:t>
      </w:r>
      <w:proofErr w:type="spellStart"/>
      <w:r w:rsidR="0058060B" w:rsidRPr="00F545BF">
        <w:rPr>
          <w:i/>
          <w:lang w:val="fr-FR"/>
        </w:rPr>
        <w:t>JetPack</w:t>
      </w:r>
      <w:proofErr w:type="spellEnd"/>
      <w:r w:rsidR="0058060B" w:rsidRPr="008D0E1B">
        <w:rPr>
          <w:lang w:val="fr-FR"/>
        </w:rPr>
        <w:t xml:space="preserve"> </w:t>
      </w:r>
      <w:r w:rsidR="0058060B" w:rsidRPr="008D0E1B">
        <w:rPr>
          <w:rStyle w:val="Appelnotedebasdep"/>
          <w:lang w:val="fr-FR"/>
        </w:rPr>
        <w:footnoteReference w:id="22"/>
      </w:r>
      <w:r w:rsidRPr="008D0E1B">
        <w:rPr>
          <w:lang w:val="fr-FR"/>
        </w:rPr>
        <w:t>.</w:t>
      </w:r>
    </w:p>
    <w:p w14:paraId="71B17C5A" w14:textId="2B7141CB"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Disque SSD</w:t>
      </w:r>
    </w:p>
    <w:p w14:paraId="40FC8381" w14:textId="4137745F" w:rsidR="00A87D2C" w:rsidRPr="008D0E1B" w:rsidRDefault="00704BFB" w:rsidP="00952DFA">
      <w:pPr>
        <w:spacing w:after="336"/>
        <w:ind w:left="-3"/>
        <w:rPr>
          <w:lang w:val="fr-FR"/>
        </w:rPr>
      </w:pPr>
      <w:r w:rsidRPr="008D0E1B">
        <w:rPr>
          <w:lang w:val="fr-FR"/>
        </w:rPr>
        <w:t xml:space="preserve">La procédure d’installation pour installer </w:t>
      </w:r>
      <w:proofErr w:type="spellStart"/>
      <w:r w:rsidRPr="00F545BF">
        <w:rPr>
          <w:i/>
          <w:lang w:val="fr-FR"/>
        </w:rPr>
        <w:t>JetPack</w:t>
      </w:r>
      <w:proofErr w:type="spellEnd"/>
      <w:r w:rsidRPr="008D0E1B">
        <w:rPr>
          <w:lang w:val="fr-FR"/>
        </w:rPr>
        <w:t xml:space="preserve"> sur le SSD interne est disponibl</w:t>
      </w:r>
      <w:r w:rsidR="0058060B" w:rsidRPr="008D0E1B">
        <w:rPr>
          <w:lang w:val="fr-FR"/>
        </w:rPr>
        <w:t xml:space="preserve">e sur le site </w:t>
      </w:r>
      <w:r w:rsidR="0058060B" w:rsidRPr="00F545BF">
        <w:rPr>
          <w:i/>
          <w:lang w:val="fr-FR"/>
        </w:rPr>
        <w:t>jetsonhacks.com</w:t>
      </w:r>
      <w:r w:rsidR="0058060B" w:rsidRPr="008D0E1B">
        <w:rPr>
          <w:lang w:val="fr-FR"/>
        </w:rPr>
        <w:t xml:space="preserve"> </w:t>
      </w:r>
      <w:r w:rsidR="0058060B" w:rsidRPr="008D0E1B">
        <w:rPr>
          <w:rStyle w:val="Appelnotedebasdep"/>
          <w:lang w:val="fr-FR"/>
        </w:rPr>
        <w:footnoteReference w:id="23"/>
      </w:r>
      <w:r w:rsidR="0058060B" w:rsidRPr="008D0E1B">
        <w:rPr>
          <w:lang w:val="fr-FR"/>
        </w:rPr>
        <w:t>.</w:t>
      </w:r>
      <w:r w:rsidRPr="008D0E1B">
        <w:rPr>
          <w:lang w:val="fr-FR"/>
        </w:rPr>
        <w:t xml:space="preserve"> À noter qu’une carte </w:t>
      </w:r>
      <w:proofErr w:type="spellStart"/>
      <w:r w:rsidRPr="008D0E1B">
        <w:rPr>
          <w:lang w:val="fr-FR"/>
        </w:rPr>
        <w:t>microSD</w:t>
      </w:r>
      <w:proofErr w:type="spellEnd"/>
      <w:r w:rsidRPr="008D0E1B">
        <w:rPr>
          <w:lang w:val="fr-FR"/>
        </w:rPr>
        <w:t xml:space="preserve"> est tout de même nécessaire pour </w:t>
      </w:r>
      <w:r w:rsidR="00F73EC2" w:rsidRPr="00F545BF">
        <w:rPr>
          <w:i/>
          <w:lang w:val="fr-FR"/>
        </w:rPr>
        <w:t>bootstrapper</w:t>
      </w:r>
      <w:r w:rsidR="00F73EC2" w:rsidRPr="008D0E1B">
        <w:rPr>
          <w:lang w:val="fr-FR"/>
        </w:rPr>
        <w:t xml:space="preserve"> </w:t>
      </w:r>
      <w:r w:rsidR="00F73EC2" w:rsidRPr="008D0E1B">
        <w:rPr>
          <w:rStyle w:val="Appelnotedebasdep"/>
          <w:lang w:val="fr-FR"/>
        </w:rPr>
        <w:footnoteReference w:id="24"/>
      </w:r>
      <w:r w:rsidR="00630779" w:rsidRPr="008D0E1B">
        <w:rPr>
          <w:lang w:val="fr-FR"/>
        </w:rPr>
        <w:t xml:space="preserve"> </w:t>
      </w:r>
      <w:r w:rsidRPr="008D0E1B">
        <w:rPr>
          <w:lang w:val="fr-FR"/>
        </w:rPr>
        <w:t xml:space="preserve">le système d’exploitation. Il n’est pas nécessaire d’avoir une carte </w:t>
      </w:r>
      <w:proofErr w:type="spellStart"/>
      <w:r w:rsidRPr="008D0E1B">
        <w:rPr>
          <w:lang w:val="fr-FR"/>
        </w:rPr>
        <w:t>microSD</w:t>
      </w:r>
      <w:proofErr w:type="spellEnd"/>
      <w:r w:rsidRPr="008D0E1B">
        <w:rPr>
          <w:lang w:val="fr-FR"/>
        </w:rPr>
        <w:t xml:space="preserve"> performante puisqu’elle n’est utilisée que pour démarrer le système qui se trouve sur le SSD interne.</w:t>
      </w:r>
    </w:p>
    <w:p w14:paraId="324DBA9D" w14:textId="0FF02553" w:rsidR="00A87D2C" w:rsidRPr="00F545BF" w:rsidRDefault="00704BFB" w:rsidP="00F545BF">
      <w:pPr>
        <w:pStyle w:val="Titre4"/>
        <w:numPr>
          <w:ilvl w:val="0"/>
          <w:numId w:val="19"/>
        </w:numPr>
        <w:rPr>
          <w:rFonts w:ascii="Times New Roman" w:hAnsi="Times New Roman" w:cs="Times New Roman"/>
          <w:lang w:val="fr-FR"/>
        </w:rPr>
      </w:pPr>
      <w:r w:rsidRPr="00F545BF">
        <w:rPr>
          <w:rFonts w:ascii="Times New Roman" w:hAnsi="Times New Roman" w:cs="Times New Roman"/>
          <w:lang w:val="fr-FR"/>
        </w:rPr>
        <w:t>Configuration du système d’exploitation</w:t>
      </w:r>
    </w:p>
    <w:p w14:paraId="6AFCEF33" w14:textId="27F0BC90" w:rsidR="00A87D2C" w:rsidRPr="008D0E1B" w:rsidRDefault="00704BFB" w:rsidP="00952DFA">
      <w:pPr>
        <w:ind w:left="-3"/>
        <w:rPr>
          <w:lang w:val="fr-FR"/>
        </w:rPr>
      </w:pPr>
      <w:r w:rsidRPr="008D0E1B">
        <w:rPr>
          <w:lang w:val="fr-FR"/>
        </w:rPr>
        <w:t xml:space="preserve">La première fois que le système démarre, le système Ubuntu </w:t>
      </w:r>
      <w:r w:rsidRPr="00F545BF">
        <w:rPr>
          <w:i/>
          <w:lang w:val="fr-FR"/>
        </w:rPr>
        <w:t xml:space="preserve">Linux pour </w:t>
      </w:r>
      <w:proofErr w:type="spellStart"/>
      <w:r w:rsidRPr="00F545BF">
        <w:rPr>
          <w:i/>
          <w:lang w:val="fr-FR"/>
        </w:rPr>
        <w:t>Tegra</w:t>
      </w:r>
      <w:proofErr w:type="spellEnd"/>
      <w:r w:rsidRPr="008D0E1B">
        <w:rPr>
          <w:lang w:val="fr-FR"/>
        </w:rPr>
        <w:t xml:space="preserve"> (L4T) doit être configuré avec toutes les options personnalisées (langue, clavier, fuseau horaire, etc.).</w:t>
      </w:r>
    </w:p>
    <w:p w14:paraId="04717363" w14:textId="27EFF1C6" w:rsidR="00A87D2C" w:rsidRPr="00F545BF" w:rsidRDefault="00704BFB" w:rsidP="00F545BF">
      <w:pPr>
        <w:pStyle w:val="Titre4"/>
        <w:numPr>
          <w:ilvl w:val="0"/>
          <w:numId w:val="19"/>
        </w:numPr>
        <w:rPr>
          <w:rFonts w:ascii="Times New Roman" w:hAnsi="Times New Roman" w:cs="Times New Roman"/>
          <w:lang w:val="fr-FR"/>
        </w:rPr>
      </w:pPr>
      <w:r w:rsidRPr="00F545BF">
        <w:rPr>
          <w:rFonts w:ascii="Times New Roman" w:hAnsi="Times New Roman" w:cs="Times New Roman"/>
          <w:lang w:val="fr-FR"/>
        </w:rPr>
        <w:lastRenderedPageBreak/>
        <w:t>Installation &amp; compilation des librairies pour l’inférence</w:t>
      </w:r>
    </w:p>
    <w:p w14:paraId="0F645A2F" w14:textId="77777777" w:rsidR="00A87D2C" w:rsidRPr="008D0E1B" w:rsidRDefault="00704BFB" w:rsidP="00952DFA">
      <w:pPr>
        <w:spacing w:after="342"/>
        <w:ind w:left="-3"/>
        <w:rPr>
          <w:lang w:val="fr-FR"/>
        </w:rPr>
      </w:pPr>
      <w:r w:rsidRPr="008D0E1B">
        <w:rPr>
          <w:lang w:val="fr-FR"/>
        </w:rPr>
        <w:t xml:space="preserve">Les librairies pour la segmentation sémantique d’images et de vidéos via l’inférence de modèles déjà préparée sont mises à disposition par NVIDIA via un projet dans </w:t>
      </w:r>
      <w:r w:rsidRPr="00F545BF">
        <w:rPr>
          <w:i/>
          <w:lang w:val="fr-FR"/>
        </w:rPr>
        <w:t>GitHub</w:t>
      </w:r>
      <w:r w:rsidRPr="008D0E1B">
        <w:rPr>
          <w:lang w:val="fr-FR"/>
        </w:rPr>
        <w:t xml:space="preserve">. La documentation pour l’installation et l’inférence est disponible directement dans la page </w:t>
      </w:r>
      <w:r w:rsidRPr="00F545BF">
        <w:rPr>
          <w:i/>
          <w:lang w:val="fr-FR"/>
        </w:rPr>
        <w:t>GitHub</w:t>
      </w:r>
      <w:r w:rsidRPr="008D0E1B">
        <w:rPr>
          <w:lang w:val="fr-FR"/>
        </w:rPr>
        <w:t>.</w:t>
      </w:r>
    </w:p>
    <w:p w14:paraId="17E47FEA" w14:textId="69D3109E" w:rsidR="00A87D2C" w:rsidRPr="00F545BF" w:rsidRDefault="00704BFB" w:rsidP="00F545BF">
      <w:pPr>
        <w:pStyle w:val="Titre4"/>
        <w:numPr>
          <w:ilvl w:val="0"/>
          <w:numId w:val="19"/>
        </w:numPr>
        <w:rPr>
          <w:rFonts w:ascii="Times New Roman" w:hAnsi="Times New Roman" w:cs="Times New Roman"/>
          <w:lang w:val="fr-FR"/>
        </w:rPr>
      </w:pPr>
      <w:r w:rsidRPr="00F545BF">
        <w:rPr>
          <w:rFonts w:ascii="Times New Roman" w:hAnsi="Times New Roman" w:cs="Times New Roman"/>
          <w:lang w:val="fr-FR"/>
        </w:rPr>
        <w:t>Installation d’un matériel vidéo virtuel ’v4l2loopback’</w:t>
      </w:r>
    </w:p>
    <w:p w14:paraId="340BE862" w14:textId="77777777" w:rsidR="00A87D2C" w:rsidRPr="008D0E1B" w:rsidRDefault="00704BFB" w:rsidP="00952DFA">
      <w:pPr>
        <w:spacing w:after="342"/>
        <w:ind w:left="-3"/>
        <w:rPr>
          <w:lang w:val="fr-FR"/>
        </w:rPr>
      </w:pPr>
      <w:r w:rsidRPr="008D0E1B">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8D0E1B">
        <w:rPr>
          <w:lang w:val="fr-FR"/>
        </w:rPr>
        <w:t>nano-ordi</w:t>
      </w:r>
      <w:r w:rsidRPr="008D0E1B">
        <w:rPr>
          <w:lang w:val="fr-FR"/>
        </w:rPr>
        <w:t>nateur que le simulateur logiciel.</w:t>
      </w:r>
    </w:p>
    <w:p w14:paraId="47DED02B" w14:textId="2B219C52" w:rsidR="00A87D2C" w:rsidRPr="00F545BF" w:rsidRDefault="00704BFB" w:rsidP="00F545BF">
      <w:pPr>
        <w:pStyle w:val="Titre4"/>
        <w:numPr>
          <w:ilvl w:val="0"/>
          <w:numId w:val="19"/>
        </w:numPr>
        <w:rPr>
          <w:rFonts w:ascii="Times New Roman" w:hAnsi="Times New Roman" w:cs="Times New Roman"/>
          <w:lang w:val="fr-FR"/>
        </w:rPr>
      </w:pPr>
      <w:r w:rsidRPr="00F545BF">
        <w:rPr>
          <w:rFonts w:ascii="Times New Roman" w:hAnsi="Times New Roman" w:cs="Times New Roman"/>
          <w:lang w:val="fr-FR"/>
        </w:rPr>
        <w:t>Tests</w:t>
      </w:r>
    </w:p>
    <w:p w14:paraId="49E4CFEC" w14:textId="77777777" w:rsidR="00A87D2C" w:rsidRPr="008D0E1B" w:rsidRDefault="00704BFB" w:rsidP="00952DFA">
      <w:pPr>
        <w:spacing w:after="372"/>
        <w:ind w:left="-3"/>
        <w:rPr>
          <w:lang w:val="fr-FR"/>
        </w:rPr>
      </w:pPr>
      <w:r w:rsidRPr="008D0E1B">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8D0E1B" w:rsidRDefault="00704BFB" w:rsidP="00952DFA">
      <w:pPr>
        <w:pStyle w:val="Titre3"/>
        <w:ind w:left="702" w:hanging="717"/>
        <w:rPr>
          <w:rFonts w:cs="Times New Roman"/>
          <w:lang w:val="fr-FR"/>
        </w:rPr>
      </w:pPr>
      <w:bookmarkStart w:id="114" w:name="_Toc88430351"/>
      <w:r w:rsidRPr="008D0E1B">
        <w:rPr>
          <w:rFonts w:cs="Times New Roman"/>
          <w:lang w:val="fr-FR"/>
        </w:rPr>
        <w:t>Collecte des données</w:t>
      </w:r>
      <w:bookmarkEnd w:id="114"/>
    </w:p>
    <w:p w14:paraId="0539475D" w14:textId="597EA35F" w:rsidR="00A87D2C" w:rsidRPr="008D0E1B" w:rsidRDefault="00704BFB" w:rsidP="00952DFA">
      <w:pPr>
        <w:spacing w:after="372"/>
        <w:ind w:left="-3"/>
        <w:rPr>
          <w:lang w:val="fr-FR"/>
        </w:rPr>
      </w:pPr>
      <w:r w:rsidRPr="008D0E1B">
        <w:rPr>
          <w:lang w:val="fr-FR"/>
        </w:rPr>
        <w:t xml:space="preserve">Le jeu d’images de </w:t>
      </w:r>
      <w:commentRangeStart w:id="115"/>
      <w:commentRangeStart w:id="116"/>
      <w:proofErr w:type="spellStart"/>
      <w:r w:rsidRPr="00F545BF">
        <w:rPr>
          <w:i/>
          <w:iCs/>
          <w:lang w:val="fr-FR"/>
        </w:rPr>
        <w:t>DeepScene</w:t>
      </w:r>
      <w:commentRangeEnd w:id="115"/>
      <w:proofErr w:type="spellEnd"/>
      <w:r w:rsidR="00D23ABA" w:rsidRPr="008D0E1B">
        <w:rPr>
          <w:rStyle w:val="Marquedecommentaire"/>
        </w:rPr>
        <w:commentReference w:id="115"/>
      </w:r>
      <w:commentRangeEnd w:id="116"/>
      <w:r w:rsidR="00007B52">
        <w:rPr>
          <w:rStyle w:val="Marquedecommentaire"/>
        </w:rPr>
        <w:commentReference w:id="116"/>
      </w:r>
      <w:r w:rsidRPr="008D0E1B">
        <w:rPr>
          <w:lang w:val="fr-FR"/>
        </w:rPr>
        <w:t xml:space="preserve"> est celui qui semble le plus approprié</w:t>
      </w:r>
      <w:r w:rsidR="003D0058" w:rsidRPr="008D0E1B">
        <w:rPr>
          <w:lang w:val="fr-FR"/>
        </w:rPr>
        <w:t>,</w:t>
      </w:r>
      <w:r w:rsidRPr="008D0E1B">
        <w:rPr>
          <w:lang w:val="fr-FR"/>
        </w:rPr>
        <w:t xml:space="preserve"> car il a été conçu pour détecter les chemins dans la forêt. De plus, il existe une version de l’architecture qui a été entrainée avec ce jeu. Comme un jeu d’images</w:t>
      </w:r>
      <w:r w:rsidR="003D0058" w:rsidRPr="008D0E1B">
        <w:rPr>
          <w:lang w:val="fr-FR"/>
        </w:rPr>
        <w:t xml:space="preserve"> </w:t>
      </w:r>
      <w:r w:rsidRPr="008D0E1B">
        <w:rPr>
          <w:lang w:val="fr-FR"/>
        </w:rPr>
        <w:t xml:space="preserve">vérité terrain est disponible, cela procure un gain de temps non négligeable dans le cadre d’un essai. Le jeu d’images de </w:t>
      </w:r>
      <w:proofErr w:type="spellStart"/>
      <w:r w:rsidRPr="00F545BF">
        <w:rPr>
          <w:i/>
          <w:iCs/>
          <w:lang w:val="fr-FR"/>
        </w:rPr>
        <w:t>City</w:t>
      </w:r>
      <w:r w:rsidR="004D5F04">
        <w:rPr>
          <w:i/>
          <w:iCs/>
          <w:lang w:val="fr-FR"/>
        </w:rPr>
        <w:t>s</w:t>
      </w:r>
      <w:r w:rsidRPr="00F545BF">
        <w:rPr>
          <w:i/>
          <w:iCs/>
          <w:lang w:val="fr-FR"/>
        </w:rPr>
        <w:t>cape</w:t>
      </w:r>
      <w:r w:rsidR="004D5F04">
        <w:rPr>
          <w:i/>
          <w:iCs/>
          <w:lang w:val="fr-FR"/>
        </w:rPr>
        <w:t>s</w:t>
      </w:r>
      <w:proofErr w:type="spellEnd"/>
      <w:r w:rsidRPr="008D0E1B">
        <w:rPr>
          <w:lang w:val="fr-FR"/>
        </w:rPr>
        <w:t xml:space="preserve"> est complet pour les scènes urbaines, mais comme il est moins spécialisé dans la détection de chemins ou de piste, son utilisation n’est pas priorisé</w:t>
      </w:r>
      <w:r w:rsidR="002321CF" w:rsidRPr="008D0E1B">
        <w:rPr>
          <w:lang w:val="fr-FR"/>
        </w:rPr>
        <w:t>e</w:t>
      </w:r>
      <w:r w:rsidRPr="008D0E1B">
        <w:rPr>
          <w:lang w:val="fr-FR"/>
        </w:rPr>
        <w:t>. Il contient toutefois des images vérité terrain de routes, ce qui est avantageux dans notre contexte et le favorise par rapport au</w:t>
      </w:r>
      <w:r w:rsidR="003D0058" w:rsidRPr="008D0E1B">
        <w:rPr>
          <w:lang w:val="fr-FR"/>
        </w:rPr>
        <w:t>x</w:t>
      </w:r>
      <w:r w:rsidRPr="008D0E1B">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8D0E1B" w:rsidRDefault="00704BFB" w:rsidP="00952DFA">
      <w:pPr>
        <w:pStyle w:val="Titre3"/>
        <w:ind w:left="702" w:hanging="717"/>
        <w:rPr>
          <w:rFonts w:cs="Times New Roman"/>
          <w:lang w:val="fr-FR"/>
        </w:rPr>
      </w:pPr>
      <w:bookmarkStart w:id="117" w:name="_Toc88430352"/>
      <w:r w:rsidRPr="008D0E1B">
        <w:rPr>
          <w:rFonts w:cs="Times New Roman"/>
          <w:lang w:val="fr-FR"/>
        </w:rPr>
        <w:lastRenderedPageBreak/>
        <w:t>Mise en place des solutions logicielles</w:t>
      </w:r>
      <w:bookmarkEnd w:id="117"/>
    </w:p>
    <w:p w14:paraId="45766535" w14:textId="729BB025" w:rsidR="00A87D2C" w:rsidRPr="00F545BF" w:rsidRDefault="00704BFB" w:rsidP="00F545BF">
      <w:pPr>
        <w:pStyle w:val="Paragraphedeliste"/>
        <w:numPr>
          <w:ilvl w:val="0"/>
          <w:numId w:val="22"/>
        </w:numPr>
        <w:spacing w:after="225" w:line="265" w:lineRule="auto"/>
        <w:jc w:val="left"/>
        <w:rPr>
          <w:i/>
          <w:lang w:val="fr-FR"/>
        </w:rPr>
      </w:pPr>
      <w:commentRangeStart w:id="118"/>
      <w:commentRangeStart w:id="119"/>
      <w:proofErr w:type="spellStart"/>
      <w:r w:rsidRPr="00F545BF">
        <w:rPr>
          <w:i/>
          <w:lang w:val="fr-FR"/>
        </w:rPr>
        <w:t>Jetson</w:t>
      </w:r>
      <w:proofErr w:type="spellEnd"/>
      <w:r w:rsidRPr="00F545BF">
        <w:rPr>
          <w:i/>
          <w:lang w:val="fr-FR"/>
        </w:rPr>
        <w:t xml:space="preserve"> Nano</w:t>
      </w:r>
      <w:commentRangeEnd w:id="118"/>
      <w:r w:rsidR="00D23ABA" w:rsidRPr="00F545BF">
        <w:rPr>
          <w:rStyle w:val="Marquedecommentaire"/>
          <w:i/>
        </w:rPr>
        <w:commentReference w:id="118"/>
      </w:r>
      <w:commentRangeEnd w:id="119"/>
      <w:r w:rsidR="00BC55B3">
        <w:rPr>
          <w:rStyle w:val="Marquedecommentaire"/>
        </w:rPr>
        <w:commentReference w:id="119"/>
      </w:r>
    </w:p>
    <w:p w14:paraId="574ECA72" w14:textId="5C3EC1BB" w:rsidR="00C960C7" w:rsidRPr="008D0E1B" w:rsidRDefault="00280046" w:rsidP="00FF2315">
      <w:pPr>
        <w:spacing w:after="342"/>
        <w:ind w:left="-3"/>
        <w:rPr>
          <w:b/>
          <w:lang w:val="fr-FR"/>
        </w:rPr>
      </w:pPr>
      <w:r w:rsidRPr="008D0E1B">
        <w:rPr>
          <w:lang w:val="fr-FR"/>
        </w:rPr>
        <w:t>Le nano-ordinateur est destiné à</w:t>
      </w:r>
      <w:r w:rsidR="00704BFB" w:rsidRPr="008D0E1B">
        <w:rPr>
          <w:lang w:val="fr-FR"/>
        </w:rPr>
        <w:t xml:space="preserve"> l’inférence. NVIDIA fournit tout un système d’installation, qui est nommé </w:t>
      </w:r>
      <w:proofErr w:type="spellStart"/>
      <w:r w:rsidR="00704BFB" w:rsidRPr="00F545BF">
        <w:rPr>
          <w:i/>
          <w:lang w:val="fr-FR"/>
        </w:rPr>
        <w:t>JetPack</w:t>
      </w:r>
      <w:proofErr w:type="spellEnd"/>
      <w:r w:rsidR="00704BFB" w:rsidRPr="008D0E1B">
        <w:rPr>
          <w:lang w:val="fr-FR"/>
        </w:rPr>
        <w:t xml:space="preserve">, et qui contient un système d’exploitation basée sur Ubuntu, </w:t>
      </w:r>
      <w:r w:rsidR="00704BFB" w:rsidRPr="00F545BF">
        <w:rPr>
          <w:i/>
          <w:lang w:val="fr-FR"/>
        </w:rPr>
        <w:t xml:space="preserve">Linux pour </w:t>
      </w:r>
      <w:proofErr w:type="spellStart"/>
      <w:r w:rsidR="00704BFB" w:rsidRPr="00F545BF">
        <w:rPr>
          <w:i/>
          <w:lang w:val="fr-FR"/>
        </w:rPr>
        <w:t>Tegra</w:t>
      </w:r>
      <w:proofErr w:type="spellEnd"/>
      <w:r w:rsidR="00704BFB" w:rsidRPr="008D0E1B">
        <w:rPr>
          <w:lang w:val="fr-FR"/>
        </w:rPr>
        <w:t xml:space="preserve"> </w:t>
      </w:r>
      <w:r w:rsidR="004D5F04">
        <w:rPr>
          <w:lang w:val="fr-FR"/>
        </w:rPr>
        <w:t>(</w:t>
      </w:r>
      <w:r w:rsidR="00704BFB" w:rsidRPr="008D0E1B">
        <w:rPr>
          <w:lang w:val="fr-FR"/>
        </w:rPr>
        <w:t>L4T), la plateforme applicative et les librairies nécessaires pour l’inférence, tel</w:t>
      </w:r>
      <w:r w:rsidR="003D0058" w:rsidRPr="008D0E1B">
        <w:rPr>
          <w:lang w:val="fr-FR"/>
        </w:rPr>
        <w:t>le</w:t>
      </w:r>
      <w:r w:rsidR="00704BFB" w:rsidRPr="008D0E1B">
        <w:rPr>
          <w:lang w:val="fr-FR"/>
        </w:rPr>
        <w:t xml:space="preserve">s que </w:t>
      </w:r>
      <w:r w:rsidR="00704BFB" w:rsidRPr="00F545BF">
        <w:rPr>
          <w:i/>
          <w:lang w:val="fr-FR"/>
        </w:rPr>
        <w:t>Python</w:t>
      </w:r>
      <w:r w:rsidR="00704BFB" w:rsidRPr="008D0E1B">
        <w:rPr>
          <w:lang w:val="fr-FR"/>
        </w:rPr>
        <w:t xml:space="preserve">, </w:t>
      </w:r>
      <w:proofErr w:type="spellStart"/>
      <w:r w:rsidR="00704BFB" w:rsidRPr="00F545BF">
        <w:rPr>
          <w:i/>
          <w:lang w:val="fr-FR"/>
        </w:rPr>
        <w:t>pytorch</w:t>
      </w:r>
      <w:proofErr w:type="spellEnd"/>
      <w:r w:rsidR="00704BFB" w:rsidRPr="008D0E1B">
        <w:rPr>
          <w:lang w:val="fr-FR"/>
        </w:rPr>
        <w:t xml:space="preserve">, les modèles </w:t>
      </w:r>
      <w:proofErr w:type="spellStart"/>
      <w:r w:rsidR="00704BFB" w:rsidRPr="008D0E1B">
        <w:rPr>
          <w:lang w:val="fr-FR"/>
        </w:rPr>
        <w:t>préentrainés</w:t>
      </w:r>
      <w:proofErr w:type="spellEnd"/>
      <w:r w:rsidR="00704BFB" w:rsidRPr="008D0E1B">
        <w:rPr>
          <w:lang w:val="fr-FR"/>
        </w:rPr>
        <w:t xml:space="preserve"> au format ONNX, le compilateur </w:t>
      </w:r>
      <w:r w:rsidR="00704BFB" w:rsidRPr="00F545BF">
        <w:rPr>
          <w:i/>
          <w:lang w:val="fr-FR"/>
        </w:rPr>
        <w:t>CUDA</w:t>
      </w:r>
      <w:r w:rsidR="00704BFB" w:rsidRPr="008D0E1B">
        <w:rPr>
          <w:lang w:val="fr-FR"/>
        </w:rPr>
        <w:t xml:space="preserve">, et le SDK </w:t>
      </w:r>
      <w:proofErr w:type="spellStart"/>
      <w:r w:rsidR="00704BFB" w:rsidRPr="00F545BF">
        <w:rPr>
          <w:i/>
          <w:lang w:val="fr-FR"/>
        </w:rPr>
        <w:t>TensorRT</w:t>
      </w:r>
      <w:proofErr w:type="spellEnd"/>
      <w:r w:rsidR="00704BFB" w:rsidRPr="008D0E1B">
        <w:rPr>
          <w:lang w:val="fr-FR"/>
        </w:rPr>
        <w:t>.</w:t>
      </w:r>
    </w:p>
    <w:p w14:paraId="04B95E25" w14:textId="176037C8" w:rsidR="00A87D2C" w:rsidRPr="00F545BF" w:rsidRDefault="00704BFB" w:rsidP="00F545BF">
      <w:pPr>
        <w:pStyle w:val="Paragraphedeliste"/>
        <w:numPr>
          <w:ilvl w:val="0"/>
          <w:numId w:val="22"/>
        </w:numPr>
        <w:spacing w:after="225" w:line="265" w:lineRule="auto"/>
        <w:jc w:val="left"/>
        <w:rPr>
          <w:i/>
          <w:lang w:val="fr-FR"/>
        </w:rPr>
      </w:pPr>
      <w:r w:rsidRPr="00F545BF">
        <w:rPr>
          <w:i/>
          <w:lang w:val="fr-FR"/>
        </w:rPr>
        <w:t>Calcul Québec</w:t>
      </w:r>
    </w:p>
    <w:p w14:paraId="58207B1A" w14:textId="6E9B18B8" w:rsidR="00A87D2C" w:rsidRPr="008D0E1B" w:rsidRDefault="00AC48A8" w:rsidP="00F545BF">
      <w:pPr>
        <w:spacing w:after="0"/>
        <w:ind w:left="-3"/>
        <w:rPr>
          <w:lang w:val="fr-FR"/>
        </w:rPr>
      </w:pPr>
      <w:r w:rsidRPr="008D0E1B">
        <w:rPr>
          <w:lang w:val="fr-FR"/>
        </w:rPr>
        <w:t>Le nano-ordinateur est destiné à</w:t>
      </w:r>
      <w:r w:rsidR="00704BFB" w:rsidRPr="008D0E1B">
        <w:rPr>
          <w:lang w:val="fr-FR"/>
        </w:rPr>
        <w:t xml:space="preserve"> l’inférence, et non l’entrainement d’architectures. Il n’est pas non plus destiné </w:t>
      </w:r>
      <w:r w:rsidRPr="008D0E1B">
        <w:rPr>
          <w:lang w:val="fr-FR"/>
        </w:rPr>
        <w:t xml:space="preserve">à </w:t>
      </w:r>
      <w:r w:rsidR="00704BFB" w:rsidRPr="008D0E1B">
        <w:rPr>
          <w:lang w:val="fr-FR"/>
        </w:rPr>
        <w:t>être un environnement de développement. Un autre environnement de travail est donc nécessaire pour développer, et doit posséder les capacités matérielles (</w:t>
      </w:r>
      <w:proofErr w:type="spellStart"/>
      <w:r w:rsidR="00704BFB" w:rsidRPr="008D0E1B">
        <w:rPr>
          <w:lang w:val="fr-FR"/>
        </w:rPr>
        <w:t>GPUs</w:t>
      </w:r>
      <w:proofErr w:type="spellEnd"/>
      <w:r w:rsidR="00704BFB" w:rsidRPr="008D0E1B">
        <w:rPr>
          <w:lang w:val="fr-FR"/>
        </w:rPr>
        <w:t>, mémoires, espace de stockage) et logicielles (librairies) pour entrainer une architecture. Le professeur Mickaël Germain, directeur de projet, m’a présenté l’environnement de Calcul Québec. Celui-</w:t>
      </w:r>
      <w:r w:rsidR="003D0058" w:rsidRPr="008D0E1B">
        <w:rPr>
          <w:lang w:val="fr-FR"/>
        </w:rPr>
        <w:t>c</w:t>
      </w:r>
      <w:r w:rsidR="00704BFB" w:rsidRPr="008D0E1B">
        <w:rPr>
          <w:lang w:val="fr-FR"/>
        </w:rPr>
        <w:t xml:space="preserve">i fournit un espace de travail scientifique destiné aux chercheurs et aux universitaires, qui m’a </w:t>
      </w:r>
      <w:r w:rsidR="000412BF" w:rsidRPr="008D0E1B">
        <w:rPr>
          <w:lang w:val="fr-FR"/>
        </w:rPr>
        <w:t>permis</w:t>
      </w:r>
      <w:r w:rsidR="00704BFB" w:rsidRPr="008D0E1B">
        <w:rPr>
          <w:lang w:val="fr-FR"/>
        </w:rPr>
        <w:t xml:space="preserve"> de pouvoir travailler avec l’apprentissage profond, compiler un fork de </w:t>
      </w:r>
      <w:proofErr w:type="spellStart"/>
      <w:r w:rsidR="00704BFB" w:rsidRPr="00F545BF">
        <w:rPr>
          <w:i/>
          <w:lang w:val="fr-FR"/>
        </w:rPr>
        <w:t>torchvision</w:t>
      </w:r>
      <w:proofErr w:type="spellEnd"/>
      <w:r w:rsidR="00704BFB" w:rsidRPr="008D0E1B">
        <w:rPr>
          <w:lang w:val="fr-FR"/>
        </w:rPr>
        <w:t xml:space="preserve">, </w:t>
      </w:r>
      <w:proofErr w:type="spellStart"/>
      <w:r w:rsidR="00704BFB" w:rsidRPr="008D0E1B">
        <w:rPr>
          <w:lang w:val="fr-FR"/>
        </w:rPr>
        <w:t>réentrainer</w:t>
      </w:r>
      <w:proofErr w:type="spellEnd"/>
      <w:r w:rsidR="00704BFB" w:rsidRPr="008D0E1B">
        <w:rPr>
          <w:lang w:val="fr-FR"/>
        </w:rPr>
        <w:t xml:space="preserve"> des archite</w:t>
      </w:r>
      <w:r w:rsidR="003D0058" w:rsidRPr="008D0E1B">
        <w:rPr>
          <w:lang w:val="fr-FR"/>
        </w:rPr>
        <w:t>c</w:t>
      </w:r>
      <w:r w:rsidR="00704BFB" w:rsidRPr="008D0E1B">
        <w:rPr>
          <w:lang w:val="fr-FR"/>
        </w:rPr>
        <w:t>tures, générer les versions ONNX, et ainsi contourner les limitations du nano-ordinateur.</w:t>
      </w:r>
      <w:r w:rsidR="00D23ABA" w:rsidRPr="008D0E1B">
        <w:rPr>
          <w:lang w:val="fr-FR"/>
        </w:rPr>
        <w:t xml:space="preserve"> </w:t>
      </w:r>
      <w:r w:rsidR="00CC2E19" w:rsidRPr="008D0E1B">
        <w:rPr>
          <w:lang w:val="fr-FR"/>
        </w:rPr>
        <w:t>Avoir accès à</w:t>
      </w:r>
      <w:r w:rsidR="00704BFB" w:rsidRPr="008D0E1B">
        <w:rPr>
          <w:lang w:val="fr-FR"/>
        </w:rPr>
        <w:t xml:space="preserve"> cet environnement de travail a été un élément clé dans le cadre de cet essai.</w:t>
      </w:r>
    </w:p>
    <w:p w14:paraId="711F7CBE" w14:textId="1A5ED487" w:rsidR="00A87D2C" w:rsidRPr="008D0E1B" w:rsidRDefault="00704BFB" w:rsidP="00F545BF">
      <w:pPr>
        <w:pStyle w:val="Titre5"/>
        <w:numPr>
          <w:ilvl w:val="0"/>
          <w:numId w:val="22"/>
        </w:numPr>
        <w:rPr>
          <w:rFonts w:ascii="Times New Roman" w:hAnsi="Times New Roman" w:cs="Times New Roman"/>
          <w:lang w:val="fr-FR"/>
        </w:rPr>
      </w:pPr>
      <w:r w:rsidRPr="008D0E1B">
        <w:rPr>
          <w:rFonts w:ascii="Times New Roman" w:hAnsi="Times New Roman" w:cs="Times New Roman"/>
          <w:lang w:val="fr-FR"/>
        </w:rPr>
        <w:t>Compte Calcul Québec</w:t>
      </w:r>
    </w:p>
    <w:p w14:paraId="60017F3B" w14:textId="7B11B31A" w:rsidR="00A87D2C" w:rsidRPr="008D0E1B" w:rsidRDefault="00704BFB" w:rsidP="00952DFA">
      <w:pPr>
        <w:ind w:left="-3"/>
        <w:rPr>
          <w:lang w:val="fr-FR"/>
        </w:rPr>
      </w:pPr>
      <w:r w:rsidRPr="008D0E1B">
        <w:rPr>
          <w:lang w:val="fr-FR"/>
        </w:rPr>
        <w:t xml:space="preserve">Calcul Québec mets à disposition des ressources matérielles puissantes et l’accès </w:t>
      </w:r>
      <w:proofErr w:type="spellStart"/>
      <w:r w:rsidRPr="008D0E1B">
        <w:rPr>
          <w:lang w:val="fr-FR"/>
        </w:rPr>
        <w:t>a</w:t>
      </w:r>
      <w:proofErr w:type="spellEnd"/>
      <w:r w:rsidRPr="008D0E1B">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8D0E1B">
        <w:rPr>
          <w:lang w:val="fr-FR"/>
        </w:rPr>
        <w:t>CPUs</w:t>
      </w:r>
      <w:proofErr w:type="spellEnd"/>
      <w:r w:rsidRPr="008D0E1B">
        <w:rPr>
          <w:lang w:val="fr-FR"/>
        </w:rPr>
        <w:t xml:space="preserve"> et </w:t>
      </w:r>
      <w:proofErr w:type="spellStart"/>
      <w:r w:rsidRPr="008D0E1B">
        <w:rPr>
          <w:lang w:val="fr-FR"/>
        </w:rPr>
        <w:t>GPUs</w:t>
      </w:r>
      <w:proofErr w:type="spellEnd"/>
      <w:r w:rsidRPr="008D0E1B">
        <w:rPr>
          <w:lang w:val="fr-FR"/>
        </w:rPr>
        <w:t xml:space="preserve"> de différents types, ainsi que de l’espace de stockage. Les librairies sont disponibles via un repository privé, et lorsque certaines étaient manquantes (ONNX et </w:t>
      </w:r>
      <w:proofErr w:type="spellStart"/>
      <w:r w:rsidRPr="00F545BF">
        <w:rPr>
          <w:i/>
          <w:lang w:val="fr-FR"/>
        </w:rPr>
        <w:t>onnxruntime</w:t>
      </w:r>
      <w:proofErr w:type="spellEnd"/>
      <w:r w:rsidRPr="008D0E1B">
        <w:rPr>
          <w:lang w:val="fr-FR"/>
        </w:rPr>
        <w:t>), j’ai fait une demande par courriel. L’administrateur a pu rendre disponible l’une des deux (ONNX), la seconde (</w:t>
      </w:r>
      <w:proofErr w:type="spellStart"/>
      <w:r w:rsidRPr="00F545BF">
        <w:rPr>
          <w:i/>
          <w:lang w:val="fr-FR"/>
        </w:rPr>
        <w:t>onnxruntime</w:t>
      </w:r>
      <w:proofErr w:type="spellEnd"/>
      <w:r w:rsidRPr="008D0E1B">
        <w:rPr>
          <w:lang w:val="fr-FR"/>
        </w:rPr>
        <w:t xml:space="preserve">) étant beaucoup plus complexe </w:t>
      </w:r>
      <w:r w:rsidR="003D0058" w:rsidRPr="008D0E1B">
        <w:rPr>
          <w:lang w:val="fr-FR"/>
        </w:rPr>
        <w:t>à</w:t>
      </w:r>
      <w:r w:rsidRPr="008D0E1B">
        <w:rPr>
          <w:lang w:val="fr-FR"/>
        </w:rPr>
        <w:t xml:space="preserve"> install</w:t>
      </w:r>
      <w:r w:rsidR="003D0058" w:rsidRPr="008D0E1B">
        <w:rPr>
          <w:lang w:val="fr-FR"/>
        </w:rPr>
        <w:t>er</w:t>
      </w:r>
      <w:r w:rsidRPr="008D0E1B">
        <w:rPr>
          <w:lang w:val="fr-FR"/>
        </w:rPr>
        <w:t>, pour l’avoir tenté sur le nano-ordinateur.</w:t>
      </w:r>
    </w:p>
    <w:p w14:paraId="347ADE2A" w14:textId="77777777" w:rsidR="00A87D2C" w:rsidRPr="008D0E1B" w:rsidRDefault="00704BFB" w:rsidP="00952DFA">
      <w:pPr>
        <w:ind w:left="-3"/>
        <w:rPr>
          <w:lang w:val="fr-FR"/>
        </w:rPr>
      </w:pPr>
      <w:r w:rsidRPr="008D0E1B">
        <w:rPr>
          <w:lang w:val="fr-FR"/>
        </w:rPr>
        <w:t xml:space="preserve">L’autre avantage de l’environnement de Calcul Québec est la mise à disposition de </w:t>
      </w:r>
      <w:proofErr w:type="spellStart"/>
      <w:r w:rsidRPr="00F545BF">
        <w:rPr>
          <w:i/>
          <w:lang w:val="fr-FR"/>
        </w:rPr>
        <w:t>Jupyter</w:t>
      </w:r>
      <w:proofErr w:type="spellEnd"/>
      <w:r w:rsidRPr="00F545BF">
        <w:rPr>
          <w:i/>
          <w:lang w:val="fr-FR"/>
        </w:rPr>
        <w:t xml:space="preserve"> Notebook</w:t>
      </w:r>
      <w:r w:rsidRPr="008D0E1B">
        <w:rPr>
          <w:lang w:val="fr-FR"/>
        </w:rPr>
        <w:t xml:space="preserve">, afin de tester rapidement du code </w:t>
      </w:r>
      <w:r w:rsidRPr="00F545BF">
        <w:rPr>
          <w:i/>
          <w:lang w:val="fr-FR"/>
        </w:rPr>
        <w:t>Python</w:t>
      </w:r>
      <w:r w:rsidRPr="008D0E1B">
        <w:rPr>
          <w:lang w:val="fr-FR"/>
        </w:rPr>
        <w:t xml:space="preserve">. </w:t>
      </w:r>
      <w:proofErr w:type="gramStart"/>
      <w:r w:rsidRPr="008D0E1B">
        <w:rPr>
          <w:lang w:val="fr-FR"/>
        </w:rPr>
        <w:t>Par contre</w:t>
      </w:r>
      <w:proofErr w:type="gramEnd"/>
      <w:r w:rsidRPr="008D0E1B">
        <w:rPr>
          <w:lang w:val="fr-FR"/>
        </w:rPr>
        <w:t xml:space="preserve"> il n’est pas conseillé d’exécuter du code nécessitant des délais, tels que l’entrainement d’une architecture.</w:t>
      </w:r>
    </w:p>
    <w:p w14:paraId="68A9C207" w14:textId="77777777" w:rsidR="00A87D2C" w:rsidRPr="008D0E1B" w:rsidRDefault="00704BFB" w:rsidP="00952DFA">
      <w:pPr>
        <w:ind w:left="-3"/>
        <w:rPr>
          <w:lang w:val="fr-FR"/>
        </w:rPr>
      </w:pPr>
      <w:r w:rsidRPr="008D0E1B">
        <w:rPr>
          <w:lang w:val="fr-FR"/>
        </w:rPr>
        <w:t>L’un des irritants est de ne pas pouvoir exécuter un cont</w:t>
      </w:r>
      <w:r w:rsidR="001106DB" w:rsidRPr="008D0E1B">
        <w:rPr>
          <w:lang w:val="fr-FR"/>
        </w:rPr>
        <w:t xml:space="preserve">eneur </w:t>
      </w:r>
      <w:r w:rsidR="00CF67E5" w:rsidRPr="00F545BF">
        <w:rPr>
          <w:i/>
          <w:lang w:val="fr-FR"/>
        </w:rPr>
        <w:t>Docker</w:t>
      </w:r>
      <w:r w:rsidRPr="008D0E1B">
        <w:rPr>
          <w:lang w:val="fr-FR"/>
        </w:rPr>
        <w:t xml:space="preserve"> tel quel. Il faut le convertir au format </w:t>
      </w:r>
      <w:proofErr w:type="spellStart"/>
      <w:r w:rsidRPr="00F545BF">
        <w:rPr>
          <w:i/>
          <w:lang w:val="fr-FR"/>
        </w:rPr>
        <w:t>Singularity</w:t>
      </w:r>
      <w:proofErr w:type="spellEnd"/>
      <w:r w:rsidRPr="008D0E1B">
        <w:rPr>
          <w:lang w:val="fr-FR"/>
        </w:rPr>
        <w:t xml:space="preserve">. Dans le cadre du projet cela m’aurait facilité la tâche, car NVIDIA fournit </w:t>
      </w:r>
      <w:r w:rsidRPr="008D0E1B">
        <w:rPr>
          <w:lang w:val="fr-FR"/>
        </w:rPr>
        <w:lastRenderedPageBreak/>
        <w:t xml:space="preserve">des </w:t>
      </w:r>
      <w:r w:rsidR="00217064" w:rsidRPr="008D0E1B">
        <w:rPr>
          <w:lang w:val="fr-FR"/>
        </w:rPr>
        <w:t>conteneurs D</w:t>
      </w:r>
      <w:r w:rsidRPr="008D0E1B">
        <w:rPr>
          <w:lang w:val="fr-FR"/>
        </w:rPr>
        <w:t>ocker prêt</w:t>
      </w:r>
      <w:r w:rsidR="00641E5F" w:rsidRPr="008D0E1B">
        <w:rPr>
          <w:lang w:val="fr-FR"/>
        </w:rPr>
        <w:t>s</w:t>
      </w:r>
      <w:r w:rsidRPr="008D0E1B">
        <w:rPr>
          <w:lang w:val="fr-FR"/>
        </w:rPr>
        <w:t xml:space="preserve"> à l’utilisation pour le réentrainement. Je n’ai malheureusement pas pris le temps et la chance de convertir un cont</w:t>
      </w:r>
      <w:r w:rsidR="001106DB" w:rsidRPr="008D0E1B">
        <w:rPr>
          <w:lang w:val="fr-FR"/>
        </w:rPr>
        <w:t xml:space="preserve">eneur </w:t>
      </w:r>
      <w:r w:rsidR="00CF67E5" w:rsidRPr="008D0E1B">
        <w:rPr>
          <w:lang w:val="fr-FR"/>
        </w:rPr>
        <w:t>Docker</w:t>
      </w:r>
      <w:r w:rsidRPr="008D0E1B">
        <w:rPr>
          <w:lang w:val="fr-FR"/>
        </w:rPr>
        <w:t xml:space="preserve"> au format </w:t>
      </w:r>
      <w:proofErr w:type="spellStart"/>
      <w:r w:rsidRPr="008D0E1B">
        <w:rPr>
          <w:lang w:val="fr-FR"/>
        </w:rPr>
        <w:t>Singularity</w:t>
      </w:r>
      <w:proofErr w:type="spellEnd"/>
      <w:r w:rsidRPr="008D0E1B">
        <w:rPr>
          <w:lang w:val="fr-FR"/>
        </w:rPr>
        <w:t>. Je ne sais pas si c’est une activité assez simple ou complexe, mais du peu que j’ai lu cela semble assez "rapide".</w:t>
      </w:r>
    </w:p>
    <w:p w14:paraId="53857F67" w14:textId="28BFC168" w:rsidR="00A87D2C" w:rsidRPr="008D0E1B" w:rsidRDefault="00704BFB" w:rsidP="00F545BF">
      <w:pPr>
        <w:pStyle w:val="Titre5"/>
        <w:numPr>
          <w:ilvl w:val="0"/>
          <w:numId w:val="22"/>
        </w:numPr>
        <w:rPr>
          <w:rFonts w:ascii="Times New Roman" w:hAnsi="Times New Roman" w:cs="Times New Roman"/>
          <w:lang w:val="fr-FR"/>
        </w:rPr>
      </w:pPr>
      <w:proofErr w:type="spellStart"/>
      <w:r w:rsidRPr="008D0E1B">
        <w:rPr>
          <w:rFonts w:ascii="Times New Roman" w:hAnsi="Times New Roman" w:cs="Times New Roman"/>
          <w:lang w:val="fr-FR"/>
        </w:rPr>
        <w:t>Jupyter</w:t>
      </w:r>
      <w:proofErr w:type="spellEnd"/>
      <w:r w:rsidRPr="008D0E1B">
        <w:rPr>
          <w:rFonts w:ascii="Times New Roman" w:hAnsi="Times New Roman" w:cs="Times New Roman"/>
          <w:lang w:val="fr-FR"/>
        </w:rPr>
        <w:t xml:space="preserve"> Notebook</w:t>
      </w:r>
    </w:p>
    <w:p w14:paraId="43756BBC" w14:textId="77777777" w:rsidR="00A87D2C" w:rsidRPr="008D0E1B" w:rsidRDefault="00704BFB" w:rsidP="00952DFA">
      <w:pPr>
        <w:spacing w:after="342"/>
        <w:ind w:left="-3"/>
        <w:rPr>
          <w:lang w:val="fr-FR"/>
        </w:rPr>
      </w:pPr>
      <w:r w:rsidRPr="008D0E1B">
        <w:rPr>
          <w:lang w:val="fr-FR"/>
        </w:rPr>
        <w:t xml:space="preserve">Le besoin de tester du code </w:t>
      </w:r>
      <w:r w:rsidRPr="00F545BF">
        <w:rPr>
          <w:i/>
          <w:lang w:val="fr-FR"/>
        </w:rPr>
        <w:t>Python</w:t>
      </w:r>
      <w:r w:rsidRPr="008D0E1B">
        <w:rPr>
          <w:lang w:val="fr-FR"/>
        </w:rPr>
        <w:t xml:space="preserve"> est toujours nécessaire. La console </w:t>
      </w:r>
      <w:r w:rsidRPr="00F545BF">
        <w:rPr>
          <w:i/>
          <w:lang w:val="fr-FR"/>
        </w:rPr>
        <w:t>Python</w:t>
      </w:r>
      <w:r w:rsidRPr="008D0E1B">
        <w:rPr>
          <w:lang w:val="fr-FR"/>
        </w:rPr>
        <w:t xml:space="preserve"> n’étant vraiment pas conviviale, un environnement </w:t>
      </w:r>
      <w:proofErr w:type="spellStart"/>
      <w:r w:rsidRPr="00F545BF">
        <w:rPr>
          <w:i/>
          <w:lang w:val="fr-FR"/>
        </w:rPr>
        <w:t>Jupyter</w:t>
      </w:r>
      <w:proofErr w:type="spellEnd"/>
      <w:r w:rsidRPr="00F545BF">
        <w:rPr>
          <w:i/>
          <w:lang w:val="fr-FR"/>
        </w:rPr>
        <w:t xml:space="preserve"> Notebook</w:t>
      </w:r>
      <w:r w:rsidRPr="008D0E1B">
        <w:rPr>
          <w:lang w:val="fr-FR"/>
        </w:rPr>
        <w:t xml:space="preserve">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w:t>
      </w:r>
      <w:r w:rsidRPr="00F545BF">
        <w:rPr>
          <w:i/>
          <w:lang w:val="fr-FR"/>
        </w:rPr>
        <w:t>Python</w:t>
      </w:r>
      <w:r w:rsidRPr="008D0E1B">
        <w:rPr>
          <w:lang w:val="fr-FR"/>
        </w:rPr>
        <w:t xml:space="preserve"> simple, comme visualiser des images, transformer des </w:t>
      </w:r>
      <w:proofErr w:type="spellStart"/>
      <w:r w:rsidRPr="008D0E1B">
        <w:rPr>
          <w:lang w:val="fr-FR"/>
        </w:rPr>
        <w:t>tensors</w:t>
      </w:r>
      <w:proofErr w:type="spellEnd"/>
      <w:r w:rsidRPr="008D0E1B">
        <w:rPr>
          <w:lang w:val="fr-FR"/>
        </w:rPr>
        <w:t xml:space="preserve">, et évaluer la segmentation prédite générée avec </w:t>
      </w:r>
      <w:proofErr w:type="gramStart"/>
      <w:r w:rsidRPr="008D0E1B">
        <w:rPr>
          <w:lang w:val="fr-FR"/>
        </w:rPr>
        <w:t>le vérité</w:t>
      </w:r>
      <w:proofErr w:type="gramEnd"/>
      <w:r w:rsidRPr="008D0E1B">
        <w:rPr>
          <w:lang w:val="fr-FR"/>
        </w:rPr>
        <w:t xml:space="preserve"> terrain (GT).</w:t>
      </w:r>
    </w:p>
    <w:p w14:paraId="0AB2D28F" w14:textId="58D663DE" w:rsidR="00A87D2C" w:rsidRPr="00F545BF" w:rsidRDefault="00704BFB" w:rsidP="00F545BF">
      <w:pPr>
        <w:pStyle w:val="Paragraphedeliste"/>
        <w:numPr>
          <w:ilvl w:val="0"/>
          <w:numId w:val="22"/>
        </w:numPr>
        <w:spacing w:after="390" w:line="265" w:lineRule="auto"/>
        <w:jc w:val="left"/>
        <w:rPr>
          <w:i/>
          <w:lang w:val="fr-FR"/>
        </w:rPr>
      </w:pPr>
      <w:r w:rsidRPr="00F545BF">
        <w:rPr>
          <w:i/>
          <w:lang w:val="fr-FR"/>
        </w:rPr>
        <w:t>NVIDIA</w:t>
      </w:r>
    </w:p>
    <w:p w14:paraId="09446177" w14:textId="6E44382E"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Compte NVIDIA</w:t>
      </w:r>
    </w:p>
    <w:p w14:paraId="1F5BB779" w14:textId="05DEBDBD" w:rsidR="00A87D2C" w:rsidRPr="008D0E1B" w:rsidRDefault="00704BFB" w:rsidP="00952DFA">
      <w:pPr>
        <w:spacing w:after="342"/>
        <w:ind w:left="-3"/>
        <w:rPr>
          <w:lang w:val="fr-FR"/>
        </w:rPr>
      </w:pPr>
      <w:r w:rsidRPr="008D0E1B">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8D0E1B">
        <w:rPr>
          <w:lang w:val="fr-FR"/>
        </w:rPr>
        <w:t xml:space="preserve">eneurs </w:t>
      </w:r>
      <w:r w:rsidR="00CF67E5" w:rsidRPr="008D0E1B">
        <w:rPr>
          <w:lang w:val="fr-FR"/>
        </w:rPr>
        <w:t>Docker</w:t>
      </w:r>
      <w:r w:rsidRPr="008D0E1B">
        <w:rPr>
          <w:lang w:val="fr-FR"/>
        </w:rPr>
        <w:t xml:space="preserve"> par exemple. Il est aussi possible d’accéder à du matériel éducatif grâce à l’institut </w:t>
      </w:r>
      <w:proofErr w:type="spellStart"/>
      <w:r w:rsidRPr="008D0E1B">
        <w:rPr>
          <w:lang w:val="fr-FR"/>
        </w:rPr>
        <w:t>DeepLearning</w:t>
      </w:r>
      <w:proofErr w:type="spellEnd"/>
      <w:r w:rsidRPr="008D0E1B">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8D0E1B">
        <w:rPr>
          <w:lang w:val="fr-FR"/>
        </w:rPr>
        <w:t>é</w:t>
      </w:r>
      <w:r w:rsidRPr="008D0E1B">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sidRPr="008D0E1B">
        <w:rPr>
          <w:lang w:val="fr-FR"/>
        </w:rPr>
        <w:t xml:space="preserve">eneur </w:t>
      </w:r>
      <w:r w:rsidR="00CF67E5" w:rsidRPr="008D0E1B">
        <w:rPr>
          <w:lang w:val="fr-FR"/>
        </w:rPr>
        <w:t>Docker</w:t>
      </w:r>
      <w:r w:rsidRPr="008D0E1B">
        <w:rPr>
          <w:lang w:val="fr-FR"/>
        </w:rPr>
        <w:t xml:space="preserve"> et DIGITS n’ont pas pu être utilisé. Le code source des architectures est disponible sans nécessiter de compte, de même que les SDKs </w:t>
      </w:r>
      <w:proofErr w:type="spellStart"/>
      <w:r w:rsidRPr="008D0E1B">
        <w:rPr>
          <w:lang w:val="fr-FR"/>
        </w:rPr>
        <w:t>Jetpack</w:t>
      </w:r>
      <w:proofErr w:type="spellEnd"/>
      <w:r w:rsidRPr="008D0E1B">
        <w:rPr>
          <w:lang w:val="fr-FR"/>
        </w:rPr>
        <w:t>.</w:t>
      </w:r>
    </w:p>
    <w:p w14:paraId="1C9A5B00" w14:textId="3A5C06FB"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NVIDIA DIGITS</w:t>
      </w:r>
    </w:p>
    <w:p w14:paraId="22F8F99D" w14:textId="4F10395D" w:rsidR="00A87D2C" w:rsidRPr="008D0E1B" w:rsidRDefault="00704BFB" w:rsidP="00F545BF">
      <w:pPr>
        <w:spacing w:after="25"/>
        <w:ind w:left="-3"/>
        <w:rPr>
          <w:lang w:val="fr-FR"/>
        </w:rPr>
      </w:pPr>
      <w:r w:rsidRPr="008D0E1B">
        <w:rPr>
          <w:lang w:val="fr-FR"/>
        </w:rPr>
        <w:t xml:space="preserve">NVIDIA fournit aux développeurs un environnement visuel permettant de </w:t>
      </w:r>
      <w:proofErr w:type="spellStart"/>
      <w:r w:rsidRPr="008D0E1B">
        <w:rPr>
          <w:lang w:val="fr-FR"/>
        </w:rPr>
        <w:t>réentrainer</w:t>
      </w:r>
      <w:proofErr w:type="spellEnd"/>
      <w:r w:rsidRPr="008D0E1B">
        <w:rPr>
          <w:lang w:val="fr-FR"/>
        </w:rPr>
        <w:t xml:space="preserve"> les architectures FCN qu’ils fournissent avec leurs propres </w:t>
      </w:r>
      <w:r w:rsidR="003D0058" w:rsidRPr="008D0E1B">
        <w:rPr>
          <w:lang w:val="fr-FR"/>
        </w:rPr>
        <w:t>jeux de données</w:t>
      </w:r>
      <w:r w:rsidRPr="008D0E1B">
        <w:rPr>
          <w:lang w:val="fr-FR"/>
        </w:rPr>
        <w:t>. Cet environnement se nomme DIGITS. Malheureusement il est nécessaire d’avoir son propre matériel, le système d’exploitation Ubuntu</w:t>
      </w:r>
      <w:r w:rsidR="00D23ABA" w:rsidRPr="008D0E1B">
        <w:rPr>
          <w:lang w:val="fr-FR"/>
        </w:rPr>
        <w:t xml:space="preserve"> </w:t>
      </w:r>
      <w:r w:rsidRPr="008D0E1B">
        <w:rPr>
          <w:lang w:val="fr-FR"/>
        </w:rPr>
        <w:t>18.04 LTS, d’avoir au moins un GPU. DIGITS ne s’installe pas sur le nano-</w:t>
      </w:r>
      <w:r w:rsidRPr="008D0E1B">
        <w:rPr>
          <w:lang w:val="fr-FR"/>
        </w:rPr>
        <w:lastRenderedPageBreak/>
        <w:t>ordinateur, ni sous Windows, ni avec la version "WSL" (Sous-système Windows pour Linux). Cette option a donc été abandonnée rapidement.</w:t>
      </w:r>
    </w:p>
    <w:p w14:paraId="448CB25C" w14:textId="7EE19CC4"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Docker NVIDIA</w:t>
      </w:r>
    </w:p>
    <w:p w14:paraId="64A34158" w14:textId="6C57920F" w:rsidR="00A87D2C" w:rsidRPr="008D0E1B" w:rsidRDefault="00704BFB" w:rsidP="00952DFA">
      <w:pPr>
        <w:spacing w:after="342"/>
        <w:ind w:left="-3"/>
        <w:rPr>
          <w:lang w:val="fr-FR"/>
        </w:rPr>
      </w:pPr>
      <w:r w:rsidRPr="008D0E1B">
        <w:rPr>
          <w:lang w:val="fr-FR"/>
        </w:rPr>
        <w:t xml:space="preserve">NVIDIA fournit aux développeurs des </w:t>
      </w:r>
      <w:r w:rsidR="005F7A11" w:rsidRPr="008D0E1B">
        <w:rPr>
          <w:lang w:val="fr-FR"/>
        </w:rPr>
        <w:t>conteneurs Docker</w:t>
      </w:r>
      <w:r w:rsidRPr="008D0E1B">
        <w:rPr>
          <w:lang w:val="fr-FR"/>
        </w:rPr>
        <w:t xml:space="preserve">, avec tout ce qui est nécessaire pour </w:t>
      </w:r>
      <w:proofErr w:type="spellStart"/>
      <w:r w:rsidRPr="008D0E1B">
        <w:rPr>
          <w:lang w:val="fr-FR"/>
        </w:rPr>
        <w:t>réentrainer</w:t>
      </w:r>
      <w:proofErr w:type="spellEnd"/>
      <w:r w:rsidRPr="008D0E1B">
        <w:rPr>
          <w:lang w:val="fr-FR"/>
        </w:rPr>
        <w:t xml:space="preserve"> une architecture et r</w:t>
      </w:r>
      <w:r w:rsidR="003D0058" w:rsidRPr="008D0E1B">
        <w:rPr>
          <w:lang w:val="fr-FR"/>
        </w:rPr>
        <w:t>é</w:t>
      </w:r>
      <w:r w:rsidRPr="008D0E1B">
        <w:rPr>
          <w:lang w:val="fr-FR"/>
        </w:rPr>
        <w:t xml:space="preserve">générer une version ONNX, par exemple. Malheureusement la capacité du nano-ordinateur ne permet pas de travailler efficacement avec un </w:t>
      </w:r>
      <w:r w:rsidR="005F7A11" w:rsidRPr="008D0E1B">
        <w:rPr>
          <w:lang w:val="fr-FR"/>
        </w:rPr>
        <w:t>conteneur Docker</w:t>
      </w:r>
      <w:r w:rsidRPr="008D0E1B">
        <w:rPr>
          <w:lang w:val="fr-FR"/>
        </w:rPr>
        <w:t>, le nano-ordinateur devient sans réponse, nécessitant un redémarrage forcé. Cette option a donc été aussi abandonnée rapidement.</w:t>
      </w:r>
    </w:p>
    <w:p w14:paraId="660EC993" w14:textId="622C7FE3" w:rsidR="00A87D2C" w:rsidRPr="008D0E1B" w:rsidRDefault="00704BFB" w:rsidP="00F545BF">
      <w:pPr>
        <w:pStyle w:val="Titre5"/>
        <w:numPr>
          <w:ilvl w:val="1"/>
          <w:numId w:val="19"/>
        </w:numPr>
        <w:rPr>
          <w:rFonts w:ascii="Times New Roman" w:hAnsi="Times New Roman" w:cs="Times New Roman"/>
          <w:lang w:val="fr-FR"/>
        </w:rPr>
      </w:pPr>
      <w:r w:rsidRPr="008D0E1B">
        <w:rPr>
          <w:rFonts w:ascii="Times New Roman" w:hAnsi="Times New Roman" w:cs="Times New Roman"/>
          <w:lang w:val="fr-FR"/>
        </w:rPr>
        <w:t xml:space="preserve">NVIDIA </w:t>
      </w:r>
      <w:proofErr w:type="spellStart"/>
      <w:r w:rsidRPr="008D0E1B">
        <w:rPr>
          <w:rFonts w:ascii="Times New Roman" w:hAnsi="Times New Roman" w:cs="Times New Roman"/>
          <w:lang w:val="fr-FR"/>
        </w:rPr>
        <w:t>DeepStream</w:t>
      </w:r>
      <w:proofErr w:type="spellEnd"/>
    </w:p>
    <w:p w14:paraId="6057E8DD" w14:textId="021496F9" w:rsidR="00A87D2C" w:rsidRPr="008D0E1B" w:rsidRDefault="00704BFB" w:rsidP="00952DFA">
      <w:pPr>
        <w:spacing w:after="465"/>
        <w:ind w:left="-3"/>
        <w:rPr>
          <w:lang w:val="fr-FR"/>
        </w:rPr>
      </w:pPr>
      <w:r w:rsidRPr="008D0E1B">
        <w:rPr>
          <w:lang w:val="fr-FR"/>
        </w:rPr>
        <w:t xml:space="preserve">Durant le déroulement de l’essai, NVIDIA a mis à disposition un environnement d’apprentissage profond, nommé </w:t>
      </w:r>
      <w:proofErr w:type="spellStart"/>
      <w:r w:rsidRPr="00F545BF">
        <w:rPr>
          <w:i/>
          <w:lang w:val="fr-FR"/>
        </w:rPr>
        <w:t>DeepStream</w:t>
      </w:r>
      <w:proofErr w:type="spellEnd"/>
      <w:r w:rsidRPr="008D0E1B">
        <w:rPr>
          <w:lang w:val="fr-FR"/>
        </w:rPr>
        <w:t xml:space="preserve">, facilitant la conception et la génération de modèles, jusqu’à l’inférence. Cet outil n’a pas été évalué, mais pourrait être un outil alternatif pour </w:t>
      </w:r>
      <w:proofErr w:type="spellStart"/>
      <w:r w:rsidRPr="008D0E1B">
        <w:rPr>
          <w:lang w:val="fr-FR"/>
        </w:rPr>
        <w:t>réentrainer</w:t>
      </w:r>
      <w:proofErr w:type="spellEnd"/>
      <w:r w:rsidRPr="008D0E1B">
        <w:rPr>
          <w:lang w:val="fr-FR"/>
        </w:rPr>
        <w:t xml:space="preserve"> une architecture.</w:t>
      </w:r>
    </w:p>
    <w:p w14:paraId="278D45AC" w14:textId="77777777" w:rsidR="00A87D2C" w:rsidRPr="008D0E1B" w:rsidRDefault="00704BFB" w:rsidP="00952DFA">
      <w:pPr>
        <w:pStyle w:val="Titre2"/>
        <w:ind w:left="631" w:hanging="646"/>
        <w:rPr>
          <w:rFonts w:cs="Times New Roman"/>
          <w:lang w:val="fr-FR"/>
        </w:rPr>
      </w:pPr>
      <w:bookmarkStart w:id="120" w:name="_Toc88430353"/>
      <w:r w:rsidRPr="008D0E1B">
        <w:rPr>
          <w:rFonts w:cs="Times New Roman"/>
          <w:lang w:val="fr-FR"/>
        </w:rPr>
        <w:t>Évaluation</w:t>
      </w:r>
      <w:bookmarkEnd w:id="120"/>
    </w:p>
    <w:p w14:paraId="71B693B9" w14:textId="5D117FA4" w:rsidR="00A87D2C" w:rsidRPr="008D0E1B" w:rsidRDefault="00704BFB" w:rsidP="00F545BF">
      <w:pPr>
        <w:spacing w:after="25"/>
        <w:ind w:left="-13"/>
        <w:rPr>
          <w:lang w:val="fr-FR"/>
        </w:rPr>
      </w:pPr>
      <w:r w:rsidRPr="008D0E1B">
        <w:rPr>
          <w:lang w:val="fr-FR"/>
        </w:rPr>
        <w:t xml:space="preserve">L’évaluation des performances se décompose de différents éléments suivants, et qui sont présentés dans le diagramme de la </w:t>
      </w:r>
      <w:r w:rsidR="00C960C7" w:rsidRPr="008D0E1B">
        <w:rPr>
          <w:lang w:val="fr-FR"/>
        </w:rPr>
        <w:fldChar w:fldCharType="begin"/>
      </w:r>
      <w:r w:rsidR="00C960C7" w:rsidRPr="008D0E1B">
        <w:rPr>
          <w:lang w:val="fr-FR"/>
        </w:rPr>
        <w:instrText xml:space="preserve"> REF _Ref84685712 \h </w:instrText>
      </w:r>
      <w:r w:rsidR="008D0E1B">
        <w:rPr>
          <w:lang w:val="fr-FR"/>
        </w:rPr>
        <w:instrText xml:space="preserve"> \* MERGEFORMAT </w:instrText>
      </w:r>
      <w:r w:rsidR="00C960C7" w:rsidRPr="008D0E1B">
        <w:rPr>
          <w:lang w:val="fr-FR"/>
        </w:rPr>
      </w:r>
      <w:r w:rsidR="00C960C7" w:rsidRPr="008D0E1B">
        <w:rPr>
          <w:lang w:val="fr-FR"/>
        </w:rPr>
        <w:fldChar w:fldCharType="separate"/>
      </w:r>
      <w:r w:rsidR="00F57D12" w:rsidRPr="008D0E1B">
        <w:rPr>
          <w:lang w:val="fr-FR"/>
        </w:rPr>
        <w:t xml:space="preserve">Figure </w:t>
      </w:r>
      <w:r w:rsidR="00F57D12">
        <w:rPr>
          <w:noProof/>
          <w:lang w:val="fr-FR"/>
        </w:rPr>
        <w:t>14</w:t>
      </w:r>
      <w:r w:rsidR="00C960C7" w:rsidRPr="008D0E1B">
        <w:rPr>
          <w:lang w:val="fr-FR"/>
        </w:rPr>
        <w:fldChar w:fldCharType="end"/>
      </w:r>
      <w:r w:rsidR="00843CF1">
        <w:rPr>
          <w:lang w:val="fr-FR"/>
        </w:rPr>
        <w:t>.</w:t>
      </w:r>
    </w:p>
    <w:p w14:paraId="122B1C54" w14:textId="44C7C604" w:rsidR="00990A02" w:rsidRPr="008D0E1B" w:rsidRDefault="00D23ABA" w:rsidP="00F545BF">
      <w:pPr>
        <w:pStyle w:val="Titre3"/>
        <w:rPr>
          <w:lang w:val="fr-FR"/>
        </w:rPr>
      </w:pPr>
      <w:bookmarkStart w:id="121" w:name="_Toc88430354"/>
      <w:commentRangeStart w:id="122"/>
      <w:commentRangeStart w:id="123"/>
      <w:commentRangeStart w:id="124"/>
      <w:commentRangeStart w:id="125"/>
      <w:r w:rsidRPr="008D0E1B">
        <w:rPr>
          <w:rFonts w:cs="Times New Roman"/>
          <w:lang w:val="fr-FR"/>
        </w:rPr>
        <w:t>Les</w:t>
      </w:r>
      <w:r w:rsidR="00704BFB" w:rsidRPr="008D0E1B">
        <w:rPr>
          <w:rFonts w:cs="Times New Roman"/>
          <w:lang w:val="fr-FR"/>
        </w:rPr>
        <w:t xml:space="preserve"> indicateurs de performances.</w:t>
      </w:r>
      <w:commentRangeEnd w:id="122"/>
      <w:r w:rsidR="006866E0" w:rsidRPr="008D0E1B">
        <w:rPr>
          <w:rStyle w:val="Marquedecommentaire"/>
          <w:rFonts w:cs="Times New Roman"/>
        </w:rPr>
        <w:commentReference w:id="122"/>
      </w:r>
      <w:commentRangeEnd w:id="123"/>
      <w:r w:rsidR="00BC55B3">
        <w:rPr>
          <w:rStyle w:val="Marquedecommentaire"/>
          <w:rFonts w:eastAsiaTheme="minorEastAsia" w:cs="Times New Roman"/>
        </w:rPr>
        <w:commentReference w:id="123"/>
      </w:r>
      <w:bookmarkEnd w:id="121"/>
    </w:p>
    <w:p w14:paraId="4477AB4E" w14:textId="3F046A0F" w:rsidR="00A87D2C" w:rsidRPr="008D0E1B" w:rsidRDefault="00704BFB" w:rsidP="00F545BF">
      <w:pPr>
        <w:spacing w:after="21"/>
        <w:rPr>
          <w:lang w:val="fr-FR"/>
        </w:rPr>
      </w:pPr>
      <w:r w:rsidRPr="008D0E1B">
        <w:rPr>
          <w:lang w:val="fr-FR"/>
        </w:rPr>
        <w:t>Les performances matérielles durant l’inférence sont évaluées grâce aux indicateurs fournis par les utilitaires ’</w:t>
      </w:r>
      <w:proofErr w:type="spellStart"/>
      <w:r w:rsidRPr="008D0E1B">
        <w:rPr>
          <w:lang w:val="fr-FR"/>
        </w:rPr>
        <w:t>Tegrastats</w:t>
      </w:r>
      <w:proofErr w:type="spellEnd"/>
      <w:r w:rsidRPr="008D0E1B">
        <w:rPr>
          <w:lang w:val="fr-FR"/>
        </w:rPr>
        <w:t>’ de NVIDIA, ’free’ et ’</w:t>
      </w:r>
      <w:proofErr w:type="spellStart"/>
      <w:r w:rsidRPr="008D0E1B">
        <w:rPr>
          <w:lang w:val="fr-FR"/>
        </w:rPr>
        <w:t>iotop</w:t>
      </w:r>
      <w:proofErr w:type="spellEnd"/>
      <w:r w:rsidRPr="008D0E1B">
        <w:rPr>
          <w:lang w:val="fr-FR"/>
        </w:rPr>
        <w:t xml:space="preserve">’. Ces utilitaires sont brièvement </w:t>
      </w:r>
      <w:r w:rsidR="00312CDE" w:rsidRPr="008D0E1B">
        <w:rPr>
          <w:lang w:val="fr-FR"/>
        </w:rPr>
        <w:t>décrits</w:t>
      </w:r>
      <w:r w:rsidRPr="008D0E1B">
        <w:rPr>
          <w:lang w:val="fr-FR"/>
        </w:rPr>
        <w:t xml:space="preserve"> dans le tableau 2.</w:t>
      </w:r>
    </w:p>
    <w:p w14:paraId="3DF3AA00" w14:textId="27659CCA" w:rsidR="00A87D2C" w:rsidRPr="008D0E1B" w:rsidRDefault="00704BFB" w:rsidP="00F545BF">
      <w:pPr>
        <w:spacing w:after="22"/>
        <w:rPr>
          <w:lang w:val="fr-FR"/>
        </w:rPr>
      </w:pPr>
      <w:r w:rsidRPr="008D0E1B">
        <w:rPr>
          <w:lang w:val="fr-FR"/>
        </w:rPr>
        <w:t>Les performances de la segmentation sont évaluées avec les indicateurs classiques</w:t>
      </w:r>
      <w:r w:rsidR="00D46FBA" w:rsidRPr="008D0E1B">
        <w:rPr>
          <w:vertAlign w:val="superscript"/>
          <w:lang w:val="fr-FR"/>
        </w:rPr>
        <w:t xml:space="preserve"> </w:t>
      </w:r>
      <w:r w:rsidR="00D46FBA" w:rsidRPr="008D0E1B">
        <w:rPr>
          <w:rStyle w:val="Appelnotedebasdep"/>
          <w:lang w:val="fr-FR"/>
        </w:rPr>
        <w:footnoteReference w:id="25"/>
      </w:r>
      <w:r w:rsidRPr="008D0E1B">
        <w:rPr>
          <w:lang w:val="fr-FR"/>
        </w:rPr>
        <w:t>: le "</w:t>
      </w:r>
      <w:proofErr w:type="spellStart"/>
      <w:r w:rsidRPr="008D0E1B">
        <w:rPr>
          <w:lang w:val="fr-FR"/>
        </w:rPr>
        <w:t>IoU</w:t>
      </w:r>
      <w:proofErr w:type="spellEnd"/>
      <w:r w:rsidRPr="008D0E1B">
        <w:rPr>
          <w:lang w:val="fr-FR"/>
        </w:rPr>
        <w:t>" ("Intersection sur Union", ou "Jaccard index"</w:t>
      </w:r>
      <w:proofErr w:type="gramStart"/>
      <w:r w:rsidRPr="008D0E1B">
        <w:rPr>
          <w:lang w:val="fr-FR"/>
        </w:rPr>
        <w:t>);</w:t>
      </w:r>
      <w:proofErr w:type="gramEnd"/>
      <w:r w:rsidRPr="008D0E1B">
        <w:rPr>
          <w:lang w:val="fr-FR"/>
        </w:rPr>
        <w:t xml:space="preserve"> et le F1 score (ou "</w:t>
      </w:r>
      <w:proofErr w:type="spellStart"/>
      <w:r w:rsidRPr="008D0E1B">
        <w:rPr>
          <w:lang w:val="fr-FR"/>
        </w:rPr>
        <w:t>Dice</w:t>
      </w:r>
      <w:proofErr w:type="spellEnd"/>
      <w:r w:rsidRPr="008D0E1B">
        <w:rPr>
          <w:lang w:val="fr-FR"/>
        </w:rPr>
        <w:t xml:space="preserve"> coefficient").</w:t>
      </w:r>
    </w:p>
    <w:p w14:paraId="3CE83376" w14:textId="46F9C254" w:rsidR="00990A02" w:rsidRPr="008D0E1B" w:rsidRDefault="00990A02" w:rsidP="00F545BF">
      <w:pPr>
        <w:pStyle w:val="Titre3"/>
        <w:rPr>
          <w:lang w:val="fr-FR"/>
        </w:rPr>
      </w:pPr>
      <w:bookmarkStart w:id="126" w:name="_Toc88430355"/>
      <w:r w:rsidRPr="008D0E1B">
        <w:rPr>
          <w:rFonts w:cs="Times New Roman"/>
          <w:lang w:val="fr-FR"/>
        </w:rPr>
        <w:t>Les résolutions</w:t>
      </w:r>
      <w:bookmarkEnd w:id="126"/>
    </w:p>
    <w:p w14:paraId="47CD9399" w14:textId="33F761CA" w:rsidR="00A87D2C" w:rsidRPr="008D0E1B" w:rsidRDefault="00D23ABA" w:rsidP="00F545BF">
      <w:pPr>
        <w:spacing w:after="25"/>
        <w:rPr>
          <w:lang w:val="fr-FR"/>
        </w:rPr>
      </w:pPr>
      <w:r w:rsidRPr="008D0E1B">
        <w:rPr>
          <w:lang w:val="fr-FR"/>
        </w:rPr>
        <w:t>Les</w:t>
      </w:r>
      <w:r w:rsidR="00704BFB" w:rsidRPr="008D0E1B">
        <w:rPr>
          <w:lang w:val="fr-FR"/>
        </w:rPr>
        <w:t xml:space="preserve"> résolutions d’images et de vidéos sont utilisées pour déterminer lesquelles sont supportées par l’architecture évalué</w:t>
      </w:r>
      <w:r w:rsidR="003D0058" w:rsidRPr="008D0E1B">
        <w:rPr>
          <w:lang w:val="fr-FR"/>
        </w:rPr>
        <w:t>e</w:t>
      </w:r>
      <w:r w:rsidR="00704BFB" w:rsidRPr="008D0E1B">
        <w:rPr>
          <w:lang w:val="fr-FR"/>
        </w:rPr>
        <w:t xml:space="preserve">, </w:t>
      </w:r>
      <w:r w:rsidR="003D0058" w:rsidRPr="008D0E1B">
        <w:rPr>
          <w:lang w:val="fr-FR"/>
        </w:rPr>
        <w:t xml:space="preserve">comme </w:t>
      </w:r>
      <w:r w:rsidR="00704BFB" w:rsidRPr="008D0E1B">
        <w:rPr>
          <w:lang w:val="fr-FR"/>
        </w:rPr>
        <w:t>indiqué dans la section "3.7.3 Résolutions évaluées".</w:t>
      </w:r>
    </w:p>
    <w:p w14:paraId="70CC4813" w14:textId="7F522E1B" w:rsidR="00C9046E" w:rsidRPr="008D0E1B" w:rsidRDefault="00C9046E" w:rsidP="00F545BF">
      <w:pPr>
        <w:pStyle w:val="Titre3"/>
        <w:rPr>
          <w:lang w:val="fr-FR"/>
        </w:rPr>
      </w:pPr>
      <w:bookmarkStart w:id="127" w:name="_Toc88430356"/>
      <w:r w:rsidRPr="008D0E1B">
        <w:rPr>
          <w:rFonts w:cs="Times New Roman"/>
          <w:lang w:val="fr-FR"/>
        </w:rPr>
        <w:lastRenderedPageBreak/>
        <w:t>Médias</w:t>
      </w:r>
      <w:bookmarkEnd w:id="127"/>
    </w:p>
    <w:p w14:paraId="34A42701" w14:textId="346F581A" w:rsidR="00A87D2C" w:rsidRPr="008D0E1B" w:rsidRDefault="00704BFB" w:rsidP="00F545BF">
      <w:pPr>
        <w:spacing w:after="24"/>
        <w:rPr>
          <w:lang w:val="fr-FR"/>
        </w:rPr>
      </w:pPr>
      <w:r w:rsidRPr="008D0E1B">
        <w:rPr>
          <w:lang w:val="fr-FR"/>
        </w:rPr>
        <w:t>Les images et vidéos qui sont à notre disposition pour être évaluée proviennent de différentes sources de données, tel que décrit dans la section "3.6.2 Collecte des données".</w:t>
      </w:r>
    </w:p>
    <w:p w14:paraId="1750C905" w14:textId="5EABB0CD" w:rsidR="00C9046E" w:rsidRPr="008D0E1B" w:rsidRDefault="00C9046E" w:rsidP="00F545BF">
      <w:pPr>
        <w:spacing w:after="24"/>
        <w:rPr>
          <w:lang w:val="fr-FR"/>
        </w:rPr>
      </w:pPr>
      <w:r w:rsidRPr="008D0E1B">
        <w:rPr>
          <w:lang w:val="fr-FR"/>
        </w:rPr>
        <w:t xml:space="preserve">3.7.4 Modèles FCN et </w:t>
      </w:r>
      <w:proofErr w:type="spellStart"/>
      <w:r w:rsidRPr="008D0E1B">
        <w:rPr>
          <w:lang w:val="fr-FR"/>
        </w:rPr>
        <w:t>Dataset</w:t>
      </w:r>
      <w:proofErr w:type="spellEnd"/>
    </w:p>
    <w:p w14:paraId="187923B6" w14:textId="2E93BDE1" w:rsidR="00A87D2C" w:rsidRPr="008D0E1B" w:rsidRDefault="00704BFB" w:rsidP="00F545BF">
      <w:pPr>
        <w:rPr>
          <w:lang w:val="fr-FR"/>
        </w:rPr>
      </w:pPr>
      <w:r w:rsidRPr="008D0E1B">
        <w:rPr>
          <w:lang w:val="fr-FR"/>
        </w:rPr>
        <w:t>Enfin plusieurs modèles ont été sélectionnés comme candidats intéressants pour l’évaluation, et décrit</w:t>
      </w:r>
      <w:r w:rsidR="003D0058" w:rsidRPr="008D0E1B">
        <w:rPr>
          <w:lang w:val="fr-FR"/>
        </w:rPr>
        <w:t>s</w:t>
      </w:r>
      <w:r w:rsidRPr="008D0E1B">
        <w:rPr>
          <w:lang w:val="fr-FR"/>
        </w:rPr>
        <w:t xml:space="preserve"> dans la section "3.8.1 Choix de l’architecture FCN".</w:t>
      </w:r>
      <w:commentRangeEnd w:id="124"/>
      <w:r w:rsidR="00D23ABA" w:rsidRPr="008D0E1B">
        <w:rPr>
          <w:rStyle w:val="Marquedecommentaire"/>
        </w:rPr>
        <w:commentReference w:id="124"/>
      </w:r>
      <w:commentRangeEnd w:id="125"/>
      <w:r w:rsidR="00BC55B3">
        <w:rPr>
          <w:rStyle w:val="Marquedecommentaire"/>
        </w:rPr>
        <w:commentReference w:id="125"/>
      </w:r>
    </w:p>
    <w:p w14:paraId="7A5BC87E"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50"/>
                    <a:stretch>
                      <a:fillRect/>
                    </a:stretch>
                  </pic:blipFill>
                  <pic:spPr>
                    <a:xfrm>
                      <a:off x="0" y="0"/>
                      <a:ext cx="5943496" cy="4444550"/>
                    </a:xfrm>
                    <a:prstGeom prst="rect">
                      <a:avLst/>
                    </a:prstGeom>
                  </pic:spPr>
                </pic:pic>
              </a:graphicData>
            </a:graphic>
          </wp:inline>
        </w:drawing>
      </w:r>
    </w:p>
    <w:p w14:paraId="2E277FA3" w14:textId="4A4157DD" w:rsidR="00987FDC" w:rsidRPr="008D0E1B" w:rsidRDefault="00987FDC" w:rsidP="00987FDC">
      <w:pPr>
        <w:pStyle w:val="Lgende"/>
        <w:rPr>
          <w:lang w:val="fr-FR"/>
        </w:rPr>
      </w:pPr>
      <w:bookmarkStart w:id="128" w:name="_Ref84685712"/>
      <w:bookmarkStart w:id="129" w:name="_Toc8843040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14</w:t>
      </w:r>
      <w:r w:rsidRPr="008D0E1B">
        <w:rPr>
          <w:lang w:val="fr-FR"/>
        </w:rPr>
        <w:fldChar w:fldCharType="end"/>
      </w:r>
      <w:bookmarkEnd w:id="128"/>
      <w:r w:rsidRPr="008D0E1B">
        <w:rPr>
          <w:lang w:val="fr-FR"/>
        </w:rPr>
        <w:t>: Éléments pour l’évaluation des performances</w:t>
      </w:r>
      <w:bookmarkEnd w:id="129"/>
    </w:p>
    <w:p w14:paraId="3C585F6A" w14:textId="77777777" w:rsidR="00A87D2C" w:rsidRPr="008D0E1B" w:rsidRDefault="00704BFB" w:rsidP="00952DFA">
      <w:pPr>
        <w:pStyle w:val="Titre3"/>
        <w:ind w:left="702" w:hanging="717"/>
        <w:rPr>
          <w:rFonts w:cs="Times New Roman"/>
          <w:lang w:val="fr-FR"/>
        </w:rPr>
      </w:pPr>
      <w:bookmarkStart w:id="130" w:name="_Toc88430357"/>
      <w:r w:rsidRPr="008D0E1B">
        <w:rPr>
          <w:rFonts w:cs="Times New Roman"/>
          <w:lang w:val="fr-FR"/>
        </w:rPr>
        <w:t>Stratégie de test de l’inférence</w:t>
      </w:r>
      <w:bookmarkEnd w:id="130"/>
    </w:p>
    <w:p w14:paraId="25513F20" w14:textId="1E9EB174" w:rsidR="00A87D2C" w:rsidRPr="008D0E1B" w:rsidRDefault="00704BFB" w:rsidP="00952DFA">
      <w:pPr>
        <w:spacing w:after="111"/>
        <w:ind w:left="-3"/>
        <w:rPr>
          <w:lang w:val="fr-FR"/>
        </w:rPr>
      </w:pPr>
      <w:r w:rsidRPr="008D0E1B">
        <w:rPr>
          <w:lang w:val="fr-FR"/>
        </w:rPr>
        <w:t>L’objectif principal de l’essai est de déterminer la capacité et les limites du nano-ordinateur d’inférer en temps réel</w:t>
      </w:r>
      <w:r w:rsidR="008039AB" w:rsidRPr="008D0E1B">
        <w:rPr>
          <w:lang w:val="fr-FR"/>
        </w:rPr>
        <w:t xml:space="preserve"> des FCN</w:t>
      </w:r>
      <w:r w:rsidRPr="008D0E1B">
        <w:rPr>
          <w:lang w:val="fr-FR"/>
        </w:rPr>
        <w:t xml:space="preserve"> pour la segmentation sémantique de vidéos. La stratégie qui est appliquée est de tester avec diverses architectures et divers niveaux de qualité </w:t>
      </w:r>
      <w:proofErr w:type="gramStart"/>
      <w:r w:rsidRPr="008D0E1B">
        <w:rPr>
          <w:lang w:val="fr-FR"/>
        </w:rPr>
        <w:t>vidéos</w:t>
      </w:r>
      <w:proofErr w:type="gramEnd"/>
      <w:r w:rsidRPr="008D0E1B">
        <w:rPr>
          <w:lang w:val="fr-FR"/>
        </w:rPr>
        <w:t>, en espérant trouver le compromis qui répond le mieux à cet objectif.</w:t>
      </w:r>
    </w:p>
    <w:p w14:paraId="38EF6B65" w14:textId="77777777" w:rsidR="00A87D2C" w:rsidRPr="008D0E1B" w:rsidRDefault="00704BFB" w:rsidP="00952DFA">
      <w:pPr>
        <w:numPr>
          <w:ilvl w:val="0"/>
          <w:numId w:val="3"/>
        </w:numPr>
        <w:spacing w:after="111"/>
        <w:ind w:hanging="296"/>
        <w:rPr>
          <w:lang w:val="fr-FR"/>
        </w:rPr>
      </w:pPr>
      <w:r w:rsidRPr="008D0E1B">
        <w:rPr>
          <w:lang w:val="fr-FR"/>
        </w:rPr>
        <w:t xml:space="preserve">Afin de s’assurer du bon fonctionnement du nano-ordinateur et d’avoir des résultats de référence propre à notre environnement, l’inférence est testée avec des modèles existants </w:t>
      </w:r>
      <w:r w:rsidRPr="008D0E1B">
        <w:rPr>
          <w:lang w:val="fr-FR"/>
        </w:rPr>
        <w:lastRenderedPageBreak/>
        <w:t xml:space="preserve">et </w:t>
      </w:r>
      <w:proofErr w:type="spellStart"/>
      <w:r w:rsidRPr="008D0E1B">
        <w:rPr>
          <w:lang w:val="fr-FR"/>
        </w:rPr>
        <w:t>préentrainés</w:t>
      </w:r>
      <w:proofErr w:type="spellEnd"/>
      <w:r w:rsidRPr="008D0E1B">
        <w:rPr>
          <w:lang w:val="fr-FR"/>
        </w:rPr>
        <w:t xml:space="preserve"> pour la segmentation sémantique, avec les images et les vidéos provenant des références, et dont les caractéristiques et les résultats sont disponibles.</w:t>
      </w:r>
    </w:p>
    <w:p w14:paraId="53F7C114" w14:textId="4B68420E" w:rsidR="00A87D2C" w:rsidRPr="008D0E1B" w:rsidRDefault="00704BFB" w:rsidP="00952DFA">
      <w:pPr>
        <w:numPr>
          <w:ilvl w:val="0"/>
          <w:numId w:val="3"/>
        </w:numPr>
        <w:spacing w:after="114"/>
        <w:ind w:hanging="296"/>
        <w:rPr>
          <w:lang w:val="fr-FR"/>
        </w:rPr>
      </w:pPr>
      <w:r w:rsidRPr="008D0E1B">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prétraitements à ce</w:t>
      </w:r>
      <w:r w:rsidR="003D0058" w:rsidRPr="008D0E1B">
        <w:rPr>
          <w:lang w:val="fr-FR"/>
        </w:rPr>
        <w:t>t</w:t>
      </w:r>
      <w:r w:rsidRPr="008D0E1B">
        <w:rPr>
          <w:lang w:val="fr-FR"/>
        </w:rPr>
        <w:t xml:space="preserve"> effet, afin de répondre aux requis des architectures.</w:t>
      </w:r>
    </w:p>
    <w:p w14:paraId="62B70FBA" w14:textId="77777777" w:rsidR="00A87D2C" w:rsidRPr="008D0E1B" w:rsidRDefault="00704BFB" w:rsidP="00952DFA">
      <w:pPr>
        <w:numPr>
          <w:ilvl w:val="0"/>
          <w:numId w:val="3"/>
        </w:numPr>
        <w:spacing w:after="111"/>
        <w:ind w:hanging="296"/>
        <w:rPr>
          <w:lang w:val="fr-FR"/>
        </w:rPr>
      </w:pPr>
      <w:r w:rsidRPr="008D0E1B">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8D0E1B" w:rsidRDefault="00704BFB" w:rsidP="00952DFA">
      <w:pPr>
        <w:numPr>
          <w:ilvl w:val="0"/>
          <w:numId w:val="3"/>
        </w:numPr>
        <w:spacing w:after="372"/>
        <w:ind w:hanging="296"/>
        <w:rPr>
          <w:lang w:val="fr-FR"/>
        </w:rPr>
      </w:pPr>
      <w:r w:rsidRPr="008D0E1B">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8D0E1B" w:rsidRDefault="00704BFB" w:rsidP="00952DFA">
      <w:pPr>
        <w:pStyle w:val="Titre3"/>
        <w:ind w:left="702" w:hanging="717"/>
        <w:rPr>
          <w:rFonts w:cs="Times New Roman"/>
          <w:lang w:val="fr-FR"/>
        </w:rPr>
      </w:pPr>
      <w:bookmarkStart w:id="131" w:name="_Toc88430358"/>
      <w:r w:rsidRPr="008D0E1B">
        <w:rPr>
          <w:rFonts w:cs="Times New Roman"/>
          <w:lang w:val="fr-FR"/>
        </w:rPr>
        <w:t>Stratégie de collecte des indicateurs de performance matériel</w:t>
      </w:r>
      <w:r w:rsidR="003D0058" w:rsidRPr="008D0E1B">
        <w:rPr>
          <w:rFonts w:cs="Times New Roman"/>
          <w:lang w:val="fr-FR"/>
        </w:rPr>
        <w:t>le</w:t>
      </w:r>
      <w:bookmarkEnd w:id="131"/>
    </w:p>
    <w:p w14:paraId="453BE3BA" w14:textId="7AA4F816" w:rsidR="001C63E9" w:rsidRPr="008D0E1B" w:rsidRDefault="00704BFB" w:rsidP="00F545BF">
      <w:pPr>
        <w:spacing w:after="78"/>
        <w:ind w:left="-3"/>
        <w:rPr>
          <w:rFonts w:eastAsia="Calibri"/>
          <w:lang w:val="fr-FR"/>
        </w:rPr>
      </w:pPr>
      <w:commentRangeStart w:id="132"/>
      <w:commentRangeStart w:id="133"/>
      <w:r w:rsidRPr="008D0E1B">
        <w:rPr>
          <w:lang w:val="fr-FR"/>
        </w:rPr>
        <w:t>La méthodologie de la collecte des indicateurs est la suivante</w:t>
      </w:r>
      <w:r w:rsidR="007B6E0D" w:rsidRPr="008D0E1B">
        <w:rPr>
          <w:vertAlign w:val="superscript"/>
          <w:lang w:val="fr-FR"/>
        </w:rPr>
        <w:t xml:space="preserve"> </w:t>
      </w:r>
      <w:r w:rsidR="007B6E0D" w:rsidRPr="008D0E1B">
        <w:rPr>
          <w:rStyle w:val="Appelnotedebasdep"/>
          <w:lang w:val="fr-FR"/>
        </w:rPr>
        <w:footnoteReference w:id="26"/>
      </w:r>
      <w:commentRangeEnd w:id="132"/>
      <w:r w:rsidR="00F04369" w:rsidRPr="008D0E1B">
        <w:rPr>
          <w:rStyle w:val="Marquedecommentaire"/>
        </w:rPr>
        <w:commentReference w:id="132"/>
      </w:r>
      <w:commentRangeEnd w:id="133"/>
      <w:r w:rsidR="00BC55B3">
        <w:rPr>
          <w:rStyle w:val="Marquedecommentaire"/>
        </w:rPr>
        <w:commentReference w:id="133"/>
      </w:r>
      <w:r w:rsidR="00B819F1" w:rsidRPr="008D0E1B">
        <w:rPr>
          <w:lang w:val="fr-FR"/>
        </w:rPr>
        <w:t xml:space="preserve">. </w:t>
      </w:r>
      <w:r w:rsidRPr="008D0E1B">
        <w:rPr>
          <w:lang w:val="fr-FR"/>
        </w:rPr>
        <w:t xml:space="preserve">La collecte est démarrée après un démarrage frais, manuellement, via un script </w:t>
      </w:r>
      <w:r w:rsidR="003D0058" w:rsidRPr="008D0E1B">
        <w:rPr>
          <w:lang w:val="fr-FR"/>
        </w:rPr>
        <w:t>S</w:t>
      </w:r>
      <w:r w:rsidRPr="008D0E1B">
        <w:rPr>
          <w:lang w:val="fr-FR"/>
        </w:rPr>
        <w:t>hell, qui exécute chaque utilitaire, et attend l’interruption du test.</w:t>
      </w:r>
      <w:r w:rsidR="00B819F1" w:rsidRPr="008D0E1B">
        <w:rPr>
          <w:lang w:val="fr-FR"/>
        </w:rPr>
        <w:t xml:space="preserve"> </w:t>
      </w:r>
      <w:r w:rsidRPr="008D0E1B">
        <w:rPr>
          <w:lang w:val="fr-FR"/>
        </w:rPr>
        <w:t>Chaque utilitaire qui est utilisé pour collecter les mesures possède son propre fichier.</w:t>
      </w:r>
      <w:r w:rsidR="00B819F1" w:rsidRPr="008D0E1B">
        <w:rPr>
          <w:lang w:val="fr-FR"/>
        </w:rPr>
        <w:t xml:space="preserve"> </w:t>
      </w:r>
      <w:r w:rsidRPr="008D0E1B">
        <w:rPr>
          <w:lang w:val="fr-FR"/>
        </w:rPr>
        <w:t>La date et l’heure de chaque indicateur collecté sont précisées.</w:t>
      </w:r>
      <w:r w:rsidR="00B819F1" w:rsidRPr="008D0E1B">
        <w:rPr>
          <w:lang w:val="fr-FR"/>
        </w:rPr>
        <w:t xml:space="preserve"> </w:t>
      </w:r>
      <w:r w:rsidRPr="008D0E1B">
        <w:rPr>
          <w:lang w:val="fr-FR"/>
        </w:rPr>
        <w:t>Afin de faciliter la documentation et l’analyse du test, des points d’intérêt sont ajoutés dans un fichier séparé pour marquer un moment particulier du test, avec la date, l’heure et un libellé. Ce point d’intérêt est fait grâce à une commande "</w:t>
      </w:r>
      <w:r w:rsidR="00B819F1" w:rsidRPr="008D0E1B">
        <w:rPr>
          <w:lang w:val="fr-FR"/>
        </w:rPr>
        <w:t>S</w:t>
      </w:r>
      <w:r w:rsidRPr="008D0E1B">
        <w:rPr>
          <w:lang w:val="fr-FR"/>
        </w:rPr>
        <w:t>hell" qui vient ajouter une trace dans ce fichier.</w:t>
      </w:r>
      <w:r w:rsidR="00B819F1" w:rsidRPr="008D0E1B">
        <w:rPr>
          <w:lang w:val="fr-FR"/>
        </w:rPr>
        <w:t xml:space="preserve"> </w:t>
      </w:r>
      <w:r w:rsidRPr="008D0E1B">
        <w:rPr>
          <w:lang w:val="fr-FR"/>
        </w:rPr>
        <w:t>Chaque indicateur est collecté toutes les secondes.</w:t>
      </w:r>
      <w:r w:rsidR="00B819F1" w:rsidRPr="008D0E1B">
        <w:rPr>
          <w:lang w:val="fr-FR"/>
        </w:rPr>
        <w:t xml:space="preserve"> </w:t>
      </w:r>
      <w:r w:rsidRPr="008D0E1B">
        <w:rPr>
          <w:lang w:val="fr-FR"/>
        </w:rPr>
        <w:t xml:space="preserve">Une fois le test complété, la collecte est </w:t>
      </w:r>
      <w:r w:rsidR="007B6E0D" w:rsidRPr="008D0E1B">
        <w:rPr>
          <w:lang w:val="fr-FR"/>
        </w:rPr>
        <w:t>arrêtée</w:t>
      </w:r>
      <w:r w:rsidRPr="008D0E1B">
        <w:rPr>
          <w:lang w:val="fr-FR"/>
        </w:rPr>
        <w:t xml:space="preserve"> manuellement.</w:t>
      </w:r>
      <w:r w:rsidR="00B819F1" w:rsidRPr="008D0E1B">
        <w:rPr>
          <w:lang w:val="fr-FR"/>
        </w:rPr>
        <w:t xml:space="preserve"> </w:t>
      </w:r>
      <w:r w:rsidRPr="008D0E1B">
        <w:rPr>
          <w:lang w:val="fr-FR"/>
        </w:rPr>
        <w:t xml:space="preserve">Chaque fichier est ensuite transformé en fichier CSV, via des commandes </w:t>
      </w:r>
      <w:r w:rsidR="00B819F1" w:rsidRPr="008D0E1B">
        <w:rPr>
          <w:lang w:val="fr-FR"/>
        </w:rPr>
        <w:t>"Shell"</w:t>
      </w:r>
      <w:r w:rsidRPr="008D0E1B">
        <w:rPr>
          <w:lang w:val="fr-FR"/>
        </w:rPr>
        <w:t>.</w:t>
      </w:r>
      <w:r w:rsidR="00B819F1" w:rsidRPr="008D0E1B">
        <w:rPr>
          <w:lang w:val="fr-FR"/>
        </w:rPr>
        <w:t xml:space="preserve"> </w:t>
      </w:r>
      <w:r w:rsidRPr="008D0E1B">
        <w:rPr>
          <w:lang w:val="fr-FR"/>
        </w:rPr>
        <w:t>À partir des fichiers CSV</w:t>
      </w:r>
      <w:r w:rsidR="003D0058" w:rsidRPr="008D0E1B">
        <w:rPr>
          <w:lang w:val="fr-FR"/>
        </w:rPr>
        <w:t>,</w:t>
      </w:r>
      <w:r w:rsidRPr="008D0E1B">
        <w:rPr>
          <w:lang w:val="fr-FR"/>
        </w:rPr>
        <w:t xml:space="preserve"> un script </w:t>
      </w:r>
      <w:r w:rsidRPr="00F545BF">
        <w:rPr>
          <w:i/>
          <w:lang w:val="fr-FR"/>
        </w:rPr>
        <w:t>Python</w:t>
      </w:r>
      <w:r w:rsidRPr="008D0E1B">
        <w:rPr>
          <w:lang w:val="fr-FR"/>
        </w:rPr>
        <w:t xml:space="preserve"> génère les graphiques automatiquement.</w:t>
      </w:r>
      <w:r w:rsidR="00B819F1" w:rsidRPr="008D0E1B">
        <w:rPr>
          <w:lang w:val="fr-FR"/>
        </w:rPr>
        <w:t xml:space="preserve"> </w:t>
      </w:r>
      <w:r w:rsidRPr="008D0E1B">
        <w:rPr>
          <w:lang w:val="fr-FR"/>
        </w:rPr>
        <w:t>Chaque indicateur est une colonne du fichier CSV. Il existe le même nombre d’indicateurs à tout moment. La date et l’heure sont un champ.</w:t>
      </w:r>
      <w:r w:rsidR="00B819F1" w:rsidRPr="008D0E1B">
        <w:rPr>
          <w:lang w:val="fr-FR"/>
        </w:rPr>
        <w:t xml:space="preserve"> </w:t>
      </w:r>
      <w:r w:rsidRPr="008D0E1B">
        <w:rPr>
          <w:lang w:val="fr-FR"/>
        </w:rPr>
        <w:t>Avant tout début de tests, la collecte est démarrée sans activité autre que la collecte des indicateurs.</w:t>
      </w:r>
      <w:r w:rsidR="00B819F1" w:rsidRPr="008D0E1B">
        <w:rPr>
          <w:lang w:val="fr-FR"/>
        </w:rPr>
        <w:t xml:space="preserve"> </w:t>
      </w:r>
      <w:r w:rsidRPr="008D0E1B">
        <w:rPr>
          <w:lang w:val="fr-FR"/>
        </w:rPr>
        <w:t>Cela permet de prendre une base de référence sans aucune charge.</w:t>
      </w:r>
      <w:r w:rsidR="008039AB" w:rsidRPr="008D0E1B">
        <w:rPr>
          <w:lang w:val="fr-FR"/>
        </w:rPr>
        <w:t xml:space="preserve"> </w:t>
      </w:r>
      <w:r w:rsidRPr="008D0E1B">
        <w:rPr>
          <w:lang w:val="fr-FR"/>
        </w:rPr>
        <w:t>Les indicateurs collectés permettent de créer des graphiques qui montrent la progression de chacun.</w:t>
      </w:r>
      <w:r w:rsidR="00153255" w:rsidRPr="008D0E1B">
        <w:rPr>
          <w:lang w:val="fr-FR"/>
        </w:rPr>
        <w:t xml:space="preserve"> </w:t>
      </w:r>
      <w:r w:rsidRPr="008D0E1B">
        <w:rPr>
          <w:lang w:val="fr-FR"/>
        </w:rPr>
        <w:t xml:space="preserve">Les </w:t>
      </w:r>
      <w:r w:rsidRPr="008D0E1B">
        <w:rPr>
          <w:lang w:val="fr-FR"/>
        </w:rPr>
        <w:lastRenderedPageBreak/>
        <w:t xml:space="preserve">performances matérielles du </w:t>
      </w:r>
      <w:proofErr w:type="spellStart"/>
      <w:r w:rsidRPr="008D0E1B">
        <w:rPr>
          <w:lang w:val="fr-FR"/>
        </w:rPr>
        <w:t>Jetson</w:t>
      </w:r>
      <w:proofErr w:type="spellEnd"/>
      <w:r w:rsidRPr="008D0E1B">
        <w:rPr>
          <w:lang w:val="fr-FR"/>
        </w:rPr>
        <w:t xml:space="preserve"> Nano sont évaluées grâce à différents utilitaires : "</w:t>
      </w:r>
      <w:proofErr w:type="spellStart"/>
      <w:r w:rsidRPr="008D0E1B">
        <w:rPr>
          <w:lang w:val="fr-FR"/>
        </w:rPr>
        <w:t>tegrastats</w:t>
      </w:r>
      <w:proofErr w:type="spellEnd"/>
      <w:r w:rsidRPr="008D0E1B">
        <w:rPr>
          <w:lang w:val="fr-FR"/>
        </w:rPr>
        <w:t xml:space="preserve">" fournis par </w:t>
      </w:r>
      <w:proofErr w:type="gramStart"/>
      <w:r w:rsidRPr="008D0E1B">
        <w:rPr>
          <w:lang w:val="fr-FR"/>
        </w:rPr>
        <w:t>NVIDIA;</w:t>
      </w:r>
      <w:proofErr w:type="gramEnd"/>
      <w:r w:rsidRPr="008D0E1B">
        <w:rPr>
          <w:lang w:val="fr-FR"/>
        </w:rPr>
        <w:t xml:space="preserve"> "free"; et "</w:t>
      </w:r>
      <w:proofErr w:type="spellStart"/>
      <w:r w:rsidRPr="008D0E1B">
        <w:rPr>
          <w:lang w:val="fr-FR"/>
        </w:rPr>
        <w:t>iotop</w:t>
      </w:r>
      <w:proofErr w:type="spellEnd"/>
      <w:r w:rsidRPr="008D0E1B">
        <w:rPr>
          <w:lang w:val="fr-FR"/>
        </w:rPr>
        <w:t>".</w:t>
      </w:r>
      <w:r w:rsidR="00153255" w:rsidRPr="008D0E1B">
        <w:rPr>
          <w:lang w:val="fr-FR"/>
        </w:rPr>
        <w:t xml:space="preserve"> </w:t>
      </w:r>
      <w:r w:rsidRPr="008D0E1B">
        <w:rPr>
          <w:lang w:val="fr-FR"/>
        </w:rPr>
        <w:t xml:space="preserve">Les performances de la segmentation sont évaluées grâce au </w:t>
      </w:r>
      <w:proofErr w:type="spellStart"/>
      <w:r w:rsidRPr="008D0E1B">
        <w:rPr>
          <w:lang w:val="fr-FR"/>
        </w:rPr>
        <w:t>IoU</w:t>
      </w:r>
      <w:proofErr w:type="spellEnd"/>
      <w:r w:rsidRPr="008D0E1B">
        <w:rPr>
          <w:lang w:val="fr-FR"/>
        </w:rPr>
        <w:t xml:space="preserve"> et au F1 score pour la classe du chemin / route. Les fonctions </w:t>
      </w:r>
      <w:proofErr w:type="spellStart"/>
      <w:r w:rsidRPr="008D0E1B">
        <w:rPr>
          <w:lang w:val="fr-FR"/>
        </w:rPr>
        <w:t>IoU</w:t>
      </w:r>
      <w:proofErr w:type="spellEnd"/>
      <w:r w:rsidRPr="008D0E1B">
        <w:rPr>
          <w:lang w:val="fr-FR"/>
        </w:rPr>
        <w:t xml:space="preserve"> et le F1 score utilisent l’image prédite (généré par l’architecture FCN) et l’image vérité terrain. Les images originales sont </w:t>
      </w:r>
      <w:proofErr w:type="gramStart"/>
      <w:r w:rsidRPr="008D0E1B">
        <w:rPr>
          <w:lang w:val="fr-FR"/>
        </w:rPr>
        <w:t>pré sélectionnées</w:t>
      </w:r>
      <w:proofErr w:type="gramEnd"/>
      <w:r w:rsidRPr="008D0E1B">
        <w:rPr>
          <w:lang w:val="fr-FR"/>
        </w:rPr>
        <w:t xml:space="preserve">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8D0E1B">
        <w:rPr>
          <w:lang w:val="fr-FR"/>
        </w:rPr>
        <w:t>e</w:t>
      </w:r>
      <w:r w:rsidRPr="008D0E1B">
        <w:rPr>
          <w:lang w:val="fr-FR"/>
        </w:rPr>
        <w:t>-ci est créée à la main avec l’éditeur "</w:t>
      </w:r>
      <w:proofErr w:type="spellStart"/>
      <w:r w:rsidRPr="008D0E1B">
        <w:rPr>
          <w:lang w:val="fr-FR"/>
        </w:rPr>
        <w:t>Gimp</w:t>
      </w:r>
      <w:proofErr w:type="spellEnd"/>
      <w:r w:rsidRPr="008D0E1B">
        <w:rPr>
          <w:lang w:val="fr-FR"/>
        </w:rPr>
        <w:t>",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8D0E1B" w:rsidRDefault="00704BFB" w:rsidP="00952DFA">
      <w:pPr>
        <w:pStyle w:val="Titre3"/>
        <w:ind w:left="702" w:hanging="717"/>
        <w:rPr>
          <w:rFonts w:cs="Times New Roman"/>
          <w:lang w:val="fr-FR"/>
        </w:rPr>
      </w:pPr>
      <w:bookmarkStart w:id="134" w:name="_Toc88430359"/>
      <w:r w:rsidRPr="008D0E1B">
        <w:rPr>
          <w:rFonts w:cs="Times New Roman"/>
          <w:lang w:val="fr-FR"/>
        </w:rPr>
        <w:t>Résolutions évaluées</w:t>
      </w:r>
      <w:bookmarkEnd w:id="134"/>
    </w:p>
    <w:p w14:paraId="75C8C8FE" w14:textId="2A5511AA" w:rsidR="00A87D2C" w:rsidRPr="008D0E1B" w:rsidRDefault="00704BFB" w:rsidP="00987FDC">
      <w:pPr>
        <w:spacing w:after="262" w:line="265" w:lineRule="auto"/>
        <w:ind w:left="10"/>
        <w:jc w:val="center"/>
        <w:rPr>
          <w:lang w:val="fr-FR"/>
        </w:rPr>
      </w:pPr>
      <w:r w:rsidRPr="008D0E1B">
        <w:rPr>
          <w:lang w:val="fr-FR"/>
        </w:rPr>
        <w:t>Les résolutions et images par seconde qui sont évaluées sont présentées dans le</w:t>
      </w:r>
      <w:r w:rsidR="006216B1" w:rsidRPr="008D0E1B">
        <w:rPr>
          <w:lang w:val="fr-FR"/>
        </w:rPr>
        <w:t xml:space="preserve"> </w:t>
      </w:r>
      <w:r w:rsidR="006216B1" w:rsidRPr="008D0E1B">
        <w:rPr>
          <w:lang w:val="fr-FR"/>
        </w:rPr>
        <w:fldChar w:fldCharType="begin"/>
      </w:r>
      <w:r w:rsidR="006216B1" w:rsidRPr="008D0E1B">
        <w:rPr>
          <w:lang w:val="fr-FR"/>
        </w:rPr>
        <w:instrText xml:space="preserve"> REF _Ref84685734 \h </w:instrText>
      </w:r>
      <w:r w:rsidR="008D0E1B">
        <w:rPr>
          <w:lang w:val="fr-FR"/>
        </w:rPr>
        <w:instrText xml:space="preserve"> \* MERGEFORMAT </w:instrText>
      </w:r>
      <w:r w:rsidR="006216B1" w:rsidRPr="008D0E1B">
        <w:rPr>
          <w:lang w:val="fr-FR"/>
        </w:rPr>
      </w:r>
      <w:r w:rsidR="006216B1" w:rsidRPr="008D0E1B">
        <w:rPr>
          <w:lang w:val="fr-FR"/>
        </w:rPr>
        <w:fldChar w:fldCharType="separate"/>
      </w:r>
      <w:r w:rsidR="00F57D12" w:rsidRPr="008D0E1B">
        <w:rPr>
          <w:lang w:val="fr-FR"/>
        </w:rPr>
        <w:t xml:space="preserve">Tableau </w:t>
      </w:r>
      <w:r w:rsidR="00F57D12">
        <w:rPr>
          <w:noProof/>
          <w:lang w:val="fr-FR"/>
        </w:rPr>
        <w:t>5</w:t>
      </w:r>
      <w:r w:rsidR="006216B1" w:rsidRPr="008D0E1B">
        <w:rPr>
          <w:lang w:val="fr-FR"/>
        </w:rPr>
        <w:fldChar w:fldCharType="end"/>
      </w:r>
      <w:r w:rsidRPr="008D0E1B">
        <w:rPr>
          <w:lang w:val="fr-FR"/>
        </w:rPr>
        <w:t>.</w:t>
      </w:r>
    </w:p>
    <w:p w14:paraId="32D3ACB7" w14:textId="1C937D9A" w:rsidR="00987FDC" w:rsidRPr="008D0E1B" w:rsidRDefault="00987FDC" w:rsidP="00987FDC">
      <w:pPr>
        <w:pStyle w:val="Lgende"/>
        <w:rPr>
          <w:lang w:val="fr-FR"/>
        </w:rPr>
      </w:pPr>
      <w:bookmarkStart w:id="135" w:name="_Ref84685734"/>
      <w:bookmarkStart w:id="136" w:name="_Toc88430424"/>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5</w:t>
      </w:r>
      <w:r w:rsidRPr="008D0E1B">
        <w:rPr>
          <w:lang w:val="fr-FR"/>
        </w:rPr>
        <w:fldChar w:fldCharType="end"/>
      </w:r>
      <w:bookmarkEnd w:id="135"/>
      <w:r w:rsidRPr="008D0E1B">
        <w:rPr>
          <w:lang w:val="fr-FR"/>
        </w:rPr>
        <w:t>: Résolutions et images par seconde (FPS) qui sont évaluées</w:t>
      </w:r>
      <w:bookmarkEnd w:id="136"/>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F545BF" w:rsidRDefault="00704BFB" w:rsidP="00952DFA">
            <w:pPr>
              <w:spacing w:line="259" w:lineRule="auto"/>
              <w:jc w:val="left"/>
              <w:rPr>
                <w:b/>
                <w:lang w:val="fr-FR"/>
              </w:rPr>
            </w:pPr>
            <w:r w:rsidRPr="00F545BF">
              <w:rPr>
                <w:b/>
                <w:lang w:val="fr-FR"/>
              </w:rPr>
              <w:t>Résolutions</w:t>
            </w:r>
          </w:p>
        </w:tc>
      </w:tr>
      <w:tr w:rsidR="00A87D2C" w:rsidRPr="008D0E1B"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8D0E1B" w:rsidRDefault="00704BFB" w:rsidP="00952DFA">
            <w:pPr>
              <w:spacing w:after="79" w:line="259" w:lineRule="auto"/>
              <w:jc w:val="left"/>
            </w:pPr>
            <w:r w:rsidRPr="008D0E1B">
              <w:t>320x576, 480x640, 720x1280, 768x1024, 768x1152, 800x1152, 832x1024, 864x1024,</w:t>
            </w:r>
          </w:p>
          <w:p w14:paraId="00A14B98"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pPr>
            <w:r w:rsidRPr="008D0E1B">
              <w:t>832x1120,</w:t>
            </w:r>
            <w:r w:rsidRPr="008D0E1B">
              <w:tab/>
              <w:t>832x1152,</w:t>
            </w:r>
            <w:r w:rsidRPr="008D0E1B">
              <w:tab/>
              <w:t>768x1280,</w:t>
            </w:r>
            <w:r w:rsidRPr="008D0E1B">
              <w:tab/>
              <w:t>800x1280,</w:t>
            </w:r>
            <w:r w:rsidRPr="008D0E1B">
              <w:tab/>
              <w:t>864x1152,</w:t>
            </w:r>
            <w:r w:rsidRPr="008D0E1B">
              <w:tab/>
              <w:t>900x1152,</w:t>
            </w:r>
            <w:r w:rsidRPr="008D0E1B">
              <w:tab/>
              <w:t>900x1280,</w:t>
            </w:r>
          </w:p>
          <w:p w14:paraId="46DDB007"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8D0E1B"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F545BF" w:rsidRDefault="00704BFB" w:rsidP="00952DFA">
            <w:pPr>
              <w:spacing w:line="259" w:lineRule="auto"/>
              <w:jc w:val="left"/>
              <w:rPr>
                <w:b/>
                <w:lang w:val="fr-FR"/>
              </w:rPr>
            </w:pPr>
            <w:r w:rsidRPr="00F545BF">
              <w:rPr>
                <w:b/>
                <w:lang w:val="fr-FR"/>
              </w:rPr>
              <w:t>Images par seconde (FPS)</w:t>
            </w:r>
          </w:p>
        </w:tc>
      </w:tr>
      <w:tr w:rsidR="00A87D2C" w:rsidRPr="008D0E1B"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8D0E1B" w:rsidRDefault="00704BFB" w:rsidP="00952DFA">
            <w:pPr>
              <w:spacing w:line="259" w:lineRule="auto"/>
              <w:jc w:val="left"/>
              <w:rPr>
                <w:lang w:val="fr-FR"/>
              </w:rPr>
            </w:pPr>
            <w:r w:rsidRPr="008D0E1B">
              <w:rPr>
                <w:lang w:val="fr-FR"/>
              </w:rPr>
              <w:t>60/1, 30/1, 15/1, 1/1</w:t>
            </w:r>
          </w:p>
        </w:tc>
      </w:tr>
    </w:tbl>
    <w:p w14:paraId="63A63C1D" w14:textId="77777777" w:rsidR="00A87D2C" w:rsidRPr="008D0E1B" w:rsidRDefault="00704BFB" w:rsidP="00952DFA">
      <w:pPr>
        <w:pStyle w:val="Titre3"/>
        <w:ind w:left="702" w:hanging="717"/>
        <w:rPr>
          <w:rFonts w:cs="Times New Roman"/>
          <w:lang w:val="fr-FR"/>
        </w:rPr>
      </w:pPr>
      <w:bookmarkStart w:id="137" w:name="_Toc88430360"/>
      <w:r w:rsidRPr="008D0E1B">
        <w:rPr>
          <w:rFonts w:cs="Times New Roman"/>
          <w:lang w:val="fr-FR"/>
        </w:rPr>
        <w:t>Segmentation avec des images</w:t>
      </w:r>
      <w:bookmarkEnd w:id="137"/>
    </w:p>
    <w:p w14:paraId="7B5D053A" w14:textId="3C9020F7" w:rsidR="00A87D2C" w:rsidRPr="00F545BF" w:rsidRDefault="00704BFB" w:rsidP="00F545BF">
      <w:pPr>
        <w:pStyle w:val="Paragraphedeliste"/>
        <w:numPr>
          <w:ilvl w:val="0"/>
          <w:numId w:val="23"/>
        </w:numPr>
        <w:spacing w:after="225" w:line="265" w:lineRule="auto"/>
        <w:jc w:val="left"/>
        <w:rPr>
          <w:i/>
          <w:lang w:val="fr-FR"/>
        </w:rPr>
      </w:pPr>
      <w:r w:rsidRPr="00F545BF">
        <w:rPr>
          <w:i/>
          <w:lang w:val="fr-FR"/>
        </w:rPr>
        <w:t>Préparation et post-traitement</w:t>
      </w:r>
    </w:p>
    <w:p w14:paraId="3A9E8A37" w14:textId="45A73891" w:rsidR="00A87D2C" w:rsidRPr="008D0E1B" w:rsidRDefault="00704BFB" w:rsidP="00952DFA">
      <w:pPr>
        <w:ind w:left="-3"/>
        <w:rPr>
          <w:lang w:val="fr-FR"/>
        </w:rPr>
      </w:pPr>
      <w:r w:rsidRPr="008D0E1B">
        <w:rPr>
          <w:lang w:val="fr-FR"/>
        </w:rPr>
        <w:t>Afin de pouvoir mesurer les performances de la segmentation (</w:t>
      </w:r>
      <w:proofErr w:type="spellStart"/>
      <w:r w:rsidRPr="008D0E1B">
        <w:rPr>
          <w:lang w:val="fr-FR"/>
        </w:rPr>
        <w:t>IoU</w:t>
      </w:r>
      <w:proofErr w:type="spellEnd"/>
      <w:r w:rsidRPr="008D0E1B">
        <w:rPr>
          <w:lang w:val="fr-FR"/>
        </w:rPr>
        <w:t>, F1 score), les classes et la palette de couleur entre l’image vérité terrain et celles prédites doivent être les mêmes.</w:t>
      </w:r>
    </w:p>
    <w:p w14:paraId="1BDB3C1E" w14:textId="6FE6F72B" w:rsidR="00FD1CC8" w:rsidRPr="008D0E1B" w:rsidRDefault="00704BFB" w:rsidP="00F545BF">
      <w:pPr>
        <w:ind w:left="-3"/>
        <w:rPr>
          <w:lang w:val="fr-FR"/>
        </w:rPr>
      </w:pPr>
      <w:r w:rsidRPr="008D0E1B">
        <w:rPr>
          <w:lang w:val="fr-FR"/>
        </w:rPr>
        <w:t xml:space="preserve">L’image vérité terrain du jeu de donnée original </w:t>
      </w:r>
      <w:proofErr w:type="spellStart"/>
      <w:r w:rsidRPr="00F545BF">
        <w:rPr>
          <w:i/>
          <w:lang w:val="fr-FR"/>
        </w:rPr>
        <w:t>DeepScene</w:t>
      </w:r>
      <w:proofErr w:type="spellEnd"/>
      <w:r w:rsidRPr="008D0E1B">
        <w:rPr>
          <w:lang w:val="fr-FR"/>
        </w:rPr>
        <w:t xml:space="preserve"> ne possède pas la même palette de couleur ni exactement les mêmes classes que celle de l’architecture.</w:t>
      </w:r>
      <w:r w:rsidR="00F04369" w:rsidRPr="008D0E1B">
        <w:rPr>
          <w:lang w:val="fr-FR"/>
        </w:rPr>
        <w:t xml:space="preserve"> </w:t>
      </w:r>
      <w:r w:rsidRPr="008D0E1B">
        <w:rPr>
          <w:lang w:val="fr-FR"/>
        </w:rPr>
        <w:t xml:space="preserve">Un travail d’uniformisation est nécessaire avant la segmentation, qui est résumée dans le </w:t>
      </w:r>
      <w:r w:rsidR="000C4FAD" w:rsidRPr="008D0E1B">
        <w:rPr>
          <w:lang w:val="fr-FR"/>
        </w:rPr>
        <w:fldChar w:fldCharType="begin"/>
      </w:r>
      <w:r w:rsidR="000C4FAD" w:rsidRPr="008D0E1B">
        <w:rPr>
          <w:lang w:val="fr-FR"/>
        </w:rPr>
        <w:instrText xml:space="preserve"> REF _Ref84685753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F57D12" w:rsidRPr="008D0E1B">
        <w:rPr>
          <w:lang w:val="fr-FR"/>
        </w:rPr>
        <w:t xml:space="preserve">Tableau </w:t>
      </w:r>
      <w:r w:rsidR="00F57D12">
        <w:rPr>
          <w:noProof/>
          <w:lang w:val="fr-FR"/>
        </w:rPr>
        <w:t>6</w:t>
      </w:r>
      <w:r w:rsidR="000C4FAD" w:rsidRPr="008D0E1B">
        <w:rPr>
          <w:lang w:val="fr-FR"/>
        </w:rPr>
        <w:fldChar w:fldCharType="end"/>
      </w:r>
      <w:r w:rsidR="000C4FAD" w:rsidRPr="008D0E1B">
        <w:rPr>
          <w:lang w:val="fr-FR"/>
        </w:rPr>
        <w:t>.</w:t>
      </w:r>
    </w:p>
    <w:p w14:paraId="449E165A" w14:textId="0AA5214A" w:rsidR="00FD1CC8" w:rsidRPr="008D0E1B" w:rsidRDefault="00FD1CC8" w:rsidP="00FD1CC8">
      <w:pPr>
        <w:pStyle w:val="Lgende"/>
        <w:rPr>
          <w:lang w:val="fr-FR"/>
        </w:rPr>
      </w:pPr>
      <w:bookmarkStart w:id="138" w:name="_Ref84685753"/>
      <w:bookmarkStart w:id="139" w:name="_Toc88430425"/>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6</w:t>
      </w:r>
      <w:r w:rsidRPr="008D0E1B">
        <w:rPr>
          <w:lang w:val="fr-FR"/>
        </w:rPr>
        <w:fldChar w:fldCharType="end"/>
      </w:r>
      <w:bookmarkEnd w:id="138"/>
      <w:r w:rsidRPr="008D0E1B">
        <w:rPr>
          <w:lang w:val="fr-FR"/>
        </w:rPr>
        <w:t>: Classes et palettes de couleur</w:t>
      </w:r>
      <w:bookmarkEnd w:id="139"/>
    </w:p>
    <w:tbl>
      <w:tblPr>
        <w:tblStyle w:val="TableGrid"/>
        <w:tblW w:w="8751" w:type="dxa"/>
        <w:tblInd w:w="304" w:type="dxa"/>
        <w:tblCellMar>
          <w:left w:w="124" w:type="dxa"/>
          <w:right w:w="61" w:type="dxa"/>
        </w:tblCellMar>
        <w:tblLook w:val="04A0" w:firstRow="1" w:lastRow="0" w:firstColumn="1" w:lastColumn="0" w:noHBand="0" w:noVBand="1"/>
      </w:tblPr>
      <w:tblGrid>
        <w:gridCol w:w="1293"/>
        <w:gridCol w:w="1616"/>
        <w:gridCol w:w="1316"/>
        <w:gridCol w:w="1616"/>
        <w:gridCol w:w="1316"/>
        <w:gridCol w:w="1594"/>
      </w:tblGrid>
      <w:tr w:rsidR="00A87D2C" w:rsidRPr="008D0E1B"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F545BF" w:rsidRDefault="00704BFB" w:rsidP="00952DFA">
            <w:pPr>
              <w:spacing w:line="259" w:lineRule="auto"/>
              <w:jc w:val="center"/>
              <w:rPr>
                <w:b/>
                <w:lang w:val="fr-FR"/>
              </w:rPr>
            </w:pPr>
            <w:proofErr w:type="spellStart"/>
            <w:r w:rsidRPr="00F545BF">
              <w:rPr>
                <w:b/>
                <w:lang w:val="fr-FR"/>
              </w:rPr>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F545BF" w:rsidRDefault="00704BFB" w:rsidP="00952DFA">
            <w:pPr>
              <w:spacing w:line="259" w:lineRule="auto"/>
              <w:jc w:val="center"/>
              <w:rPr>
                <w:b/>
                <w:lang w:val="fr-FR"/>
              </w:rPr>
            </w:pPr>
            <w:r w:rsidRPr="00F545BF">
              <w:rPr>
                <w:b/>
                <w:lang w:val="fr-FR"/>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F545BF" w:rsidRDefault="00704BFB" w:rsidP="00952DFA">
            <w:pPr>
              <w:spacing w:line="259" w:lineRule="auto"/>
              <w:ind w:left="16"/>
              <w:jc w:val="center"/>
              <w:rPr>
                <w:b/>
                <w:lang w:val="fr-FR"/>
              </w:rPr>
            </w:pPr>
            <w:r w:rsidRPr="00F545BF">
              <w:rPr>
                <w:b/>
                <w:lang w:val="fr-FR"/>
              </w:rPr>
              <w:t>Consolidée</w:t>
            </w:r>
          </w:p>
        </w:tc>
      </w:tr>
      <w:tr w:rsidR="00A87D2C" w:rsidRPr="008D0E1B"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F545BF" w:rsidRDefault="00704BFB" w:rsidP="00952DFA">
            <w:pPr>
              <w:spacing w:line="259" w:lineRule="auto"/>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F545BF" w:rsidRDefault="00704BFB" w:rsidP="00952DFA">
            <w:pPr>
              <w:spacing w:line="259" w:lineRule="auto"/>
              <w:ind w:left="24"/>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F545BF" w:rsidRDefault="00704BFB" w:rsidP="00952DFA">
            <w:pPr>
              <w:spacing w:line="259" w:lineRule="auto"/>
              <w:ind w:left="24"/>
              <w:jc w:val="left"/>
              <w:rPr>
                <w:b/>
                <w:lang w:val="fr-FR"/>
              </w:rPr>
            </w:pPr>
            <w:r w:rsidRPr="00F545BF">
              <w:rPr>
                <w:b/>
                <w:lang w:val="fr-FR"/>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F545BF" w:rsidRDefault="00704BFB" w:rsidP="00952DFA">
            <w:pPr>
              <w:spacing w:line="259" w:lineRule="auto"/>
              <w:jc w:val="center"/>
              <w:rPr>
                <w:b/>
                <w:lang w:val="fr-FR"/>
              </w:rPr>
            </w:pPr>
            <w:r w:rsidRPr="00F545BF">
              <w:rPr>
                <w:b/>
                <w:lang w:val="fr-FR"/>
              </w:rPr>
              <w:t>RGB</w:t>
            </w:r>
          </w:p>
        </w:tc>
      </w:tr>
      <w:tr w:rsidR="00A87D2C" w:rsidRPr="008D0E1B"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F545BF" w:rsidRDefault="00704BFB" w:rsidP="00952DFA">
            <w:pPr>
              <w:spacing w:line="259" w:lineRule="auto"/>
              <w:jc w:val="left"/>
              <w:rPr>
                <w:b/>
                <w:lang w:val="fr-FR"/>
              </w:rPr>
            </w:pPr>
            <w:r w:rsidRPr="00F545BF">
              <w:rPr>
                <w:b/>
                <w:lang w:val="fr-FR"/>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8D0E1B" w:rsidRDefault="00704BFB" w:rsidP="00952DFA">
            <w:pPr>
              <w:spacing w:line="259" w:lineRule="auto"/>
              <w:jc w:val="left"/>
              <w:rPr>
                <w:lang w:val="fr-FR"/>
              </w:rPr>
            </w:pPr>
            <w:r w:rsidRPr="008D0E1B">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F545BF" w:rsidRDefault="00704BFB" w:rsidP="00952DFA">
            <w:pPr>
              <w:spacing w:line="259" w:lineRule="auto"/>
              <w:ind w:left="24"/>
              <w:jc w:val="left"/>
              <w:rPr>
                <w:b/>
                <w:lang w:val="fr-FR"/>
              </w:rPr>
            </w:pPr>
            <w:r w:rsidRPr="00F545BF">
              <w:rPr>
                <w:b/>
                <w:lang w:val="fr-FR"/>
              </w:rPr>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8D0E1B" w:rsidRDefault="00704BFB" w:rsidP="00952DFA">
            <w:pPr>
              <w:spacing w:line="259" w:lineRule="auto"/>
              <w:jc w:val="left"/>
              <w:rPr>
                <w:lang w:val="fr-FR"/>
              </w:rPr>
            </w:pPr>
            <w:r w:rsidRPr="008D0E1B">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F545BF" w:rsidRDefault="00704BFB" w:rsidP="00952DFA">
            <w:pPr>
              <w:spacing w:line="259" w:lineRule="auto"/>
              <w:ind w:left="24"/>
              <w:jc w:val="left"/>
              <w:rPr>
                <w:b/>
                <w:lang w:val="fr-FR"/>
              </w:rPr>
            </w:pPr>
            <w:r w:rsidRPr="00F545BF">
              <w:rPr>
                <w:b/>
                <w:lang w:val="fr-FR"/>
              </w:rPr>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8D0E1B" w:rsidRDefault="00704BFB" w:rsidP="00952DFA">
            <w:pPr>
              <w:spacing w:line="259" w:lineRule="auto"/>
              <w:jc w:val="left"/>
              <w:rPr>
                <w:lang w:val="fr-FR"/>
              </w:rPr>
            </w:pPr>
            <w:r w:rsidRPr="008D0E1B">
              <w:rPr>
                <w:color w:val="FF0000"/>
                <w:lang w:val="fr-FR"/>
              </w:rPr>
              <w:t>170-170-170</w:t>
            </w:r>
          </w:p>
        </w:tc>
      </w:tr>
      <w:tr w:rsidR="00A87D2C" w:rsidRPr="008D0E1B"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F545BF" w:rsidRDefault="00704BFB" w:rsidP="00952DFA">
            <w:pPr>
              <w:spacing w:line="259" w:lineRule="auto"/>
              <w:jc w:val="left"/>
              <w:rPr>
                <w:b/>
                <w:lang w:val="fr-FR"/>
              </w:rPr>
            </w:pPr>
            <w:r w:rsidRPr="00F545BF">
              <w:rPr>
                <w:b/>
                <w:lang w:val="fr-FR"/>
              </w:rPr>
              <w:lastRenderedPageBreak/>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8D0E1B" w:rsidRDefault="00704BFB" w:rsidP="00952DFA">
            <w:pPr>
              <w:spacing w:line="259" w:lineRule="auto"/>
              <w:jc w:val="left"/>
              <w:rPr>
                <w:lang w:val="fr-FR"/>
              </w:rPr>
            </w:pPr>
            <w:r w:rsidRPr="008D0E1B">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F545BF" w:rsidRDefault="00704BFB" w:rsidP="00952DFA">
            <w:pPr>
              <w:spacing w:line="259" w:lineRule="auto"/>
              <w:ind w:left="24"/>
              <w:jc w:val="left"/>
              <w:rPr>
                <w:b/>
                <w:lang w:val="fr-FR"/>
              </w:rPr>
            </w:pPr>
            <w:r w:rsidRPr="00F545BF">
              <w:rPr>
                <w:b/>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8D0E1B" w:rsidRDefault="00704BFB" w:rsidP="00952DFA">
            <w:pPr>
              <w:spacing w:line="259" w:lineRule="auto"/>
              <w:jc w:val="left"/>
              <w:rPr>
                <w:lang w:val="fr-FR"/>
              </w:rPr>
            </w:pPr>
            <w:r w:rsidRPr="008D0E1B">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F545BF" w:rsidRDefault="00704BFB" w:rsidP="00952DFA">
            <w:pPr>
              <w:spacing w:line="259" w:lineRule="auto"/>
              <w:ind w:left="24"/>
              <w:jc w:val="left"/>
              <w:rPr>
                <w:b/>
                <w:lang w:val="fr-FR"/>
              </w:rPr>
            </w:pPr>
            <w:r w:rsidRPr="00F545BF">
              <w:rPr>
                <w:b/>
                <w:lang w:val="fr-FR"/>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8D0E1B" w:rsidRDefault="00704BFB" w:rsidP="00952DFA">
            <w:pPr>
              <w:spacing w:line="259" w:lineRule="auto"/>
              <w:jc w:val="left"/>
              <w:rPr>
                <w:lang w:val="fr-FR"/>
              </w:rPr>
            </w:pPr>
            <w:r w:rsidRPr="008D0E1B">
              <w:rPr>
                <w:color w:val="FF0000"/>
                <w:lang w:val="fr-FR"/>
              </w:rPr>
              <w:t>0-255-0</w:t>
            </w:r>
          </w:p>
        </w:tc>
      </w:tr>
      <w:tr w:rsidR="00A87D2C" w:rsidRPr="008D0E1B"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F545BF" w:rsidRDefault="00704BFB" w:rsidP="00952DFA">
            <w:pPr>
              <w:spacing w:line="259" w:lineRule="auto"/>
              <w:jc w:val="left"/>
              <w:rPr>
                <w:b/>
                <w:lang w:val="fr-FR"/>
              </w:rPr>
            </w:pPr>
            <w:proofErr w:type="spellStart"/>
            <w:r w:rsidRPr="00F545BF">
              <w:rPr>
                <w:b/>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8D0E1B" w:rsidRDefault="00704BFB" w:rsidP="00952DFA">
            <w:pPr>
              <w:spacing w:line="259" w:lineRule="auto"/>
              <w:jc w:val="left"/>
              <w:rPr>
                <w:lang w:val="fr-FR"/>
              </w:rPr>
            </w:pPr>
            <w:r w:rsidRPr="008D0E1B">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F545BF" w:rsidRDefault="00704BFB" w:rsidP="00952DFA">
            <w:pPr>
              <w:spacing w:line="259" w:lineRule="auto"/>
              <w:ind w:left="24"/>
              <w:jc w:val="left"/>
              <w:rPr>
                <w:b/>
                <w:lang w:val="fr-FR"/>
              </w:rPr>
            </w:pPr>
            <w:proofErr w:type="spellStart"/>
            <w:r w:rsidRPr="00F545BF">
              <w:rPr>
                <w:b/>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8D0E1B" w:rsidRDefault="00704BFB" w:rsidP="00952DFA">
            <w:pPr>
              <w:spacing w:line="259" w:lineRule="auto"/>
              <w:jc w:val="left"/>
              <w:rPr>
                <w:lang w:val="fr-FR"/>
              </w:rPr>
            </w:pPr>
            <w:r w:rsidRPr="008D0E1B">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F545BF" w:rsidRDefault="00704BFB" w:rsidP="00952DFA">
            <w:pPr>
              <w:spacing w:line="259" w:lineRule="auto"/>
              <w:ind w:left="24"/>
              <w:jc w:val="left"/>
              <w:rPr>
                <w:b/>
                <w:lang w:val="fr-FR"/>
              </w:rPr>
            </w:pPr>
            <w:proofErr w:type="spellStart"/>
            <w:r w:rsidRPr="00F545BF">
              <w:rPr>
                <w:b/>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F545BF" w:rsidRDefault="00704BFB" w:rsidP="00952DFA">
            <w:pPr>
              <w:spacing w:line="259" w:lineRule="auto"/>
              <w:jc w:val="left"/>
              <w:rPr>
                <w:b/>
                <w:lang w:val="fr-FR"/>
              </w:rPr>
            </w:pPr>
            <w:proofErr w:type="spellStart"/>
            <w:r w:rsidRPr="00F545BF">
              <w:rPr>
                <w:b/>
                <w:lang w:val="fr-FR"/>
              </w:rPr>
              <w:t>Tree</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8D0E1B" w:rsidRDefault="00704BFB" w:rsidP="00952DFA">
            <w:pPr>
              <w:spacing w:line="259" w:lineRule="auto"/>
              <w:jc w:val="left"/>
              <w:rPr>
                <w:lang w:val="fr-FR"/>
              </w:rPr>
            </w:pPr>
            <w:r w:rsidRPr="008D0E1B">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F545BF" w:rsidRDefault="00704BFB" w:rsidP="00952DFA">
            <w:pPr>
              <w:spacing w:line="259" w:lineRule="auto"/>
              <w:ind w:left="24"/>
              <w:jc w:val="left"/>
              <w:rPr>
                <w:b/>
                <w:lang w:val="fr-FR"/>
              </w:rPr>
            </w:pPr>
            <w:r w:rsidRPr="00F545BF">
              <w:rPr>
                <w:b/>
                <w:lang w:val="fr-FR"/>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8D0E1B" w:rsidRDefault="00704BFB" w:rsidP="00952DFA">
            <w:pPr>
              <w:spacing w:line="259" w:lineRule="auto"/>
              <w:jc w:val="left"/>
              <w:rPr>
                <w:lang w:val="fr-FR"/>
              </w:rPr>
            </w:pPr>
            <w:r w:rsidRPr="008D0E1B">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F545BF" w:rsidRDefault="00704BFB" w:rsidP="00952DFA">
            <w:pPr>
              <w:spacing w:line="259" w:lineRule="auto"/>
              <w:ind w:left="24"/>
              <w:jc w:val="left"/>
              <w:rPr>
                <w:b/>
                <w:lang w:val="fr-FR"/>
              </w:rPr>
            </w:pPr>
            <w:proofErr w:type="spellStart"/>
            <w:r w:rsidRPr="00F545BF">
              <w:rPr>
                <w:b/>
                <w:color w:val="FF0000"/>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F545BF" w:rsidRDefault="00704BFB" w:rsidP="00952DFA">
            <w:pPr>
              <w:spacing w:line="259" w:lineRule="auto"/>
              <w:jc w:val="left"/>
              <w:rPr>
                <w:b/>
                <w:lang w:val="fr-FR"/>
              </w:rPr>
            </w:pPr>
            <w:r w:rsidRPr="00F545BF">
              <w:rPr>
                <w:b/>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F545BF" w:rsidRDefault="00704BFB" w:rsidP="00952DFA">
            <w:pPr>
              <w:spacing w:line="259" w:lineRule="auto"/>
              <w:ind w:left="24"/>
              <w:jc w:val="left"/>
              <w:rPr>
                <w:b/>
                <w:lang w:val="fr-FR"/>
              </w:rPr>
            </w:pPr>
            <w:r w:rsidRPr="00F545BF">
              <w:rPr>
                <w:b/>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F545BF" w:rsidRDefault="00704BFB" w:rsidP="00952DFA">
            <w:pPr>
              <w:spacing w:line="259" w:lineRule="auto"/>
              <w:ind w:left="24"/>
              <w:jc w:val="left"/>
              <w:rPr>
                <w:b/>
                <w:lang w:val="fr-FR"/>
              </w:rPr>
            </w:pPr>
            <w:r w:rsidRPr="00F545BF">
              <w:rPr>
                <w:b/>
                <w:lang w:val="fr-FR"/>
              </w:rPr>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8D0E1B" w:rsidRDefault="00704BFB" w:rsidP="00952DFA">
            <w:pPr>
              <w:spacing w:line="259" w:lineRule="auto"/>
              <w:jc w:val="left"/>
              <w:rPr>
                <w:lang w:val="fr-FR"/>
              </w:rPr>
            </w:pPr>
            <w:r w:rsidRPr="008D0E1B">
              <w:rPr>
                <w:lang w:val="fr-FR"/>
              </w:rPr>
              <w:t>0-120-255</w:t>
            </w:r>
          </w:p>
        </w:tc>
      </w:tr>
      <w:tr w:rsidR="00A87D2C" w:rsidRPr="008D0E1B"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F545BF" w:rsidRDefault="00704BFB" w:rsidP="00952DFA">
            <w:pPr>
              <w:spacing w:line="259" w:lineRule="auto"/>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8D0E1B" w:rsidRDefault="00704BFB" w:rsidP="00952DFA">
            <w:pPr>
              <w:spacing w:line="259" w:lineRule="auto"/>
              <w:jc w:val="left"/>
              <w:rPr>
                <w:lang w:val="fr-FR"/>
              </w:rPr>
            </w:pPr>
            <w:r w:rsidRPr="008D0E1B">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F545BF" w:rsidRDefault="00704BFB" w:rsidP="00952DFA">
            <w:pPr>
              <w:spacing w:line="259" w:lineRule="auto"/>
              <w:ind w:left="24"/>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8D0E1B" w:rsidRDefault="00704BFB" w:rsidP="00952DFA">
            <w:pPr>
              <w:spacing w:line="259" w:lineRule="auto"/>
              <w:jc w:val="left"/>
              <w:rPr>
                <w:lang w:val="fr-FR"/>
              </w:rPr>
            </w:pPr>
            <w:r w:rsidRPr="008D0E1B">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F545BF" w:rsidRDefault="00704BFB" w:rsidP="00952DFA">
            <w:pPr>
              <w:spacing w:line="259" w:lineRule="auto"/>
              <w:ind w:left="24"/>
              <w:jc w:val="left"/>
              <w:rPr>
                <w:b/>
                <w:lang w:val="fr-FR"/>
              </w:rPr>
            </w:pPr>
            <w:r w:rsidRPr="00F545BF">
              <w:rPr>
                <w:b/>
                <w:lang w:val="fr-FR"/>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8D0E1B" w:rsidRDefault="00704BFB" w:rsidP="00952DFA">
            <w:pPr>
              <w:spacing w:line="259" w:lineRule="auto"/>
              <w:jc w:val="left"/>
              <w:rPr>
                <w:lang w:val="fr-FR"/>
              </w:rPr>
            </w:pPr>
            <w:r w:rsidRPr="008D0E1B">
              <w:rPr>
                <w:color w:val="FF0000"/>
                <w:lang w:val="fr-FR"/>
              </w:rPr>
              <w:t>0-0-0</w:t>
            </w:r>
          </w:p>
        </w:tc>
      </w:tr>
    </w:tbl>
    <w:p w14:paraId="1E82FEAD" w14:textId="77777777" w:rsidR="00A87D2C" w:rsidRPr="008D0E1B" w:rsidRDefault="00A87D2C" w:rsidP="00952DFA">
      <w:pPr>
        <w:ind w:left="-3"/>
        <w:rPr>
          <w:lang w:val="fr-FR"/>
        </w:rPr>
      </w:pPr>
    </w:p>
    <w:p w14:paraId="2270FD8E" w14:textId="77777777" w:rsidR="00A87D2C" w:rsidRPr="008D0E1B" w:rsidRDefault="00704BFB" w:rsidP="00952DFA">
      <w:pPr>
        <w:ind w:left="-3"/>
        <w:rPr>
          <w:lang w:val="fr-FR"/>
        </w:rPr>
      </w:pPr>
      <w:r w:rsidRPr="008D0E1B">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8D0E1B" w:rsidRDefault="00704BFB" w:rsidP="00952DFA">
      <w:pPr>
        <w:spacing w:after="342"/>
        <w:ind w:left="-3"/>
        <w:rPr>
          <w:lang w:val="fr-FR"/>
        </w:rPr>
      </w:pPr>
      <w:r w:rsidRPr="008D0E1B">
        <w:rPr>
          <w:lang w:val="fr-FR"/>
        </w:rPr>
        <w:t>Un travail de traitement de l’image segmentée prédite est nécessaire avant l’évaluation de la segmentation.</w:t>
      </w:r>
    </w:p>
    <w:p w14:paraId="3AB5E526" w14:textId="7B394FAA" w:rsidR="00A87D2C" w:rsidRPr="00F545BF" w:rsidRDefault="00704BFB" w:rsidP="00F545BF">
      <w:pPr>
        <w:pStyle w:val="Paragraphedeliste"/>
        <w:numPr>
          <w:ilvl w:val="0"/>
          <w:numId w:val="23"/>
        </w:numPr>
        <w:spacing w:after="225" w:line="265" w:lineRule="auto"/>
        <w:jc w:val="left"/>
        <w:rPr>
          <w:i/>
          <w:lang w:val="fr-FR"/>
        </w:rPr>
      </w:pPr>
      <w:r w:rsidRPr="00F545BF">
        <w:rPr>
          <w:i/>
          <w:lang w:val="fr-FR"/>
        </w:rPr>
        <w:t>Segmentation et évaluation</w:t>
      </w:r>
    </w:p>
    <w:p w14:paraId="6F24B214" w14:textId="6B7B9424" w:rsidR="00A87D2C" w:rsidRPr="008D0E1B" w:rsidRDefault="00704BFB" w:rsidP="00952DFA">
      <w:pPr>
        <w:ind w:left="-3"/>
        <w:rPr>
          <w:lang w:val="fr-FR"/>
        </w:rPr>
      </w:pPr>
      <w:r w:rsidRPr="008D0E1B">
        <w:rPr>
          <w:lang w:val="fr-FR"/>
        </w:rPr>
        <w:t xml:space="preserve">Afin de tester la performance de la segmentation du modèle, deux images du jeu de données de </w:t>
      </w:r>
      <w:proofErr w:type="spellStart"/>
      <w:r w:rsidR="004C53DD" w:rsidRPr="004C53DD">
        <w:rPr>
          <w:i/>
          <w:lang w:val="fr-FR"/>
        </w:rPr>
        <w:t>DeepScene</w:t>
      </w:r>
      <w:proofErr w:type="spellEnd"/>
      <w:r w:rsidRPr="008D0E1B">
        <w:rPr>
          <w:lang w:val="fr-FR"/>
        </w:rPr>
        <w:t xml:space="preserve"> sont utilisées, car ce jeu contient déjà les images vérités terrain, un gain de temps non négligeable dans le cadre de l’essai. </w:t>
      </w:r>
      <w:proofErr w:type="spellStart"/>
      <w:r w:rsidRPr="008D0E1B">
        <w:rPr>
          <w:lang w:val="fr-FR"/>
        </w:rPr>
        <w:t>Uniquemement</w:t>
      </w:r>
      <w:proofErr w:type="spellEnd"/>
      <w:r w:rsidRPr="008D0E1B">
        <w:rPr>
          <w:lang w:val="fr-FR"/>
        </w:rPr>
        <w:t xml:space="preserve"> la classe </w:t>
      </w:r>
      <w:r w:rsidRPr="00F545BF">
        <w:rPr>
          <w:i/>
          <w:lang w:val="fr-FR"/>
        </w:rPr>
        <w:t>Trail</w:t>
      </w:r>
      <w:r w:rsidRPr="008D0E1B">
        <w:rPr>
          <w:lang w:val="fr-FR"/>
        </w:rPr>
        <w:t xml:space="preserve"> est évaluée.</w:t>
      </w:r>
    </w:p>
    <w:p w14:paraId="744528EA" w14:textId="6F193FC1" w:rsidR="00A87D2C" w:rsidRPr="008D0E1B" w:rsidRDefault="00704BFB" w:rsidP="008039AB">
      <w:pPr>
        <w:spacing w:after="231"/>
        <w:ind w:left="-3"/>
        <w:rPr>
          <w:lang w:val="fr-FR"/>
        </w:rPr>
      </w:pPr>
      <w:r w:rsidRPr="008D0E1B">
        <w:rPr>
          <w:lang w:val="fr-FR"/>
        </w:rPr>
        <w:t xml:space="preserve">L’architecture fournit à l’utilitaire </w:t>
      </w:r>
      <w:proofErr w:type="spellStart"/>
      <w:r w:rsidRPr="00F545BF">
        <w:rPr>
          <w:i/>
          <w:lang w:val="fr-FR"/>
        </w:rPr>
        <w:t>segnet</w:t>
      </w:r>
      <w:proofErr w:type="spellEnd"/>
      <w:r w:rsidRPr="00F545BF">
        <w:rPr>
          <w:i/>
          <w:lang w:val="fr-FR"/>
        </w:rPr>
        <w:t>-console</w:t>
      </w:r>
      <w:r w:rsidRPr="008D0E1B">
        <w:rPr>
          <w:lang w:val="fr-FR"/>
        </w:rPr>
        <w:t xml:space="preserve"> est </w:t>
      </w:r>
      <w:r w:rsidRPr="00F545BF">
        <w:rPr>
          <w:i/>
          <w:lang w:val="fr-FR"/>
        </w:rPr>
        <w:t>fcn-resnet18-deepscene-576x320</w:t>
      </w:r>
      <w:r w:rsidR="00DB2DA9" w:rsidRPr="008D0E1B">
        <w:rPr>
          <w:vertAlign w:val="superscript"/>
          <w:lang w:val="fr-FR"/>
        </w:rPr>
        <w:t xml:space="preserve"> </w:t>
      </w:r>
      <w:r w:rsidR="00DB2DA9" w:rsidRPr="008D0E1B">
        <w:rPr>
          <w:rStyle w:val="Appelnotedebasdep"/>
          <w:lang w:val="fr-FR"/>
        </w:rPr>
        <w:footnoteReference w:id="27"/>
      </w:r>
      <w:r w:rsidRPr="008D0E1B">
        <w:rPr>
          <w:lang w:val="fr-FR"/>
        </w:rPr>
        <w:t>.</w:t>
      </w:r>
      <w:r w:rsidR="008039AB" w:rsidRPr="008D0E1B">
        <w:rPr>
          <w:lang w:val="fr-FR"/>
        </w:rPr>
        <w:t xml:space="preserve"> </w:t>
      </w:r>
      <w:r w:rsidRPr="008D0E1B">
        <w:rPr>
          <w:lang w:val="fr-FR"/>
        </w:rPr>
        <w:t xml:space="preserve">Un script </w:t>
      </w:r>
      <w:r w:rsidRPr="00F545BF">
        <w:rPr>
          <w:i/>
          <w:lang w:val="fr-FR"/>
        </w:rPr>
        <w:t>Python</w:t>
      </w:r>
      <w:r w:rsidR="00DB2DA9" w:rsidRPr="008D0E1B">
        <w:rPr>
          <w:lang w:val="fr-FR"/>
        </w:rPr>
        <w:t xml:space="preserve"> </w:t>
      </w:r>
      <w:r w:rsidR="00DB2DA9" w:rsidRPr="008D0E1B">
        <w:rPr>
          <w:rStyle w:val="Appelnotedebasdep"/>
          <w:lang w:val="fr-FR"/>
        </w:rPr>
        <w:footnoteReference w:id="28"/>
      </w:r>
      <w:r w:rsidRPr="008D0E1B">
        <w:rPr>
          <w:lang w:val="fr-FR"/>
        </w:rPr>
        <w:t xml:space="preserve"> est utilisé afin de mesurer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de la classe de l’image prédite par l’architecture.</w:t>
      </w:r>
    </w:p>
    <w:p w14:paraId="1C3F862E" w14:textId="77777777" w:rsidR="00A87D2C" w:rsidRPr="008D0E1B" w:rsidRDefault="00704BFB" w:rsidP="00952DFA">
      <w:pPr>
        <w:pStyle w:val="Titre3"/>
        <w:ind w:left="702" w:hanging="717"/>
        <w:rPr>
          <w:rFonts w:cs="Times New Roman"/>
          <w:lang w:val="fr-FR"/>
        </w:rPr>
      </w:pPr>
      <w:bookmarkStart w:id="140" w:name="_Toc88430361"/>
      <w:r w:rsidRPr="008D0E1B">
        <w:rPr>
          <w:rFonts w:cs="Times New Roman"/>
          <w:lang w:val="fr-FR"/>
        </w:rPr>
        <w:t>Segmentation avec des vidéos</w:t>
      </w:r>
      <w:bookmarkEnd w:id="140"/>
    </w:p>
    <w:p w14:paraId="4C0B5F36" w14:textId="7B32F99B" w:rsidR="00A87D2C" w:rsidRPr="00F545BF" w:rsidRDefault="00704BFB" w:rsidP="00F545BF">
      <w:pPr>
        <w:pStyle w:val="Paragraphedeliste"/>
        <w:numPr>
          <w:ilvl w:val="0"/>
          <w:numId w:val="24"/>
        </w:numPr>
        <w:spacing w:after="225" w:line="265" w:lineRule="auto"/>
        <w:jc w:val="left"/>
        <w:rPr>
          <w:i/>
          <w:lang w:val="fr-FR"/>
        </w:rPr>
      </w:pPr>
      <w:r w:rsidRPr="00F545BF">
        <w:rPr>
          <w:i/>
          <w:lang w:val="fr-FR"/>
        </w:rPr>
        <w:t>Préparation et prétraitement</w:t>
      </w:r>
    </w:p>
    <w:p w14:paraId="6B5085EA" w14:textId="583A8D2D" w:rsidR="00A87D2C" w:rsidRPr="008D0E1B" w:rsidRDefault="00704BFB" w:rsidP="00952DFA">
      <w:pPr>
        <w:ind w:left="-3"/>
        <w:rPr>
          <w:lang w:val="fr-FR"/>
        </w:rPr>
      </w:pPr>
      <w:r w:rsidRPr="008D0E1B">
        <w:rPr>
          <w:lang w:val="fr-FR"/>
        </w:rPr>
        <w:t>L’évaluation de la segmentatio</w:t>
      </w:r>
      <w:r w:rsidR="0063453C" w:rsidRPr="008D0E1B">
        <w:rPr>
          <w:lang w:val="fr-FR"/>
        </w:rPr>
        <w:t>n avec des vidéos va s’effectu</w:t>
      </w:r>
      <w:r w:rsidR="003D0058" w:rsidRPr="008D0E1B">
        <w:rPr>
          <w:lang w:val="fr-FR"/>
        </w:rPr>
        <w:t>er</w:t>
      </w:r>
      <w:r w:rsidRPr="008D0E1B">
        <w:rPr>
          <w:lang w:val="fr-FR"/>
        </w:rPr>
        <w:t xml:space="preserve"> non pas avec la caméra, mais avec un matériel vidéo virtuel. En effet, il n’est pas réaliste de pouvoir travailler sur le terrain. La commande </w:t>
      </w:r>
      <w:proofErr w:type="spellStart"/>
      <w:r w:rsidRPr="00F545BF">
        <w:rPr>
          <w:i/>
          <w:lang w:val="fr-FR"/>
        </w:rPr>
        <w:t>segnet</w:t>
      </w:r>
      <w:proofErr w:type="spellEnd"/>
      <w:r w:rsidRPr="00F545BF">
        <w:rPr>
          <w:i/>
          <w:lang w:val="fr-FR"/>
        </w:rPr>
        <w:t>-camera</w:t>
      </w:r>
      <w:r w:rsidRPr="008D0E1B">
        <w:rPr>
          <w:lang w:val="fr-FR"/>
        </w:rPr>
        <w:t xml:space="preserve"> permet de fournir en option le matériel qui doit être utilisé, par exemple </w:t>
      </w:r>
      <w:r w:rsidRPr="00F545BF">
        <w:rPr>
          <w:i/>
          <w:lang w:val="fr-FR"/>
        </w:rPr>
        <w:t>/dev/video0</w:t>
      </w:r>
      <w:r w:rsidRPr="008D0E1B">
        <w:rPr>
          <w:lang w:val="fr-FR"/>
        </w:rPr>
        <w:t xml:space="preserve"> pour la caméra. Le module </w:t>
      </w:r>
      <w:r w:rsidRPr="00F545BF">
        <w:rPr>
          <w:i/>
          <w:lang w:val="fr-FR"/>
        </w:rPr>
        <w:t>v4l2loopback</w:t>
      </w:r>
      <w:r w:rsidR="00DB2DA9" w:rsidRPr="008D0E1B">
        <w:rPr>
          <w:lang w:val="fr-FR"/>
        </w:rPr>
        <w:t xml:space="preserve"> </w:t>
      </w:r>
      <w:r w:rsidR="00DB2DA9" w:rsidRPr="008D0E1B">
        <w:rPr>
          <w:rStyle w:val="Appelnotedebasdep"/>
          <w:lang w:val="fr-FR"/>
        </w:rPr>
        <w:footnoteReference w:id="29"/>
      </w:r>
      <w:r w:rsidRPr="008D0E1B">
        <w:rPr>
          <w:lang w:val="fr-FR"/>
        </w:rPr>
        <w:t xml:space="preserve"> permet de créer un matériel vidéo virtuel </w:t>
      </w:r>
      <w:r w:rsidRPr="00F545BF">
        <w:rPr>
          <w:i/>
          <w:lang w:val="fr-FR"/>
        </w:rPr>
        <w:lastRenderedPageBreak/>
        <w:t>/dev/video1</w:t>
      </w:r>
      <w:r w:rsidRPr="008D0E1B">
        <w:rPr>
          <w:lang w:val="fr-FR"/>
        </w:rPr>
        <w:t xml:space="preserve">. Ce matériel permet de recevoir un flux vidéo, qui pourra alors alimenter l’utilitaire </w:t>
      </w:r>
      <w:proofErr w:type="spellStart"/>
      <w:r w:rsidRPr="00F545BF">
        <w:rPr>
          <w:i/>
          <w:lang w:val="fr-FR"/>
        </w:rPr>
        <w:t>segnet</w:t>
      </w:r>
      <w:proofErr w:type="spellEnd"/>
      <w:r w:rsidRPr="00F545BF">
        <w:rPr>
          <w:i/>
          <w:lang w:val="fr-FR"/>
        </w:rPr>
        <w:t>-camera</w:t>
      </w:r>
      <w:r w:rsidRPr="008D0E1B">
        <w:rPr>
          <w:lang w:val="fr-FR"/>
        </w:rPr>
        <w:t xml:space="preserve">, comme le ferait la caméra. Le flux vidéo est produit par l’utilitaire </w:t>
      </w:r>
      <w:proofErr w:type="spellStart"/>
      <w:r w:rsidRPr="00F545BF">
        <w:rPr>
          <w:i/>
          <w:lang w:val="fr-FR"/>
        </w:rPr>
        <w:t>gstreamer</w:t>
      </w:r>
      <w:proofErr w:type="spellEnd"/>
      <w:r w:rsidRPr="008D0E1B">
        <w:rPr>
          <w:lang w:val="fr-FR"/>
        </w:rPr>
        <w:t xml:space="preserve"> avec comme données d’entrées le fichier de la vidéo et dirigé vers le matériel vidéo virtuel </w:t>
      </w:r>
      <w:r w:rsidRPr="00F545BF">
        <w:rPr>
          <w:i/>
          <w:lang w:val="fr-FR"/>
        </w:rPr>
        <w:t>/dev/video1</w:t>
      </w:r>
      <w:r w:rsidRPr="008D0E1B">
        <w:rPr>
          <w:lang w:val="fr-FR"/>
        </w:rPr>
        <w:t>.</w:t>
      </w:r>
    </w:p>
    <w:p w14:paraId="085BBE57" w14:textId="2AC68387" w:rsidR="00A87D2C" w:rsidRPr="008D0E1B" w:rsidRDefault="00704BFB" w:rsidP="00F545BF">
      <w:pPr>
        <w:ind w:left="-3"/>
        <w:rPr>
          <w:lang w:val="fr-FR"/>
        </w:rPr>
      </w:pPr>
      <w:r w:rsidRPr="008D0E1B">
        <w:rPr>
          <w:lang w:val="fr-FR"/>
        </w:rPr>
        <w:t xml:space="preserve">La difficulté réside dans le fait que le matériel vidéo virtuel et le flux vidéo doivent être compatibles avec ce que l’utilitaire </w:t>
      </w:r>
      <w:proofErr w:type="spellStart"/>
      <w:r w:rsidRPr="00F545BF">
        <w:rPr>
          <w:i/>
          <w:lang w:val="fr-FR"/>
        </w:rPr>
        <w:t>segnet</w:t>
      </w:r>
      <w:proofErr w:type="spellEnd"/>
      <w:r w:rsidRPr="00F545BF">
        <w:rPr>
          <w:i/>
          <w:lang w:val="fr-FR"/>
        </w:rPr>
        <w:t>-camera</w:t>
      </w:r>
      <w:r w:rsidRPr="008D0E1B">
        <w:rPr>
          <w:lang w:val="fr-FR"/>
        </w:rPr>
        <w:t xml:space="preserve"> s’attend, et qui a été conçu pour être compatible avec une caméra.</w:t>
      </w:r>
      <w:r w:rsidR="00F04369" w:rsidRPr="008D0E1B">
        <w:rPr>
          <w:lang w:val="fr-FR"/>
        </w:rPr>
        <w:t xml:space="preserve"> </w:t>
      </w:r>
      <w:r w:rsidRPr="008D0E1B">
        <w:rPr>
          <w:lang w:val="fr-FR"/>
        </w:rPr>
        <w:t xml:space="preserve">Le diagramme de la </w:t>
      </w:r>
      <w:r w:rsidR="000C4FAD" w:rsidRPr="008D0E1B">
        <w:rPr>
          <w:lang w:val="fr-FR"/>
        </w:rPr>
        <w:fldChar w:fldCharType="begin"/>
      </w:r>
      <w:r w:rsidR="000C4FAD" w:rsidRPr="008D0E1B">
        <w:rPr>
          <w:lang w:val="fr-FR"/>
        </w:rPr>
        <w:instrText xml:space="preserve"> REF _Ref84685777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F57D12" w:rsidRPr="008D0E1B">
        <w:rPr>
          <w:lang w:val="fr-FR"/>
        </w:rPr>
        <w:t xml:space="preserve">Figure </w:t>
      </w:r>
      <w:r w:rsidR="00F57D12">
        <w:rPr>
          <w:noProof/>
          <w:lang w:val="fr-FR"/>
        </w:rPr>
        <w:t>15</w:t>
      </w:r>
      <w:r w:rsidR="000C4FAD" w:rsidRPr="008D0E1B">
        <w:rPr>
          <w:lang w:val="fr-FR"/>
        </w:rPr>
        <w:fldChar w:fldCharType="end"/>
      </w:r>
      <w:r w:rsidR="000C4FAD" w:rsidRPr="008D0E1B">
        <w:rPr>
          <w:lang w:val="fr-FR"/>
        </w:rPr>
        <w:t xml:space="preserve"> </w:t>
      </w:r>
      <w:r w:rsidRPr="008D0E1B">
        <w:rPr>
          <w:lang w:val="fr-FR"/>
        </w:rPr>
        <w:t xml:space="preserve">résume à haut niveau les relations entre ces éléments. Pour comparaison, le diagramme de la </w:t>
      </w:r>
      <w:r w:rsidR="000C4FAD" w:rsidRPr="008D0E1B">
        <w:rPr>
          <w:lang w:val="fr-FR"/>
        </w:rPr>
        <w:fldChar w:fldCharType="begin"/>
      </w:r>
      <w:r w:rsidR="000C4FAD" w:rsidRPr="008D0E1B">
        <w:rPr>
          <w:lang w:val="fr-FR"/>
        </w:rPr>
        <w:instrText xml:space="preserve"> REF _Ref84685789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F57D12" w:rsidRPr="008D0E1B">
        <w:rPr>
          <w:lang w:val="fr-FR"/>
        </w:rPr>
        <w:t xml:space="preserve">Figure </w:t>
      </w:r>
      <w:r w:rsidR="00F57D12">
        <w:rPr>
          <w:noProof/>
          <w:lang w:val="fr-FR"/>
        </w:rPr>
        <w:t>16</w:t>
      </w:r>
      <w:r w:rsidR="000C4FAD" w:rsidRPr="008D0E1B">
        <w:rPr>
          <w:lang w:val="fr-FR"/>
        </w:rPr>
        <w:fldChar w:fldCharType="end"/>
      </w:r>
      <w:r w:rsidR="000C4FAD" w:rsidRPr="008D0E1B">
        <w:rPr>
          <w:lang w:val="fr-FR"/>
        </w:rPr>
        <w:t xml:space="preserve"> </w:t>
      </w:r>
      <w:r w:rsidRPr="008D0E1B">
        <w:rPr>
          <w:lang w:val="fr-FR"/>
        </w:rPr>
        <w:t>montre la segmentation avec la caméra.</w:t>
      </w:r>
    </w:p>
    <w:p w14:paraId="42A1C900"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51"/>
                    <a:stretch>
                      <a:fillRect/>
                    </a:stretch>
                  </pic:blipFill>
                  <pic:spPr>
                    <a:xfrm>
                      <a:off x="0" y="0"/>
                      <a:ext cx="3863291" cy="1034925"/>
                    </a:xfrm>
                    <a:prstGeom prst="rect">
                      <a:avLst/>
                    </a:prstGeom>
                  </pic:spPr>
                </pic:pic>
              </a:graphicData>
            </a:graphic>
          </wp:inline>
        </w:drawing>
      </w:r>
    </w:p>
    <w:p w14:paraId="53A8E415" w14:textId="37BF7003" w:rsidR="00FD1CC8" w:rsidRPr="008D0E1B" w:rsidRDefault="00FD1CC8" w:rsidP="00FD1CC8">
      <w:pPr>
        <w:pStyle w:val="Lgende"/>
        <w:rPr>
          <w:lang w:val="fr-FR"/>
        </w:rPr>
      </w:pPr>
      <w:bookmarkStart w:id="141" w:name="_Ref84685777"/>
      <w:bookmarkStart w:id="142" w:name="_Toc88430407"/>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15</w:t>
      </w:r>
      <w:r w:rsidRPr="008D0E1B">
        <w:rPr>
          <w:lang w:val="fr-FR"/>
        </w:rPr>
        <w:fldChar w:fldCharType="end"/>
      </w:r>
      <w:bookmarkEnd w:id="141"/>
      <w:r w:rsidRPr="008D0E1B">
        <w:rPr>
          <w:lang w:val="fr-FR"/>
        </w:rPr>
        <w:t>: Diagramme d’architecture de la segmentation d’une vidéo</w:t>
      </w:r>
      <w:bookmarkEnd w:id="142"/>
    </w:p>
    <w:p w14:paraId="1142E6BA" w14:textId="7777777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52"/>
                    <a:stretch>
                      <a:fillRect/>
                    </a:stretch>
                  </pic:blipFill>
                  <pic:spPr>
                    <a:xfrm>
                      <a:off x="0" y="0"/>
                      <a:ext cx="2971762" cy="1080031"/>
                    </a:xfrm>
                    <a:prstGeom prst="rect">
                      <a:avLst/>
                    </a:prstGeom>
                  </pic:spPr>
                </pic:pic>
              </a:graphicData>
            </a:graphic>
          </wp:inline>
        </w:drawing>
      </w:r>
    </w:p>
    <w:p w14:paraId="4E9A3307" w14:textId="0551B1F2" w:rsidR="00FD1CC8" w:rsidRPr="008D0E1B" w:rsidRDefault="00FD1CC8" w:rsidP="00FD1CC8">
      <w:pPr>
        <w:pStyle w:val="Lgende"/>
        <w:rPr>
          <w:lang w:val="fr-FR"/>
        </w:rPr>
      </w:pPr>
      <w:bookmarkStart w:id="143" w:name="_Ref84685789"/>
      <w:bookmarkStart w:id="144" w:name="_Toc8843040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16</w:t>
      </w:r>
      <w:r w:rsidRPr="008D0E1B">
        <w:rPr>
          <w:lang w:val="fr-FR"/>
        </w:rPr>
        <w:fldChar w:fldCharType="end"/>
      </w:r>
      <w:bookmarkEnd w:id="143"/>
      <w:r w:rsidRPr="008D0E1B">
        <w:rPr>
          <w:lang w:val="fr-FR"/>
        </w:rPr>
        <w:t>: Diagramme d’architecture de la segmentation avec la caméra</w:t>
      </w:r>
      <w:bookmarkEnd w:id="144"/>
    </w:p>
    <w:p w14:paraId="0CA47BFF" w14:textId="399E2281" w:rsidR="00A87D2C" w:rsidRPr="00F545BF" w:rsidRDefault="00704BFB" w:rsidP="00F545BF">
      <w:pPr>
        <w:pStyle w:val="Paragraphedeliste"/>
        <w:numPr>
          <w:ilvl w:val="0"/>
          <w:numId w:val="24"/>
        </w:numPr>
        <w:spacing w:after="225" w:line="265" w:lineRule="auto"/>
        <w:jc w:val="left"/>
        <w:rPr>
          <w:i/>
          <w:lang w:val="fr-FR"/>
        </w:rPr>
      </w:pPr>
      <w:r w:rsidRPr="00F545BF">
        <w:rPr>
          <w:i/>
          <w:lang w:val="fr-FR"/>
        </w:rPr>
        <w:t>Segmentation et évaluation</w:t>
      </w:r>
    </w:p>
    <w:p w14:paraId="1D35A10F" w14:textId="3DB3D1D2" w:rsidR="00A87D2C" w:rsidRPr="008D0E1B" w:rsidRDefault="00704BFB" w:rsidP="00952DFA">
      <w:pPr>
        <w:ind w:left="-3"/>
        <w:rPr>
          <w:lang w:val="fr-FR"/>
        </w:rPr>
      </w:pPr>
      <w:r w:rsidRPr="008D0E1B">
        <w:rPr>
          <w:lang w:val="fr-FR"/>
        </w:rPr>
        <w:t xml:space="preserve">Les tests de performance de la segmentation de vidéos se déroulent de la manière précisée dans la section </w:t>
      </w:r>
      <w:r w:rsidRPr="00F545BF">
        <w:rPr>
          <w:i/>
          <w:lang w:val="fr-FR"/>
        </w:rPr>
        <w:t>3.7.1 Stratégie de test de l’inférence</w:t>
      </w:r>
      <w:r w:rsidRPr="008D0E1B">
        <w:rPr>
          <w:lang w:val="fr-FR"/>
        </w:rPr>
        <w:t>.</w:t>
      </w:r>
    </w:p>
    <w:p w14:paraId="2D707180" w14:textId="66E0F6C8" w:rsidR="00A87D2C" w:rsidRPr="008D0E1B" w:rsidRDefault="00704BFB" w:rsidP="00952DFA">
      <w:pPr>
        <w:spacing w:after="214"/>
        <w:ind w:left="-3"/>
        <w:rPr>
          <w:lang w:val="fr-FR"/>
        </w:rPr>
      </w:pPr>
      <w:r w:rsidRPr="008D0E1B">
        <w:rPr>
          <w:lang w:val="fr-FR"/>
        </w:rPr>
        <w:t xml:space="preserve">L’un des avantages de l’utilitaire </w:t>
      </w:r>
      <w:proofErr w:type="spellStart"/>
      <w:r w:rsidRPr="00F545BF">
        <w:rPr>
          <w:i/>
          <w:lang w:val="fr-FR"/>
        </w:rPr>
        <w:t>gstreamer</w:t>
      </w:r>
      <w:proofErr w:type="spellEnd"/>
      <w:r w:rsidRPr="008D0E1B">
        <w:rPr>
          <w:lang w:val="fr-FR"/>
        </w:rPr>
        <w:t xml:space="preserve"> est de pouvoir contrôler la résolution et le nombre d’images par seconde (FPS) de la vidéo qui doit être segmentée. Les différentes résolutions et FPS qui désirent être exécutées sont préparées dans un script </w:t>
      </w:r>
      <w:proofErr w:type="spellStart"/>
      <w:r w:rsidRPr="00F545BF">
        <w:rPr>
          <w:i/>
          <w:lang w:val="fr-FR"/>
        </w:rPr>
        <w:t>shell</w:t>
      </w:r>
      <w:proofErr w:type="spellEnd"/>
      <w:r w:rsidRPr="008D0E1B">
        <w:rPr>
          <w:lang w:val="fr-FR"/>
        </w:rPr>
        <w:t xml:space="preserve"> écrit pour l’occasion. Le script s’occupe de démarrer </w:t>
      </w:r>
      <w:proofErr w:type="spellStart"/>
      <w:r w:rsidRPr="00F545BF">
        <w:rPr>
          <w:i/>
          <w:lang w:val="fr-FR"/>
        </w:rPr>
        <w:t>gstreamer</w:t>
      </w:r>
      <w:proofErr w:type="spellEnd"/>
      <w:r w:rsidRPr="008D0E1B">
        <w:rPr>
          <w:lang w:val="fr-FR"/>
        </w:rPr>
        <w:t xml:space="preserve"> avec les bons paramètres, et en parallèle de démarrer la segmentation avec </w:t>
      </w:r>
      <w:proofErr w:type="spellStart"/>
      <w:r w:rsidRPr="00F545BF">
        <w:rPr>
          <w:i/>
          <w:lang w:val="fr-FR"/>
        </w:rPr>
        <w:t>segnet</w:t>
      </w:r>
      <w:proofErr w:type="spellEnd"/>
      <w:r w:rsidRPr="00F545BF">
        <w:rPr>
          <w:i/>
          <w:lang w:val="fr-FR"/>
        </w:rPr>
        <w:t>-camera</w:t>
      </w:r>
      <w:r w:rsidRPr="008D0E1B">
        <w:rPr>
          <w:lang w:val="fr-FR"/>
        </w:rPr>
        <w:t>. Un jeu de résolution peut être testé unitairement</w:t>
      </w:r>
      <w:r w:rsidR="001F01B2" w:rsidRPr="008D0E1B">
        <w:rPr>
          <w:vertAlign w:val="superscript"/>
          <w:lang w:val="fr-FR"/>
        </w:rPr>
        <w:t xml:space="preserve"> </w:t>
      </w:r>
      <w:r w:rsidR="001F01B2" w:rsidRPr="008D0E1B">
        <w:rPr>
          <w:rStyle w:val="Appelnotedebasdep"/>
          <w:lang w:val="fr-FR"/>
        </w:rPr>
        <w:footnoteReference w:id="30"/>
      </w:r>
      <w:r w:rsidRPr="008D0E1B">
        <w:rPr>
          <w:lang w:val="fr-FR"/>
        </w:rPr>
        <w:t>, ou plusieurs en séquence</w:t>
      </w:r>
      <w:r w:rsidR="001F01B2" w:rsidRPr="008D0E1B">
        <w:rPr>
          <w:vertAlign w:val="superscript"/>
          <w:lang w:val="fr-FR"/>
        </w:rPr>
        <w:t xml:space="preserve"> </w:t>
      </w:r>
      <w:r w:rsidR="001F01B2" w:rsidRPr="008D0E1B">
        <w:rPr>
          <w:rStyle w:val="Appelnotedebasdep"/>
          <w:lang w:val="fr-FR"/>
        </w:rPr>
        <w:footnoteReference w:id="31"/>
      </w:r>
      <w:r w:rsidRPr="008D0E1B">
        <w:rPr>
          <w:lang w:val="fr-FR"/>
        </w:rPr>
        <w:t>.</w:t>
      </w:r>
    </w:p>
    <w:p w14:paraId="345816A9" w14:textId="022E5194" w:rsidR="00A87D2C" w:rsidRPr="008D0E1B" w:rsidRDefault="00704BFB" w:rsidP="002A34B9">
      <w:pPr>
        <w:ind w:left="-3"/>
        <w:rPr>
          <w:lang w:val="fr-FR"/>
        </w:rPr>
      </w:pPr>
      <w:r w:rsidRPr="008D0E1B">
        <w:rPr>
          <w:lang w:val="fr-FR"/>
        </w:rPr>
        <w:lastRenderedPageBreak/>
        <w:t>Les résolutions et images par seconde qui ont été testées sont résumées dans le tableau 4.</w:t>
      </w:r>
      <w:r w:rsidR="008039AB" w:rsidRPr="008D0E1B">
        <w:rPr>
          <w:lang w:val="fr-FR"/>
        </w:rPr>
        <w:t xml:space="preserve"> </w:t>
      </w:r>
      <w:r w:rsidRPr="008D0E1B">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8D0E1B">
        <w:rPr>
          <w:lang w:val="fr-FR"/>
        </w:rPr>
        <w:t>le</w:t>
      </w:r>
      <w:r w:rsidRPr="008D0E1B">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8D0E1B" w:rsidRDefault="00704BFB" w:rsidP="00952DFA">
      <w:pPr>
        <w:spacing w:after="465"/>
        <w:ind w:left="-3"/>
        <w:rPr>
          <w:lang w:val="fr-FR"/>
        </w:rPr>
      </w:pPr>
      <w:r w:rsidRPr="008D0E1B">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8D0E1B">
        <w:rPr>
          <w:lang w:val="fr-FR"/>
        </w:rPr>
        <w:t>le</w:t>
      </w:r>
      <w:r w:rsidRPr="008D0E1B">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8D0E1B" w:rsidRDefault="00704BFB" w:rsidP="00952DFA">
      <w:pPr>
        <w:pStyle w:val="Titre2"/>
        <w:ind w:left="631" w:hanging="646"/>
        <w:rPr>
          <w:rFonts w:cs="Times New Roman"/>
          <w:lang w:val="fr-FR"/>
        </w:rPr>
      </w:pPr>
      <w:bookmarkStart w:id="145" w:name="_Toc88430362"/>
      <w:r w:rsidRPr="008D0E1B">
        <w:rPr>
          <w:rFonts w:cs="Times New Roman"/>
          <w:lang w:val="fr-FR"/>
        </w:rPr>
        <w:t>Réentrainement</w:t>
      </w:r>
      <w:bookmarkEnd w:id="145"/>
    </w:p>
    <w:p w14:paraId="311F1C74" w14:textId="1EF5BC20" w:rsidR="00A87D2C" w:rsidRPr="008D0E1B" w:rsidRDefault="00704BFB" w:rsidP="00952DFA">
      <w:pPr>
        <w:ind w:left="-3"/>
        <w:rPr>
          <w:lang w:val="fr-FR"/>
        </w:rPr>
      </w:pPr>
      <w:r w:rsidRPr="008D0E1B">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8D0E1B" w:rsidRDefault="00704BFB" w:rsidP="00952DFA">
      <w:pPr>
        <w:ind w:left="-3"/>
        <w:rPr>
          <w:lang w:val="fr-FR"/>
        </w:rPr>
      </w:pPr>
      <w:r w:rsidRPr="008D0E1B">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7B93293E" w:rsidR="00A87D2C" w:rsidRPr="008D0E1B" w:rsidRDefault="00704BFB" w:rsidP="00952DFA">
      <w:pPr>
        <w:ind w:left="-3"/>
        <w:rPr>
          <w:lang w:val="fr-FR"/>
        </w:rPr>
      </w:pPr>
      <w:r w:rsidRPr="008D0E1B">
        <w:rPr>
          <w:lang w:val="fr-FR"/>
        </w:rPr>
        <w:t>Le réentrainement sera jugé nécessaire si la prédiction de la segmentation est en deçà des attentes, ou inutilisable. Le choix d’adapter une architecture avec les méthodes d’apprentissage par transfert (</w:t>
      </w:r>
      <w:r w:rsidRPr="00F545BF">
        <w:rPr>
          <w:i/>
          <w:lang w:val="fr-FR"/>
        </w:rPr>
        <w:t>Transfer Learning</w:t>
      </w:r>
      <w:r w:rsidRPr="008D0E1B">
        <w:rPr>
          <w:lang w:val="fr-FR"/>
        </w:rPr>
        <w:t xml:space="preserve"> en anglais) et d’adaptation de domaine (</w:t>
      </w:r>
      <w:r w:rsidRPr="00F545BF">
        <w:rPr>
          <w:i/>
          <w:lang w:val="fr-FR"/>
        </w:rPr>
        <w:t>Domain Adaptation</w:t>
      </w:r>
      <w:r w:rsidRPr="008D0E1B">
        <w:rPr>
          <w:lang w:val="fr-FR"/>
        </w:rPr>
        <w:t xml:space="preserve"> en anglais) sera la première option privilégiée, car cela procure un gain de temps non négligeable : il n’y a pas besoin de passer à travers tout le processus </w:t>
      </w:r>
      <w:r w:rsidRPr="00F545BF">
        <w:rPr>
          <w:i/>
          <w:lang w:val="fr-FR"/>
        </w:rPr>
        <w:t>essai-erreur</w:t>
      </w:r>
      <w:r w:rsidRPr="008D0E1B">
        <w:rPr>
          <w:lang w:val="fr-FR"/>
        </w:rPr>
        <w:t>,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04A61D64" w:rsidR="00A87D2C" w:rsidRPr="008D0E1B" w:rsidRDefault="00704BFB" w:rsidP="00952DFA">
      <w:pPr>
        <w:ind w:left="-3"/>
        <w:rPr>
          <w:lang w:val="fr-FR"/>
        </w:rPr>
      </w:pPr>
      <w:r w:rsidRPr="008D0E1B">
        <w:rPr>
          <w:lang w:val="fr-FR"/>
        </w:rPr>
        <w:lastRenderedPageBreak/>
        <w:t xml:space="preserve">Le diagramme de la </w:t>
      </w:r>
      <w:commentRangeStart w:id="146"/>
      <w:r w:rsidRPr="008D0E1B">
        <w:rPr>
          <w:lang w:val="fr-FR"/>
        </w:rPr>
        <w:t xml:space="preserve">figure 17 </w:t>
      </w:r>
      <w:commentRangeEnd w:id="146"/>
      <w:r w:rsidR="00F545BF">
        <w:rPr>
          <w:rStyle w:val="Marquedecommentaire"/>
        </w:rPr>
        <w:commentReference w:id="146"/>
      </w:r>
      <w:r w:rsidRPr="008D0E1B">
        <w:rPr>
          <w:lang w:val="fr-FR"/>
        </w:rPr>
        <w:t xml:space="preserve">présente la méthodologie qu’il faut suivre pour </w:t>
      </w:r>
      <w:proofErr w:type="spellStart"/>
      <w:r w:rsidRPr="008D0E1B">
        <w:rPr>
          <w:lang w:val="fr-FR"/>
        </w:rPr>
        <w:t>réentrainer</w:t>
      </w:r>
      <w:proofErr w:type="spellEnd"/>
      <w:r w:rsidRPr="008D0E1B">
        <w:rPr>
          <w:lang w:val="fr-FR"/>
        </w:rPr>
        <w:t xml:space="preserve">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8D0E1B">
        <w:rPr>
          <w:lang w:val="fr-FR"/>
        </w:rPr>
        <w:t xml:space="preserve"> </w:t>
      </w:r>
      <w:r w:rsidRPr="008D0E1B">
        <w:rPr>
          <w:lang w:val="fr-FR"/>
        </w:rPr>
        <w:t xml:space="preserve">vérité terrain, les bonnes </w:t>
      </w:r>
      <w:proofErr w:type="gramStart"/>
      <w:r w:rsidRPr="008D0E1B">
        <w:rPr>
          <w:lang w:val="fr-FR"/>
        </w:rPr>
        <w:t>résolutions;</w:t>
      </w:r>
      <w:proofErr w:type="gramEnd"/>
      <w:r w:rsidRPr="008D0E1B">
        <w:rPr>
          <w:lang w:val="fr-FR"/>
        </w:rPr>
        <w:t xml:space="preserve">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sidRPr="008D0E1B">
        <w:rPr>
          <w:lang w:val="fr-FR"/>
        </w:rPr>
        <w:t xml:space="preserve"> </w:t>
      </w:r>
      <w:r w:rsidR="000C4FAD" w:rsidRPr="008D0E1B">
        <w:rPr>
          <w:lang w:val="fr-FR"/>
        </w:rPr>
        <w:fldChar w:fldCharType="begin"/>
      </w:r>
      <w:r w:rsidR="000C4FAD" w:rsidRPr="008D0E1B">
        <w:rPr>
          <w:lang w:val="fr-FR"/>
        </w:rPr>
        <w:instrText xml:space="preserve"> REF _Ref84685806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F57D12" w:rsidRPr="008D0E1B">
        <w:rPr>
          <w:lang w:val="fr-FR"/>
        </w:rPr>
        <w:t xml:space="preserve">Figure </w:t>
      </w:r>
      <w:r w:rsidR="00F57D12">
        <w:rPr>
          <w:noProof/>
          <w:lang w:val="fr-FR"/>
        </w:rPr>
        <w:t>17</w:t>
      </w:r>
      <w:r w:rsidR="000C4FAD" w:rsidRPr="008D0E1B">
        <w:rPr>
          <w:lang w:val="fr-FR"/>
        </w:rPr>
        <w:fldChar w:fldCharType="end"/>
      </w:r>
      <w:r w:rsidRPr="008D0E1B">
        <w:rPr>
          <w:lang w:val="fr-FR"/>
        </w:rPr>
        <w:t>.</w:t>
      </w:r>
    </w:p>
    <w:p w14:paraId="17707963"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53"/>
                    <a:stretch>
                      <a:fillRect/>
                    </a:stretch>
                  </pic:blipFill>
                  <pic:spPr>
                    <a:xfrm>
                      <a:off x="0" y="0"/>
                      <a:ext cx="3863447" cy="4345375"/>
                    </a:xfrm>
                    <a:prstGeom prst="rect">
                      <a:avLst/>
                    </a:prstGeom>
                  </pic:spPr>
                </pic:pic>
              </a:graphicData>
            </a:graphic>
          </wp:inline>
        </w:drawing>
      </w:r>
    </w:p>
    <w:p w14:paraId="50ED773F" w14:textId="44966FBE" w:rsidR="00ED2278" w:rsidRPr="008D0E1B" w:rsidRDefault="00ED2278" w:rsidP="00ED2278">
      <w:pPr>
        <w:pStyle w:val="Lgende"/>
        <w:rPr>
          <w:lang w:val="fr-FR"/>
        </w:rPr>
      </w:pPr>
      <w:bookmarkStart w:id="147" w:name="_Ref84685806"/>
      <w:bookmarkStart w:id="148" w:name="_Toc88430409"/>
      <w:r w:rsidRPr="008D0E1B">
        <w:rPr>
          <w:lang w:val="fr-FR"/>
        </w:rPr>
        <w:t xml:space="preserve">Figure </w:t>
      </w:r>
      <w:r w:rsidR="00BF6295" w:rsidRPr="008D0E1B">
        <w:rPr>
          <w:lang w:val="fr-FR"/>
        </w:rPr>
        <w:fldChar w:fldCharType="begin"/>
      </w:r>
      <w:r w:rsidR="00BF6295" w:rsidRPr="008D0E1B">
        <w:rPr>
          <w:lang w:val="fr-FR"/>
        </w:rPr>
        <w:instrText xml:space="preserve"> SEQ Figure \* ARABIC </w:instrText>
      </w:r>
      <w:r w:rsidR="00BF6295" w:rsidRPr="008D0E1B">
        <w:rPr>
          <w:lang w:val="fr-FR"/>
        </w:rPr>
        <w:fldChar w:fldCharType="separate"/>
      </w:r>
      <w:r w:rsidR="00F57D12">
        <w:rPr>
          <w:noProof/>
          <w:lang w:val="fr-FR"/>
        </w:rPr>
        <w:t>17</w:t>
      </w:r>
      <w:r w:rsidR="00BF6295" w:rsidRPr="008D0E1B">
        <w:rPr>
          <w:noProof/>
          <w:lang w:val="fr-FR"/>
        </w:rPr>
        <w:fldChar w:fldCharType="end"/>
      </w:r>
      <w:bookmarkEnd w:id="147"/>
      <w:r w:rsidRPr="008D0E1B">
        <w:rPr>
          <w:lang w:val="fr-FR"/>
        </w:rPr>
        <w:t>: Méthodologie du réentrainement</w:t>
      </w:r>
      <w:bookmarkEnd w:id="148"/>
    </w:p>
    <w:p w14:paraId="41049323" w14:textId="77777777" w:rsidR="00A87D2C" w:rsidRPr="008D0E1B" w:rsidRDefault="00704BFB" w:rsidP="00952DFA">
      <w:pPr>
        <w:pStyle w:val="Titre3"/>
        <w:ind w:left="702" w:hanging="717"/>
        <w:rPr>
          <w:rFonts w:cs="Times New Roman"/>
          <w:lang w:val="fr-FR"/>
        </w:rPr>
      </w:pPr>
      <w:bookmarkStart w:id="149" w:name="_Toc88430363"/>
      <w:commentRangeStart w:id="150"/>
      <w:r w:rsidRPr="008D0E1B">
        <w:rPr>
          <w:rFonts w:cs="Times New Roman"/>
          <w:lang w:val="fr-FR"/>
        </w:rPr>
        <w:t>Choix de l’architecture FCN</w:t>
      </w:r>
      <w:commentRangeEnd w:id="150"/>
      <w:r w:rsidR="004A6F25" w:rsidRPr="008D0E1B">
        <w:rPr>
          <w:rStyle w:val="Marquedecommentaire"/>
          <w:rFonts w:eastAsiaTheme="minorEastAsia" w:cs="Times New Roman"/>
        </w:rPr>
        <w:commentReference w:id="150"/>
      </w:r>
      <w:bookmarkEnd w:id="149"/>
    </w:p>
    <w:p w14:paraId="678D8B17" w14:textId="39CA04AF" w:rsidR="00A87D2C" w:rsidRPr="008D0E1B" w:rsidRDefault="00704BFB" w:rsidP="00952DFA">
      <w:pPr>
        <w:ind w:left="-3"/>
        <w:rPr>
          <w:lang w:val="fr-FR"/>
        </w:rPr>
      </w:pPr>
      <w:r w:rsidRPr="008D0E1B">
        <w:rPr>
          <w:lang w:val="fr-FR"/>
        </w:rPr>
        <w:t xml:space="preserve">Le premier modèle qui est évalué est celui de l’architecture </w:t>
      </w:r>
      <w:r w:rsidR="00895AF1" w:rsidRPr="00895AF1">
        <w:rPr>
          <w:i/>
          <w:lang w:val="fr-FR"/>
        </w:rPr>
        <w:t>SegNet18</w:t>
      </w:r>
      <w:r w:rsidRPr="008D0E1B">
        <w:rPr>
          <w:lang w:val="fr-FR"/>
        </w:rPr>
        <w:t xml:space="preserve"> entrainée avec le jeu de données </w:t>
      </w:r>
      <w:commentRangeStart w:id="151"/>
      <w:commentRangeStart w:id="152"/>
      <w:proofErr w:type="spellStart"/>
      <w:r w:rsidRPr="00F545BF">
        <w:rPr>
          <w:i/>
          <w:lang w:val="fr-FR"/>
        </w:rPr>
        <w:t>DeepSCene</w:t>
      </w:r>
      <w:proofErr w:type="spellEnd"/>
      <w:r w:rsidRPr="008D0E1B">
        <w:rPr>
          <w:lang w:val="fr-FR"/>
        </w:rPr>
        <w:t xml:space="preserve">, </w:t>
      </w:r>
      <w:commentRangeEnd w:id="151"/>
      <w:r w:rsidR="004A6F25" w:rsidRPr="008D0E1B">
        <w:rPr>
          <w:rStyle w:val="Marquedecommentaire"/>
        </w:rPr>
        <w:commentReference w:id="151"/>
      </w:r>
      <w:commentRangeEnd w:id="152"/>
      <w:r w:rsidR="00E62881">
        <w:rPr>
          <w:rStyle w:val="Marquedecommentaire"/>
        </w:rPr>
        <w:commentReference w:id="152"/>
      </w:r>
      <w:r w:rsidRPr="008D0E1B">
        <w:rPr>
          <w:lang w:val="fr-FR"/>
        </w:rPr>
        <w:t xml:space="preserve">et fourni par NVIDIA. Le second de la liste, et qui est aussi déjà fourni par NVIDIA, est l’architecture de </w:t>
      </w:r>
      <w:r w:rsidR="00895AF1" w:rsidRPr="00895AF1">
        <w:rPr>
          <w:i/>
          <w:lang w:val="fr-FR"/>
        </w:rPr>
        <w:t>SegNet18</w:t>
      </w:r>
      <w:r w:rsidRPr="008D0E1B">
        <w:rPr>
          <w:lang w:val="fr-FR"/>
        </w:rPr>
        <w:t xml:space="preserve"> entrainée avec le jeu de donnée </w:t>
      </w:r>
      <w:proofErr w:type="spellStart"/>
      <w:r w:rsidRPr="00F545BF">
        <w:rPr>
          <w:i/>
          <w:lang w:val="fr-FR"/>
        </w:rPr>
        <w:t>CityScape</w:t>
      </w:r>
      <w:r w:rsidR="004D5F04">
        <w:rPr>
          <w:i/>
          <w:lang w:val="fr-FR"/>
        </w:rPr>
        <w:t>s</w:t>
      </w:r>
      <w:proofErr w:type="spellEnd"/>
      <w:r w:rsidRPr="008D0E1B">
        <w:rPr>
          <w:lang w:val="fr-FR"/>
        </w:rPr>
        <w:t xml:space="preserve">. Les deux </w:t>
      </w:r>
      <w:r w:rsidRPr="008D0E1B">
        <w:rPr>
          <w:lang w:val="fr-FR"/>
        </w:rPr>
        <w:lastRenderedPageBreak/>
        <w:t xml:space="preserve">autres architectures, </w:t>
      </w:r>
      <w:commentRangeStart w:id="153"/>
      <w:commentRangeStart w:id="154"/>
      <w:r w:rsidRPr="00F545BF">
        <w:rPr>
          <w:i/>
          <w:lang w:val="fr-FR"/>
        </w:rPr>
        <w:t>ResNet101</w:t>
      </w:r>
      <w:r w:rsidRPr="008D0E1B">
        <w:rPr>
          <w:lang w:val="fr-FR"/>
        </w:rPr>
        <w:t xml:space="preserve"> &amp; </w:t>
      </w:r>
      <w:proofErr w:type="spellStart"/>
      <w:r w:rsidRPr="00F545BF">
        <w:rPr>
          <w:i/>
          <w:lang w:val="fr-FR"/>
        </w:rPr>
        <w:t>DeepScene</w:t>
      </w:r>
      <w:proofErr w:type="spellEnd"/>
      <w:r w:rsidRPr="008D0E1B">
        <w:rPr>
          <w:lang w:val="fr-FR"/>
        </w:rPr>
        <w:t xml:space="preserve"> et </w:t>
      </w:r>
      <w:r w:rsidRPr="00F545BF">
        <w:rPr>
          <w:i/>
          <w:lang w:val="fr-FR"/>
        </w:rPr>
        <w:t>DeepLabV3</w:t>
      </w:r>
      <w:r w:rsidRPr="008D0E1B">
        <w:rPr>
          <w:lang w:val="fr-FR"/>
        </w:rPr>
        <w:t xml:space="preserve"> &amp; </w:t>
      </w:r>
      <w:proofErr w:type="spellStart"/>
      <w:r w:rsidRPr="00F545BF">
        <w:rPr>
          <w:i/>
          <w:lang w:val="fr-FR"/>
        </w:rPr>
        <w:t>Deepscene</w:t>
      </w:r>
      <w:commentRangeEnd w:id="153"/>
      <w:proofErr w:type="spellEnd"/>
      <w:r w:rsidR="006866E0" w:rsidRPr="00F545BF">
        <w:rPr>
          <w:rStyle w:val="Marquedecommentaire"/>
          <w:i/>
        </w:rPr>
        <w:commentReference w:id="153"/>
      </w:r>
      <w:commentRangeEnd w:id="154"/>
      <w:r w:rsidR="00AD28AE">
        <w:rPr>
          <w:rStyle w:val="Marquedecommentaire"/>
        </w:rPr>
        <w:commentReference w:id="154"/>
      </w:r>
      <w:r w:rsidRPr="008D0E1B">
        <w:rPr>
          <w:lang w:val="fr-FR"/>
        </w:rPr>
        <w:t xml:space="preserv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w:t>
      </w:r>
      <w:r w:rsidRPr="00F545BF">
        <w:rPr>
          <w:i/>
          <w:lang w:val="fr-FR"/>
        </w:rPr>
        <w:t>DeepLabV3</w:t>
      </w:r>
      <w:r w:rsidRPr="008D0E1B">
        <w:rPr>
          <w:lang w:val="fr-FR"/>
        </w:rPr>
        <w:t xml:space="preserve"> avec le jeu de données de l’APC-PJC.</w:t>
      </w:r>
    </w:p>
    <w:p w14:paraId="3C1DE858" w14:textId="77777777" w:rsidR="00A87D2C" w:rsidRPr="008D0E1B" w:rsidRDefault="00704BFB" w:rsidP="00952DFA">
      <w:pPr>
        <w:pStyle w:val="Titre1"/>
        <w:ind w:left="501" w:hanging="516"/>
        <w:rPr>
          <w:rFonts w:ascii="Times New Roman" w:hAnsi="Times New Roman" w:cs="Times New Roman"/>
          <w:lang w:val="fr-FR"/>
        </w:rPr>
      </w:pPr>
      <w:bookmarkStart w:id="155" w:name="_Toc88430364"/>
      <w:r w:rsidRPr="008D0E1B">
        <w:rPr>
          <w:rFonts w:ascii="Times New Roman" w:hAnsi="Times New Roman" w:cs="Times New Roman"/>
          <w:lang w:val="fr-FR"/>
        </w:rPr>
        <w:t>Résultats</w:t>
      </w:r>
      <w:bookmarkEnd w:id="155"/>
    </w:p>
    <w:p w14:paraId="62673C87" w14:textId="73A50C08" w:rsidR="00A87D2C" w:rsidRPr="008D0E1B" w:rsidRDefault="00704BFB" w:rsidP="00952DFA">
      <w:pPr>
        <w:pStyle w:val="Titre2"/>
        <w:spacing w:after="180"/>
        <w:ind w:left="631" w:hanging="646"/>
        <w:rPr>
          <w:rFonts w:cs="Times New Roman"/>
          <w:lang w:val="fr-FR"/>
        </w:rPr>
      </w:pPr>
      <w:bookmarkStart w:id="156" w:name="_Toc88430365"/>
      <w:r w:rsidRPr="008D0E1B">
        <w:rPr>
          <w:rFonts w:cs="Times New Roman"/>
          <w:lang w:val="fr-FR"/>
        </w:rPr>
        <w:t>Performances matérielles</w:t>
      </w:r>
      <w:bookmarkEnd w:id="156"/>
    </w:p>
    <w:p w14:paraId="2D89E89A" w14:textId="2B94D3C4" w:rsidR="00A87D2C" w:rsidRPr="008D0E1B" w:rsidRDefault="00704BFB" w:rsidP="00952DFA">
      <w:pPr>
        <w:pStyle w:val="Titre3"/>
        <w:ind w:left="702" w:hanging="717"/>
        <w:rPr>
          <w:rFonts w:cs="Times New Roman"/>
          <w:lang w:val="fr-FR"/>
        </w:rPr>
      </w:pPr>
      <w:bookmarkStart w:id="157" w:name="_Toc88430366"/>
      <w:r w:rsidRPr="008D0E1B">
        <w:rPr>
          <w:rFonts w:cs="Times New Roman"/>
          <w:lang w:val="fr-FR"/>
        </w:rPr>
        <w:t>Stockage de données</w:t>
      </w:r>
      <w:bookmarkEnd w:id="157"/>
    </w:p>
    <w:p w14:paraId="1EAD2275" w14:textId="5F1EBA54" w:rsidR="00A87D2C" w:rsidRPr="008D0E1B" w:rsidRDefault="00704BFB" w:rsidP="00952DFA">
      <w:pPr>
        <w:spacing w:after="300"/>
        <w:ind w:left="-3"/>
        <w:rPr>
          <w:lang w:val="fr-FR"/>
        </w:rPr>
      </w:pPr>
      <w:r w:rsidRPr="008D0E1B">
        <w:rPr>
          <w:lang w:val="fr-FR"/>
        </w:rPr>
        <w:t xml:space="preserve">Pour tester les performances de la </w:t>
      </w:r>
      <w:proofErr w:type="spellStart"/>
      <w:r w:rsidRPr="008D0E1B">
        <w:rPr>
          <w:lang w:val="fr-FR"/>
        </w:rPr>
        <w:t>microSD</w:t>
      </w:r>
      <w:proofErr w:type="spellEnd"/>
      <w:r w:rsidRPr="008D0E1B">
        <w:rPr>
          <w:lang w:val="fr-FR"/>
        </w:rPr>
        <w:t xml:space="preserve"> et du disque SDD interne M.2 </w:t>
      </w:r>
      <w:proofErr w:type="spellStart"/>
      <w:r w:rsidRPr="008D0E1B">
        <w:rPr>
          <w:lang w:val="fr-FR"/>
        </w:rPr>
        <w:t>NVMe</w:t>
      </w:r>
      <w:proofErr w:type="spellEnd"/>
      <w:r w:rsidRPr="008D0E1B">
        <w:rPr>
          <w:lang w:val="fr-FR"/>
        </w:rPr>
        <w:t xml:space="preserve">, l’utilitaire </w:t>
      </w:r>
      <w:proofErr w:type="spellStart"/>
      <w:r w:rsidRPr="00F545BF">
        <w:rPr>
          <w:i/>
          <w:lang w:val="fr-FR"/>
        </w:rPr>
        <w:t>hdparm</w:t>
      </w:r>
      <w:proofErr w:type="spellEnd"/>
      <w:r w:rsidRPr="008D0E1B">
        <w:rPr>
          <w:lang w:val="fr-FR"/>
        </w:rPr>
        <w:t xml:space="preserve"> peut être facilement utilisé</w:t>
      </w:r>
      <w:r w:rsidR="00070939" w:rsidRPr="008D0E1B">
        <w:rPr>
          <w:lang w:val="fr-FR"/>
        </w:rPr>
        <w:t xml:space="preserve"> (</w:t>
      </w:r>
      <w:r w:rsidR="00070939" w:rsidRPr="008D0E1B">
        <w:rPr>
          <w:lang w:val="fr-FR"/>
        </w:rPr>
        <w:fldChar w:fldCharType="begin"/>
      </w:r>
      <w:r w:rsidR="00070939" w:rsidRPr="008D0E1B">
        <w:rPr>
          <w:lang w:val="fr-FR"/>
        </w:rPr>
        <w:instrText xml:space="preserve"> REF _Ref84685836 \h </w:instrText>
      </w:r>
      <w:r w:rsidR="008D0E1B">
        <w:rPr>
          <w:lang w:val="fr-FR"/>
        </w:rPr>
        <w:instrText xml:space="preserve"> \* MERGEFORMAT </w:instrText>
      </w:r>
      <w:r w:rsidR="00070939" w:rsidRPr="008D0E1B">
        <w:rPr>
          <w:lang w:val="fr-FR"/>
        </w:rPr>
      </w:r>
      <w:r w:rsidR="00070939" w:rsidRPr="008D0E1B">
        <w:rPr>
          <w:lang w:val="fr-FR"/>
        </w:rPr>
        <w:fldChar w:fldCharType="separate"/>
      </w:r>
      <w:r w:rsidR="00F57D12" w:rsidRPr="008D0E1B">
        <w:rPr>
          <w:lang w:val="fr-FR"/>
        </w:rPr>
        <w:t xml:space="preserve">Tableau </w:t>
      </w:r>
      <w:r w:rsidR="00F57D12">
        <w:rPr>
          <w:noProof/>
          <w:lang w:val="fr-FR"/>
        </w:rPr>
        <w:t>7</w:t>
      </w:r>
      <w:r w:rsidR="00070939" w:rsidRPr="008D0E1B">
        <w:rPr>
          <w:lang w:val="fr-FR"/>
        </w:rPr>
        <w:fldChar w:fldCharType="end"/>
      </w:r>
      <w:r w:rsidR="00070939" w:rsidRPr="008D0E1B">
        <w:rPr>
          <w:lang w:val="fr-FR"/>
        </w:rPr>
        <w:t>)</w:t>
      </w:r>
      <w:r w:rsidRPr="008D0E1B">
        <w:rPr>
          <w:lang w:val="fr-FR"/>
        </w:rPr>
        <w:t>.</w:t>
      </w:r>
    </w:p>
    <w:p w14:paraId="730F930E" w14:textId="38DF0B59" w:rsidR="00A87D2C" w:rsidRPr="008D0E1B" w:rsidRDefault="00F63879" w:rsidP="00F63879">
      <w:pPr>
        <w:pStyle w:val="Lgende"/>
        <w:rPr>
          <w:lang w:val="fr-FR"/>
        </w:rPr>
      </w:pPr>
      <w:bookmarkStart w:id="158" w:name="_Ref84685836"/>
      <w:bookmarkStart w:id="159" w:name="_Toc88430426"/>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7</w:t>
      </w:r>
      <w:r w:rsidRPr="008D0E1B">
        <w:rPr>
          <w:lang w:val="fr-FR"/>
        </w:rPr>
        <w:fldChar w:fldCharType="end"/>
      </w:r>
      <w:bookmarkEnd w:id="158"/>
      <w:r w:rsidRPr="008D0E1B">
        <w:rPr>
          <w:lang w:val="fr-FR"/>
        </w:rPr>
        <w:t xml:space="preserve">: Comparaison des performances du "data </w:t>
      </w:r>
      <w:proofErr w:type="spellStart"/>
      <w:r w:rsidRPr="008D0E1B">
        <w:rPr>
          <w:lang w:val="fr-FR"/>
        </w:rPr>
        <w:t>read</w:t>
      </w:r>
      <w:proofErr w:type="spellEnd"/>
      <w:r w:rsidRPr="008D0E1B">
        <w:rPr>
          <w:lang w:val="fr-FR"/>
        </w:rPr>
        <w:t xml:space="preserve">" entre un SDD M.2 </w:t>
      </w:r>
      <w:proofErr w:type="spellStart"/>
      <w:r w:rsidRPr="008D0E1B">
        <w:rPr>
          <w:lang w:val="fr-FR"/>
        </w:rPr>
        <w:t>NVMe</w:t>
      </w:r>
      <w:proofErr w:type="spellEnd"/>
      <w:r w:rsidRPr="008D0E1B">
        <w:rPr>
          <w:lang w:val="fr-FR"/>
        </w:rPr>
        <w:t xml:space="preserve"> et une </w:t>
      </w:r>
      <w:proofErr w:type="spellStart"/>
      <w:r w:rsidRPr="008D0E1B">
        <w:rPr>
          <w:lang w:val="fr-FR"/>
        </w:rPr>
        <w:t>microSD</w:t>
      </w:r>
      <w:bookmarkEnd w:id="159"/>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39"/>
        <w:gridCol w:w="725"/>
        <w:gridCol w:w="725"/>
        <w:gridCol w:w="968"/>
      </w:tblGrid>
      <w:tr w:rsidR="00A87D2C" w:rsidRPr="008D0E1B"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F545BF" w:rsidRDefault="00704BFB" w:rsidP="00952DFA">
            <w:pPr>
              <w:spacing w:line="259" w:lineRule="auto"/>
              <w:jc w:val="left"/>
              <w:rPr>
                <w:b/>
                <w:lang w:val="fr-FR"/>
              </w:rPr>
            </w:pPr>
            <w:r w:rsidRPr="00F545BF">
              <w:rPr>
                <w:b/>
                <w:lang w:val="fr-FR"/>
              </w:rPr>
              <w:t xml:space="preserve">Disk </w:t>
            </w:r>
            <w:proofErr w:type="spellStart"/>
            <w:r w:rsidRPr="00F545BF">
              <w:rPr>
                <w:b/>
                <w:lang w:val="fr-FR"/>
              </w:rPr>
              <w:t>reads</w:t>
            </w:r>
            <w:proofErr w:type="spellEnd"/>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F545BF" w:rsidRDefault="00704BFB" w:rsidP="00952DFA">
            <w:pPr>
              <w:spacing w:line="259" w:lineRule="auto"/>
              <w:jc w:val="left"/>
              <w:rPr>
                <w:b/>
                <w:lang w:val="fr-FR"/>
              </w:rPr>
            </w:pPr>
            <w:r w:rsidRPr="00F545BF">
              <w:rPr>
                <w:b/>
                <w:lang w:val="fr-FR"/>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652016A5" w:rsidR="00A87D2C" w:rsidRPr="00F545BF" w:rsidRDefault="00704BFB" w:rsidP="00952DFA">
            <w:pPr>
              <w:spacing w:line="259" w:lineRule="auto"/>
              <w:jc w:val="left"/>
              <w:rPr>
                <w:b/>
                <w:lang w:val="fr-FR"/>
              </w:rPr>
            </w:pPr>
            <w:proofErr w:type="gramStart"/>
            <w:r w:rsidRPr="00F545BF">
              <w:rPr>
                <w:b/>
                <w:lang w:val="fr-FR"/>
              </w:rPr>
              <w:t>s</w:t>
            </w:r>
            <w:proofErr w:type="gramEnd"/>
            <w:del w:id="160" w:author="Mickaël Germain" w:date="2021-12-10T15:54:00Z">
              <w:r w:rsidRPr="00F545BF" w:rsidDel="00F545BF">
                <w:rPr>
                  <w:b/>
                  <w:lang w:val="fr-FR"/>
                </w:rPr>
                <w:delText>ec</w:delText>
              </w:r>
            </w:del>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F545BF" w:rsidRDefault="00704BFB" w:rsidP="00952DFA">
            <w:pPr>
              <w:spacing w:line="259" w:lineRule="auto"/>
              <w:rPr>
                <w:b/>
                <w:lang w:val="fr-FR"/>
              </w:rPr>
            </w:pPr>
            <w:r w:rsidRPr="00F545BF">
              <w:rPr>
                <w:b/>
                <w:lang w:val="fr-FR"/>
              </w:rPr>
              <w:t>MB/s</w:t>
            </w:r>
            <w:del w:id="161" w:author="Mickaël Germain" w:date="2021-12-10T15:54:00Z">
              <w:r w:rsidRPr="00F545BF" w:rsidDel="00F545BF">
                <w:rPr>
                  <w:b/>
                  <w:lang w:val="fr-FR"/>
                </w:rPr>
                <w:delText>ec</w:delText>
              </w:r>
            </w:del>
          </w:p>
        </w:tc>
      </w:tr>
      <w:tr w:rsidR="00A87D2C" w:rsidRPr="008D0E1B"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8D0E1B" w:rsidRDefault="00704BFB" w:rsidP="00952DFA">
            <w:pPr>
              <w:spacing w:line="259" w:lineRule="auto"/>
              <w:jc w:val="left"/>
            </w:pPr>
            <w:r w:rsidRPr="008D0E1B">
              <w:t xml:space="preserve">Samsung 970 EVO Plus 250GB M.2 </w:t>
            </w:r>
            <w:proofErr w:type="spellStart"/>
            <w:r w:rsidRPr="008D0E1B">
              <w:t>NVMe</w:t>
            </w:r>
            <w:proofErr w:type="spellEnd"/>
            <w:r w:rsidRPr="008D0E1B">
              <w:t xml:space="preserve"> Internal </w:t>
            </w:r>
            <w:proofErr w:type="gramStart"/>
            <w:r w:rsidRPr="008D0E1B">
              <w:t>Solid State</w:t>
            </w:r>
            <w:proofErr w:type="gramEnd"/>
            <w:r w:rsidRPr="008D0E1B">
              <w:t xml:space="preserv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8D0E1B" w:rsidRDefault="00704BFB" w:rsidP="00952DFA">
            <w:pPr>
              <w:spacing w:line="259" w:lineRule="auto"/>
              <w:jc w:val="left"/>
              <w:rPr>
                <w:lang w:val="fr-FR"/>
              </w:rPr>
            </w:pPr>
            <w:r w:rsidRPr="008D0E1B">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8D0E1B" w:rsidRDefault="00704BFB" w:rsidP="00952DFA">
            <w:pPr>
              <w:spacing w:line="259" w:lineRule="auto"/>
              <w:jc w:val="left"/>
              <w:rPr>
                <w:lang w:val="fr-FR"/>
              </w:rPr>
            </w:pPr>
            <w:r w:rsidRPr="008D0E1B">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8D0E1B" w:rsidRDefault="00704BFB" w:rsidP="00952DFA">
            <w:pPr>
              <w:spacing w:line="259" w:lineRule="auto"/>
              <w:jc w:val="left"/>
              <w:rPr>
                <w:lang w:val="fr-FR"/>
              </w:rPr>
            </w:pPr>
            <w:r w:rsidRPr="008D0E1B">
              <w:rPr>
                <w:lang w:val="fr-FR"/>
              </w:rPr>
              <w:t>334.15</w:t>
            </w:r>
          </w:p>
        </w:tc>
      </w:tr>
      <w:tr w:rsidR="00A87D2C" w:rsidRPr="008D0E1B"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8D0E1B" w:rsidRDefault="00704BFB" w:rsidP="00952DFA">
            <w:pPr>
              <w:spacing w:line="259" w:lineRule="auto"/>
              <w:jc w:val="left"/>
            </w:pPr>
            <w:r w:rsidRPr="008D0E1B">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8D0E1B" w:rsidRDefault="00704BFB" w:rsidP="00952DFA">
            <w:pPr>
              <w:spacing w:line="259" w:lineRule="auto"/>
              <w:jc w:val="left"/>
              <w:rPr>
                <w:lang w:val="fr-FR"/>
              </w:rPr>
            </w:pPr>
            <w:r w:rsidRPr="008D0E1B">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8D0E1B" w:rsidRDefault="00704BFB" w:rsidP="00952DFA">
            <w:pPr>
              <w:spacing w:line="259" w:lineRule="auto"/>
              <w:jc w:val="left"/>
              <w:rPr>
                <w:lang w:val="fr-FR"/>
              </w:rPr>
            </w:pPr>
            <w:r w:rsidRPr="008D0E1B">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8D0E1B" w:rsidRDefault="00704BFB" w:rsidP="00952DFA">
            <w:pPr>
              <w:spacing w:line="259" w:lineRule="auto"/>
              <w:jc w:val="left"/>
              <w:rPr>
                <w:lang w:val="fr-FR"/>
              </w:rPr>
            </w:pPr>
            <w:r w:rsidRPr="008D0E1B">
              <w:rPr>
                <w:lang w:val="fr-FR"/>
              </w:rPr>
              <w:t>40.22</w:t>
            </w:r>
          </w:p>
        </w:tc>
      </w:tr>
      <w:tr w:rsidR="00A87D2C" w:rsidRPr="008D0E1B"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8D0E1B" w:rsidRDefault="00704BFB" w:rsidP="00952DFA">
            <w:pPr>
              <w:spacing w:line="259" w:lineRule="auto"/>
              <w:jc w:val="left"/>
            </w:pPr>
            <w:r w:rsidRPr="008D0E1B">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8D0E1B" w:rsidRDefault="00704BFB" w:rsidP="00952DFA">
            <w:pPr>
              <w:spacing w:line="259" w:lineRule="auto"/>
              <w:jc w:val="left"/>
              <w:rPr>
                <w:lang w:val="fr-FR"/>
              </w:rPr>
            </w:pPr>
            <w:r w:rsidRPr="008D0E1B">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8D0E1B" w:rsidRDefault="00704BFB" w:rsidP="00952DFA">
            <w:pPr>
              <w:spacing w:line="259" w:lineRule="auto"/>
              <w:jc w:val="left"/>
              <w:rPr>
                <w:lang w:val="fr-FR"/>
              </w:rPr>
            </w:pPr>
            <w:r w:rsidRPr="008D0E1B">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8D0E1B" w:rsidRDefault="00704BFB" w:rsidP="00952DFA">
            <w:pPr>
              <w:spacing w:line="259" w:lineRule="auto"/>
              <w:jc w:val="left"/>
              <w:rPr>
                <w:lang w:val="fr-FR"/>
              </w:rPr>
            </w:pPr>
            <w:r w:rsidRPr="008D0E1B">
              <w:rPr>
                <w:lang w:val="fr-FR"/>
              </w:rPr>
              <w:t>84.71</w:t>
            </w:r>
          </w:p>
        </w:tc>
      </w:tr>
      <w:tr w:rsidR="00A87D2C" w:rsidRPr="008D0E1B"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8D0E1B" w:rsidRDefault="00704BFB" w:rsidP="00952DFA">
            <w:pPr>
              <w:spacing w:line="259" w:lineRule="auto"/>
              <w:jc w:val="left"/>
            </w:pPr>
            <w:r w:rsidRPr="008D0E1B">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8D0E1B" w:rsidRDefault="00704BFB" w:rsidP="00952DFA">
            <w:pPr>
              <w:spacing w:line="259" w:lineRule="auto"/>
              <w:jc w:val="left"/>
              <w:rPr>
                <w:lang w:val="fr-FR"/>
              </w:rPr>
            </w:pPr>
            <w:r w:rsidRPr="008D0E1B">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8D0E1B" w:rsidRDefault="00704BFB" w:rsidP="00952DFA">
            <w:pPr>
              <w:spacing w:line="259" w:lineRule="auto"/>
              <w:jc w:val="left"/>
              <w:rPr>
                <w:lang w:val="fr-FR"/>
              </w:rPr>
            </w:pPr>
            <w:r w:rsidRPr="008D0E1B">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8D0E1B" w:rsidRDefault="00704BFB" w:rsidP="00952DFA">
            <w:pPr>
              <w:spacing w:line="259" w:lineRule="auto"/>
              <w:jc w:val="left"/>
              <w:rPr>
                <w:lang w:val="fr-FR"/>
              </w:rPr>
            </w:pPr>
            <w:r w:rsidRPr="008D0E1B">
              <w:rPr>
                <w:lang w:val="fr-FR"/>
              </w:rPr>
              <w:t>30.54</w:t>
            </w:r>
          </w:p>
        </w:tc>
      </w:tr>
    </w:tbl>
    <w:p w14:paraId="06577B41" w14:textId="77777777" w:rsidR="00F545BF" w:rsidRDefault="00F545BF" w:rsidP="00F545BF">
      <w:pPr>
        <w:pStyle w:val="Titre3"/>
        <w:numPr>
          <w:ilvl w:val="0"/>
          <w:numId w:val="0"/>
        </w:numPr>
        <w:ind w:left="702"/>
        <w:rPr>
          <w:ins w:id="162" w:author="Mickaël Germain" w:date="2021-12-10T15:53:00Z"/>
          <w:rFonts w:cs="Times New Roman"/>
          <w:lang w:val="fr-FR"/>
        </w:rPr>
        <w:pPrChange w:id="163" w:author="Mickaël Germain" w:date="2021-12-10T15:53:00Z">
          <w:pPr>
            <w:pStyle w:val="Titre3"/>
            <w:ind w:left="702" w:hanging="717"/>
          </w:pPr>
        </w:pPrChange>
      </w:pPr>
      <w:bookmarkStart w:id="164" w:name="_Toc88430367"/>
    </w:p>
    <w:p w14:paraId="01F58094" w14:textId="2E441E9F" w:rsidR="00A87D2C" w:rsidRPr="008D0E1B" w:rsidRDefault="00704BFB" w:rsidP="00952DFA">
      <w:pPr>
        <w:pStyle w:val="Titre3"/>
        <w:ind w:left="702" w:hanging="717"/>
        <w:rPr>
          <w:rFonts w:cs="Times New Roman"/>
          <w:lang w:val="fr-FR"/>
        </w:rPr>
      </w:pPr>
      <w:r w:rsidRPr="008D0E1B">
        <w:rPr>
          <w:rFonts w:cs="Times New Roman"/>
          <w:lang w:val="fr-FR"/>
        </w:rPr>
        <w:t>Performances système</w:t>
      </w:r>
      <w:bookmarkEnd w:id="164"/>
    </w:p>
    <w:p w14:paraId="42525DF2" w14:textId="77777777" w:rsidR="00A87D2C" w:rsidRPr="008D0E1B" w:rsidRDefault="00704BFB" w:rsidP="00952DFA">
      <w:pPr>
        <w:ind w:left="-3"/>
        <w:rPr>
          <w:lang w:val="fr-FR"/>
        </w:rPr>
      </w:pPr>
      <w:commentRangeStart w:id="165"/>
      <w:r w:rsidRPr="008D0E1B">
        <w:rPr>
          <w:lang w:val="fr-FR"/>
        </w:rPr>
        <w:t xml:space="preserve">Les diagrammes suivants </w:t>
      </w:r>
      <w:commentRangeEnd w:id="165"/>
      <w:r w:rsidR="00F545BF">
        <w:rPr>
          <w:rStyle w:val="Marquedecommentaire"/>
        </w:rPr>
        <w:commentReference w:id="165"/>
      </w:r>
      <w:r w:rsidRPr="008D0E1B">
        <w:rPr>
          <w:lang w:val="fr-FR"/>
        </w:rPr>
        <w:t>présentent l’état du nano-ordinateur avant la segmentation, pendant et après. Les indicateurs qui sont observés sont ceux de la mémoire, la fréquence, le I/O, la consommation, la tempér</w:t>
      </w:r>
      <w:r w:rsidR="00F63879" w:rsidRPr="008D0E1B">
        <w:rPr>
          <w:lang w:val="fr-FR"/>
        </w:rPr>
        <w:t>ature. Afin de montrer l’impact</w:t>
      </w:r>
      <w:r w:rsidRPr="008D0E1B">
        <w:rPr>
          <w:lang w:val="fr-FR"/>
        </w:rPr>
        <w:t xml:space="preserve"> potentiel de l’application </w:t>
      </w:r>
      <w:proofErr w:type="spellStart"/>
      <w:r w:rsidRPr="00F545BF">
        <w:rPr>
          <w:i/>
          <w:lang w:val="fr-FR"/>
        </w:rPr>
        <w:t>Chromium</w:t>
      </w:r>
      <w:proofErr w:type="spellEnd"/>
      <w:r w:rsidRPr="008D0E1B">
        <w:rPr>
          <w:lang w:val="fr-FR"/>
        </w:rPr>
        <w:t>, elle est démarrée entre deux segmentations, et pendant la segmentation.</w:t>
      </w:r>
    </w:p>
    <w:p w14:paraId="6CEADEE3" w14:textId="48BFA142" w:rsidR="00A87D2C" w:rsidRPr="008D0E1B" w:rsidRDefault="00704BFB" w:rsidP="00952DFA">
      <w:pPr>
        <w:ind w:left="-3"/>
        <w:rPr>
          <w:lang w:val="fr-FR"/>
        </w:rPr>
      </w:pPr>
      <w:r w:rsidRPr="008D0E1B">
        <w:rPr>
          <w:lang w:val="fr-FR"/>
        </w:rPr>
        <w:t xml:space="preserve">La carte </w:t>
      </w:r>
      <w:proofErr w:type="spellStart"/>
      <w:r w:rsidRPr="008D0E1B">
        <w:rPr>
          <w:lang w:val="fr-FR"/>
        </w:rPr>
        <w:t>microSD</w:t>
      </w:r>
      <w:proofErr w:type="spellEnd"/>
      <w:r w:rsidRPr="008D0E1B">
        <w:rPr>
          <w:lang w:val="fr-FR"/>
        </w:rPr>
        <w:t xml:space="preserve"> </w:t>
      </w:r>
      <w:r w:rsidRPr="00F545BF">
        <w:rPr>
          <w:i/>
          <w:lang w:val="fr-FR"/>
        </w:rPr>
        <w:t>Scan Disk Ultra 32Gb class 10 HC I</w:t>
      </w:r>
      <w:r w:rsidRPr="008D0E1B">
        <w:rPr>
          <w:lang w:val="fr-FR"/>
        </w:rPr>
        <w:t xml:space="preserve"> a été utilisée pour les tests de performance système. La carte </w:t>
      </w:r>
      <w:proofErr w:type="spellStart"/>
      <w:r w:rsidRPr="008D0E1B">
        <w:rPr>
          <w:lang w:val="fr-FR"/>
        </w:rPr>
        <w:t>microSD</w:t>
      </w:r>
      <w:proofErr w:type="spellEnd"/>
      <w:r w:rsidRPr="008D0E1B">
        <w:rPr>
          <w:lang w:val="fr-FR"/>
        </w:rPr>
        <w:t xml:space="preserve"> </w:t>
      </w:r>
      <w:r w:rsidRPr="00F545BF">
        <w:rPr>
          <w:i/>
          <w:lang w:val="fr-FR"/>
        </w:rPr>
        <w:t>Samsung EVO 64Gb Plus class 10 HC I</w:t>
      </w:r>
      <w:r w:rsidRPr="008D0E1B">
        <w:rPr>
          <w:lang w:val="fr-FR"/>
        </w:rPr>
        <w:t xml:space="preserve"> n’était malheureusement plus fonctionnelle au moment des tests, celle-ci ayant été réservée pour tenter d’adapter l’architecture aux images terrain locales.</w:t>
      </w:r>
    </w:p>
    <w:p w14:paraId="0975905F" w14:textId="0BC63EF8" w:rsidR="00A87D2C" w:rsidRPr="008D0E1B" w:rsidRDefault="00704BFB" w:rsidP="00952DFA">
      <w:pPr>
        <w:spacing w:after="111"/>
        <w:ind w:left="-3"/>
        <w:rPr>
          <w:lang w:val="fr-FR"/>
        </w:rPr>
      </w:pPr>
      <w:r w:rsidRPr="008D0E1B">
        <w:rPr>
          <w:lang w:val="fr-FR"/>
        </w:rPr>
        <w:lastRenderedPageBreak/>
        <w:t xml:space="preserve">Le test infère en temps réel la vidéo qui est capturée avec la caméra du nano-ordinateur. Le réseau FCN qui est utilisé est celui fournit par NVIDIA </w:t>
      </w:r>
      <w:r w:rsidRPr="00F545BF">
        <w:rPr>
          <w:i/>
          <w:lang w:val="fr-FR"/>
        </w:rPr>
        <w:t>fcn-resnet18-deepscene-576x320</w:t>
      </w:r>
      <w:r w:rsidRPr="008D0E1B">
        <w:rPr>
          <w:lang w:val="fr-FR"/>
        </w:rPr>
        <w:t>.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14:paraId="7E30412F" w14:textId="77777777" w:rsidR="00A87D2C" w:rsidRPr="008D0E1B" w:rsidRDefault="00704BFB" w:rsidP="00F63879">
      <w:pPr>
        <w:numPr>
          <w:ilvl w:val="0"/>
          <w:numId w:val="4"/>
        </w:numPr>
        <w:ind w:hanging="416"/>
        <w:rPr>
          <w:lang w:val="fr-FR"/>
        </w:rPr>
      </w:pPr>
      <w:r w:rsidRPr="008D0E1B">
        <w:rPr>
          <w:lang w:val="fr-FR"/>
        </w:rPr>
        <w:t>La première période est celle entre la 1re seconde et la 200e seconde, et qui permet d’observer l’état du système au démarrage du nano-ordinateur sans opération mise à part celle</w:t>
      </w:r>
      <w:r w:rsidR="00F63879" w:rsidRPr="008D0E1B">
        <w:rPr>
          <w:lang w:val="fr-FR"/>
        </w:rPr>
        <w:t xml:space="preserve"> </w:t>
      </w:r>
      <w:r w:rsidRPr="008D0E1B">
        <w:rPr>
          <w:lang w:val="fr-FR"/>
        </w:rPr>
        <w:t>de la collecte des statistiques.</w:t>
      </w:r>
    </w:p>
    <w:p w14:paraId="1C419C84" w14:textId="77777777" w:rsidR="00A87D2C" w:rsidRPr="008D0E1B" w:rsidRDefault="00704BFB" w:rsidP="00952DFA">
      <w:pPr>
        <w:numPr>
          <w:ilvl w:val="0"/>
          <w:numId w:val="4"/>
        </w:numPr>
        <w:spacing w:after="111"/>
        <w:ind w:hanging="416"/>
        <w:rPr>
          <w:lang w:val="fr-FR"/>
        </w:rPr>
      </w:pPr>
      <w:r w:rsidRPr="008D0E1B">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8D0E1B" w:rsidRDefault="00704BFB" w:rsidP="00952DFA">
      <w:pPr>
        <w:numPr>
          <w:ilvl w:val="0"/>
          <w:numId w:val="4"/>
        </w:numPr>
        <w:spacing w:after="110"/>
        <w:ind w:hanging="416"/>
        <w:rPr>
          <w:lang w:val="fr-FR"/>
        </w:rPr>
      </w:pPr>
      <w:r w:rsidRPr="008D0E1B">
        <w:rPr>
          <w:lang w:val="fr-FR"/>
        </w:rPr>
        <w:t xml:space="preserve">La troisième période est celle entre la 400e seconde et le premier démarrage de </w:t>
      </w:r>
      <w:proofErr w:type="spellStart"/>
      <w:r w:rsidRPr="00F545BF">
        <w:rPr>
          <w:i/>
          <w:lang w:val="fr-FR"/>
        </w:rPr>
        <w:t>Chromium</w:t>
      </w:r>
      <w:proofErr w:type="spellEnd"/>
      <w:r w:rsidRPr="008D0E1B">
        <w:rPr>
          <w:lang w:val="fr-FR"/>
        </w:rPr>
        <w:t>. Elle permet d’observer la réaction du système après l’arrêt de la segmentation.</w:t>
      </w:r>
    </w:p>
    <w:p w14:paraId="4D6DE687" w14:textId="77777777" w:rsidR="00A87D2C" w:rsidRPr="008D0E1B" w:rsidRDefault="00704BFB" w:rsidP="00952DFA">
      <w:pPr>
        <w:numPr>
          <w:ilvl w:val="0"/>
          <w:numId w:val="4"/>
        </w:numPr>
        <w:spacing w:after="111"/>
        <w:ind w:hanging="416"/>
        <w:rPr>
          <w:lang w:val="fr-FR"/>
        </w:rPr>
      </w:pPr>
      <w:r w:rsidRPr="008D0E1B">
        <w:rPr>
          <w:lang w:val="fr-FR"/>
        </w:rPr>
        <w:t xml:space="preserve">La quatrième période est celle entre le premier démarrage de </w:t>
      </w:r>
      <w:proofErr w:type="spellStart"/>
      <w:r w:rsidRPr="00F545BF">
        <w:rPr>
          <w:i/>
          <w:lang w:val="fr-FR"/>
        </w:rPr>
        <w:t>Chromium</w:t>
      </w:r>
      <w:proofErr w:type="spellEnd"/>
      <w:r w:rsidRPr="008D0E1B">
        <w:rPr>
          <w:lang w:val="fr-FR"/>
        </w:rPr>
        <w:t xml:space="preserve"> et son arrêt. Elle permet d’observer le comportement du système lors de l’utilisation de </w:t>
      </w:r>
      <w:proofErr w:type="spellStart"/>
      <w:r w:rsidRPr="00F545BF">
        <w:rPr>
          <w:i/>
          <w:lang w:val="fr-FR"/>
        </w:rPr>
        <w:t>Chromium</w:t>
      </w:r>
      <w:proofErr w:type="spellEnd"/>
      <w:r w:rsidRPr="008D0E1B">
        <w:rPr>
          <w:lang w:val="fr-FR"/>
        </w:rPr>
        <w:t>, qui est suspecté de ralentir le système, lorsqu’actif (observations faites durant l’essai).</w:t>
      </w:r>
    </w:p>
    <w:p w14:paraId="0C31A0F0" w14:textId="77777777" w:rsidR="00A87D2C" w:rsidRPr="008D0E1B" w:rsidRDefault="00704BFB" w:rsidP="00952DFA">
      <w:pPr>
        <w:numPr>
          <w:ilvl w:val="0"/>
          <w:numId w:val="4"/>
        </w:numPr>
        <w:spacing w:after="111"/>
        <w:ind w:hanging="416"/>
        <w:rPr>
          <w:lang w:val="fr-FR"/>
        </w:rPr>
      </w:pPr>
      <w:r w:rsidRPr="008D0E1B">
        <w:rPr>
          <w:lang w:val="fr-FR"/>
        </w:rPr>
        <w:t xml:space="preserve">La cinquième période est celle entre l’arrêt de </w:t>
      </w:r>
      <w:proofErr w:type="spellStart"/>
      <w:r w:rsidRPr="00F545BF">
        <w:rPr>
          <w:i/>
          <w:lang w:val="fr-FR"/>
        </w:rPr>
        <w:t>Chromium</w:t>
      </w:r>
      <w:proofErr w:type="spellEnd"/>
      <w:r w:rsidRPr="008D0E1B">
        <w:rPr>
          <w:lang w:val="fr-FR"/>
        </w:rPr>
        <w:t xml:space="preserve"> et le démarrage de la seconde segmentation avec la caméra. Cette période permet d’observer la réaction du système après l’arrêt de </w:t>
      </w:r>
      <w:proofErr w:type="spellStart"/>
      <w:r w:rsidRPr="00F545BF">
        <w:rPr>
          <w:i/>
          <w:lang w:val="fr-FR"/>
        </w:rPr>
        <w:t>Chromium</w:t>
      </w:r>
      <w:proofErr w:type="spellEnd"/>
      <w:r w:rsidRPr="008D0E1B">
        <w:rPr>
          <w:lang w:val="fr-FR"/>
        </w:rPr>
        <w:t>.</w:t>
      </w:r>
    </w:p>
    <w:p w14:paraId="66F7CD22" w14:textId="77777777" w:rsidR="00A87D2C" w:rsidRPr="008D0E1B" w:rsidRDefault="00704BFB" w:rsidP="00952DFA">
      <w:pPr>
        <w:numPr>
          <w:ilvl w:val="0"/>
          <w:numId w:val="4"/>
        </w:numPr>
        <w:spacing w:after="111"/>
        <w:ind w:hanging="416"/>
        <w:rPr>
          <w:lang w:val="fr-FR"/>
        </w:rPr>
      </w:pPr>
      <w:r w:rsidRPr="008D0E1B">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8D0E1B" w:rsidRDefault="00704BFB" w:rsidP="00952DFA">
      <w:pPr>
        <w:numPr>
          <w:ilvl w:val="0"/>
          <w:numId w:val="4"/>
        </w:numPr>
        <w:spacing w:after="111"/>
        <w:ind w:hanging="416"/>
        <w:rPr>
          <w:lang w:val="fr-FR"/>
        </w:rPr>
      </w:pPr>
      <w:r w:rsidRPr="008D0E1B">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8D0E1B" w:rsidRDefault="00704BFB" w:rsidP="00952DFA">
      <w:pPr>
        <w:numPr>
          <w:ilvl w:val="0"/>
          <w:numId w:val="4"/>
        </w:numPr>
        <w:spacing w:after="111"/>
        <w:ind w:hanging="416"/>
        <w:rPr>
          <w:lang w:val="fr-FR"/>
        </w:rPr>
      </w:pPr>
      <w:r w:rsidRPr="008D0E1B">
        <w:rPr>
          <w:lang w:val="fr-FR"/>
        </w:rPr>
        <w:t xml:space="preserve">La huitième période est celle entre le démarrage de la troisième segmentation et le démarrage de </w:t>
      </w:r>
      <w:proofErr w:type="spellStart"/>
      <w:r w:rsidRPr="00F545BF">
        <w:rPr>
          <w:i/>
          <w:lang w:val="fr-FR"/>
        </w:rPr>
        <w:t>Chromium</w:t>
      </w:r>
      <w:proofErr w:type="spellEnd"/>
      <w:r w:rsidRPr="008D0E1B">
        <w:rPr>
          <w:lang w:val="fr-FR"/>
        </w:rPr>
        <w:t xml:space="preserve"> la seconde fois. Cette période permet d’observer la réaction du système pendant le démarrage de la segmentation la troisième fois.</w:t>
      </w:r>
    </w:p>
    <w:p w14:paraId="5E4D579C" w14:textId="77777777" w:rsidR="00A87D2C" w:rsidRPr="008D0E1B" w:rsidRDefault="00704BFB" w:rsidP="00952DFA">
      <w:pPr>
        <w:numPr>
          <w:ilvl w:val="0"/>
          <w:numId w:val="4"/>
        </w:numPr>
        <w:spacing w:after="111"/>
        <w:ind w:hanging="416"/>
        <w:rPr>
          <w:lang w:val="fr-FR"/>
        </w:rPr>
      </w:pPr>
      <w:r w:rsidRPr="008D0E1B">
        <w:rPr>
          <w:lang w:val="fr-FR"/>
        </w:rPr>
        <w:lastRenderedPageBreak/>
        <w:t xml:space="preserve">La neuvième période est celle entre le deuxième démarrage de </w:t>
      </w:r>
      <w:proofErr w:type="spellStart"/>
      <w:r w:rsidRPr="00F545BF">
        <w:rPr>
          <w:i/>
          <w:lang w:val="fr-FR"/>
        </w:rPr>
        <w:t>Chromium</w:t>
      </w:r>
      <w:proofErr w:type="spellEnd"/>
      <w:r w:rsidRPr="008D0E1B">
        <w:rPr>
          <w:lang w:val="fr-FR"/>
        </w:rPr>
        <w:t xml:space="preserve"> et son arrêt. Elle permet d’observer le comportement du système lors de l’utilisation de </w:t>
      </w:r>
      <w:proofErr w:type="spellStart"/>
      <w:r w:rsidRPr="00F545BF">
        <w:rPr>
          <w:i/>
          <w:lang w:val="fr-FR"/>
        </w:rPr>
        <w:t>Chromium</w:t>
      </w:r>
      <w:proofErr w:type="spellEnd"/>
      <w:r w:rsidRPr="008D0E1B">
        <w:rPr>
          <w:lang w:val="fr-FR"/>
        </w:rPr>
        <w:t xml:space="preserve"> pendant l’inférence.</w:t>
      </w:r>
    </w:p>
    <w:p w14:paraId="5826ECAA" w14:textId="77777777" w:rsidR="00A87D2C" w:rsidRPr="008D0E1B" w:rsidRDefault="00704BFB" w:rsidP="00952DFA">
      <w:pPr>
        <w:numPr>
          <w:ilvl w:val="0"/>
          <w:numId w:val="4"/>
        </w:numPr>
        <w:spacing w:after="111"/>
        <w:ind w:hanging="416"/>
        <w:rPr>
          <w:lang w:val="fr-FR"/>
        </w:rPr>
      </w:pPr>
      <w:r w:rsidRPr="008D0E1B">
        <w:rPr>
          <w:lang w:val="fr-FR"/>
        </w:rPr>
        <w:t xml:space="preserve">La dixième période est celle entre l’arrêt </w:t>
      </w:r>
      <w:proofErr w:type="spellStart"/>
      <w:r w:rsidRPr="00F545BF">
        <w:rPr>
          <w:i/>
          <w:lang w:val="fr-FR"/>
        </w:rPr>
        <w:t>Chromium</w:t>
      </w:r>
      <w:proofErr w:type="spellEnd"/>
      <w:r w:rsidRPr="008D0E1B">
        <w:rPr>
          <w:lang w:val="fr-FR"/>
        </w:rPr>
        <w:t xml:space="preserve"> la seconde fois et l’arrêt de la troisième segmentation. Cette période permet d’observer la réaction du système après l’arrêt de </w:t>
      </w:r>
      <w:proofErr w:type="spellStart"/>
      <w:r w:rsidRPr="00F545BF">
        <w:rPr>
          <w:i/>
          <w:lang w:val="fr-FR"/>
        </w:rPr>
        <w:t>Chromium</w:t>
      </w:r>
      <w:proofErr w:type="spellEnd"/>
      <w:r w:rsidRPr="008D0E1B">
        <w:rPr>
          <w:lang w:val="fr-FR"/>
        </w:rPr>
        <w:t xml:space="preserve"> pendant l’inférence.</w:t>
      </w:r>
    </w:p>
    <w:p w14:paraId="68520C4C" w14:textId="77777777" w:rsidR="00A87D2C" w:rsidRPr="008D0E1B" w:rsidRDefault="00704BFB" w:rsidP="00952DFA">
      <w:pPr>
        <w:numPr>
          <w:ilvl w:val="0"/>
          <w:numId w:val="4"/>
        </w:numPr>
        <w:ind w:hanging="416"/>
        <w:rPr>
          <w:lang w:val="fr-FR"/>
        </w:rPr>
      </w:pPr>
      <w:r w:rsidRPr="008D0E1B">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8D0E1B" w:rsidRDefault="00C767D1" w:rsidP="00474593">
      <w:pPr>
        <w:pStyle w:val="Lgende"/>
        <w:rPr>
          <w:lang w:val="fr-FR"/>
        </w:rPr>
        <w:sectPr w:rsidR="00C767D1" w:rsidRPr="008D0E1B" w:rsidSect="00952DFA">
          <w:footerReference w:type="even" r:id="rId54"/>
          <w:footerReference w:type="default" r:id="rId55"/>
          <w:footerReference w:type="first" r:id="rId56"/>
          <w:pgSz w:w="12240" w:h="15840"/>
          <w:pgMar w:top="360" w:right="1440" w:bottom="1388" w:left="1440" w:header="720" w:footer="791" w:gutter="0"/>
          <w:pgNumType w:start="1"/>
          <w:cols w:space="720"/>
        </w:sectPr>
      </w:pPr>
    </w:p>
    <w:p w14:paraId="2B7EBD30" w14:textId="77777777" w:rsidR="00157832" w:rsidRDefault="00157832" w:rsidP="004134B2">
      <w:pPr>
        <w:pStyle w:val="Lgende"/>
        <w:ind w:left="-630"/>
        <w:rPr>
          <w:lang w:val="fr-FR"/>
        </w:rPr>
      </w:pPr>
      <w:r w:rsidRPr="00157832">
        <w:rPr>
          <w:noProof/>
          <w:lang w:val="fr-FR" w:eastAsia="fr-FR"/>
        </w:rPr>
        <w:lastRenderedPageBreak/>
        <w:drawing>
          <wp:inline distT="0" distB="0" distL="0" distR="0" wp14:anchorId="6EE82AFC" wp14:editId="6F360D41">
            <wp:extent cx="8153400" cy="274074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14328" cy="2761222"/>
                    </a:xfrm>
                    <a:prstGeom prst="rect">
                      <a:avLst/>
                    </a:prstGeom>
                  </pic:spPr>
                </pic:pic>
              </a:graphicData>
            </a:graphic>
          </wp:inline>
        </w:drawing>
      </w:r>
    </w:p>
    <w:p w14:paraId="7FD38DCF" w14:textId="29083EB8" w:rsidR="00A87D2C" w:rsidRPr="008D0E1B" w:rsidRDefault="00157832" w:rsidP="00F545BF">
      <w:pPr>
        <w:pStyle w:val="Lgende"/>
        <w:ind w:left="-630"/>
        <w:jc w:val="right"/>
        <w:rPr>
          <w:lang w:val="fr-FR"/>
        </w:rPr>
      </w:pPr>
      <w:r w:rsidRPr="00157832">
        <w:rPr>
          <w:noProof/>
          <w:lang w:val="fr-FR" w:eastAsia="fr-FR"/>
        </w:rPr>
        <w:drawing>
          <wp:inline distT="0" distB="0" distL="0" distR="0" wp14:anchorId="062C4BF5" wp14:editId="294CEE84">
            <wp:extent cx="6971241" cy="2791598"/>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8336" cy="2794439"/>
                    </a:xfrm>
                    <a:prstGeom prst="rect">
                      <a:avLst/>
                    </a:prstGeom>
                  </pic:spPr>
                </pic:pic>
              </a:graphicData>
            </a:graphic>
          </wp:inline>
        </w:drawing>
      </w:r>
      <w:commentRangeStart w:id="166"/>
      <w:commentRangeEnd w:id="166"/>
      <w:r w:rsidR="003F3FB6" w:rsidRPr="008D0E1B">
        <w:rPr>
          <w:rStyle w:val="Marquedecommentaire"/>
          <w:i w:val="0"/>
          <w:iCs w:val="0"/>
          <w:color w:val="000000"/>
          <w:lang w:val="fr-FR"/>
        </w:rPr>
        <w:commentReference w:id="166"/>
      </w:r>
    </w:p>
    <w:p w14:paraId="4394955F" w14:textId="2E3EE11B" w:rsidR="00C767D1" w:rsidRPr="008D0E1B" w:rsidRDefault="007104DD" w:rsidP="00F545BF">
      <w:pPr>
        <w:pStyle w:val="Lgende"/>
        <w:rPr>
          <w:i w:val="0"/>
          <w:iCs w:val="0"/>
          <w:lang w:val="fr-FR"/>
        </w:rPr>
        <w:sectPr w:rsidR="00C767D1" w:rsidRPr="008D0E1B" w:rsidSect="004134B2">
          <w:pgSz w:w="15840" w:h="12240" w:orient="landscape"/>
          <w:pgMar w:top="1440" w:right="360" w:bottom="1440" w:left="1382" w:header="720" w:footer="792" w:gutter="0"/>
          <w:cols w:space="720"/>
        </w:sectPr>
      </w:pPr>
      <w:bookmarkStart w:id="167" w:name="_Toc88430410"/>
      <w:r w:rsidRPr="008D0E1B">
        <w:rPr>
          <w:lang w:val="fr-FR"/>
        </w:rPr>
        <w:t xml:space="preserve">Figure </w:t>
      </w:r>
      <w:r w:rsidRPr="008D0E1B">
        <w:rPr>
          <w:i w:val="0"/>
          <w:iCs w:val="0"/>
          <w:lang w:val="fr-FR"/>
        </w:rPr>
        <w:fldChar w:fldCharType="begin"/>
      </w:r>
      <w:r w:rsidRPr="008D0E1B">
        <w:rPr>
          <w:lang w:val="fr-FR"/>
        </w:rPr>
        <w:instrText xml:space="preserve"> SEQ Figure \* ARABIC </w:instrText>
      </w:r>
      <w:r w:rsidRPr="008D0E1B">
        <w:rPr>
          <w:i w:val="0"/>
          <w:iCs w:val="0"/>
          <w:lang w:val="fr-FR"/>
        </w:rPr>
        <w:fldChar w:fldCharType="separate"/>
      </w:r>
      <w:r w:rsidR="00F57D12">
        <w:rPr>
          <w:noProof/>
          <w:lang w:val="fr-FR"/>
        </w:rPr>
        <w:t>18</w:t>
      </w:r>
      <w:r w:rsidRPr="008D0E1B">
        <w:rPr>
          <w:i w:val="0"/>
          <w:iCs w:val="0"/>
          <w:lang w:val="fr-FR"/>
        </w:rPr>
        <w:fldChar w:fldCharType="end"/>
      </w:r>
      <w:r w:rsidRPr="008D0E1B">
        <w:rPr>
          <w:lang w:val="fr-FR"/>
        </w:rPr>
        <w:t xml:space="preserve">: </w:t>
      </w:r>
      <w:r w:rsidR="00084065">
        <w:rPr>
          <w:lang w:val="fr-FR"/>
        </w:rPr>
        <w:t xml:space="preserve">Présentation des </w:t>
      </w:r>
      <w:r w:rsidRPr="008D0E1B">
        <w:rPr>
          <w:lang w:val="fr-FR"/>
        </w:rPr>
        <w:t xml:space="preserve">périodes </w:t>
      </w:r>
      <w:r w:rsidR="00084065">
        <w:rPr>
          <w:lang w:val="fr-FR"/>
        </w:rPr>
        <w:t xml:space="preserve">des </w:t>
      </w:r>
      <w:r w:rsidRPr="008D0E1B">
        <w:rPr>
          <w:lang w:val="fr-FR"/>
        </w:rPr>
        <w:t>diagramme des performances système</w:t>
      </w:r>
      <w:bookmarkEnd w:id="167"/>
    </w:p>
    <w:p w14:paraId="241BFB47" w14:textId="77777777" w:rsidR="00865C6C" w:rsidRDefault="00865C6C" w:rsidP="004134B2">
      <w:pPr>
        <w:keepNext/>
        <w:spacing w:after="0" w:line="259" w:lineRule="auto"/>
        <w:ind w:left="-810"/>
        <w:jc w:val="left"/>
        <w:rPr>
          <w:lang w:val="fr-FR"/>
        </w:rPr>
      </w:pPr>
      <w:r w:rsidRPr="00865C6C">
        <w:rPr>
          <w:noProof/>
          <w:lang w:val="fr-FR" w:eastAsia="fr-FR"/>
        </w:rPr>
        <w:lastRenderedPageBreak/>
        <w:drawing>
          <wp:inline distT="0" distB="0" distL="0" distR="0" wp14:anchorId="3E323DAB" wp14:editId="429B3C78">
            <wp:extent cx="8495030" cy="28340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495030" cy="2834005"/>
                    </a:xfrm>
                    <a:prstGeom prst="rect">
                      <a:avLst/>
                    </a:prstGeom>
                  </pic:spPr>
                </pic:pic>
              </a:graphicData>
            </a:graphic>
          </wp:inline>
        </w:drawing>
      </w:r>
    </w:p>
    <w:p w14:paraId="2527261A" w14:textId="77777777" w:rsidR="00865C6C" w:rsidRDefault="00865C6C">
      <w:pPr>
        <w:keepNext/>
        <w:spacing w:after="0" w:line="259" w:lineRule="auto"/>
        <w:ind w:left="-810"/>
        <w:jc w:val="right"/>
      </w:pPr>
      <w:r w:rsidRPr="00865C6C">
        <w:rPr>
          <w:noProof/>
          <w:lang w:val="fr-FR" w:eastAsia="fr-FR"/>
        </w:rPr>
        <w:drawing>
          <wp:inline distT="0" distB="0" distL="0" distR="0" wp14:anchorId="2503A1A5" wp14:editId="2B5317C4">
            <wp:extent cx="7211695" cy="28845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33649" cy="2893351"/>
                    </a:xfrm>
                    <a:prstGeom prst="rect">
                      <a:avLst/>
                    </a:prstGeom>
                  </pic:spPr>
                </pic:pic>
              </a:graphicData>
            </a:graphic>
          </wp:inline>
        </w:drawing>
      </w:r>
    </w:p>
    <w:p w14:paraId="7AF0B226" w14:textId="65ACEF66" w:rsidR="00207598" w:rsidRDefault="00865C6C" w:rsidP="00F545BF">
      <w:pPr>
        <w:pStyle w:val="Lgende"/>
        <w:jc w:val="left"/>
        <w:rPr>
          <w:lang w:val="fr-FR"/>
        </w:rPr>
      </w:pPr>
      <w:bookmarkStart w:id="168" w:name="_Toc88430411"/>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F57D12">
        <w:rPr>
          <w:noProof/>
          <w:lang w:val="fr-FR"/>
        </w:rPr>
        <w:t>19</w:t>
      </w:r>
      <w:r>
        <w:rPr>
          <w:i w:val="0"/>
          <w:iCs w:val="0"/>
        </w:rPr>
        <w:fldChar w:fldCharType="end"/>
      </w:r>
      <w:r w:rsidRPr="00F545BF">
        <w:rPr>
          <w:lang w:val="fr-FR"/>
        </w:rPr>
        <w:t xml:space="preserve"> : Diagramme des performances </w:t>
      </w:r>
      <w:proofErr w:type="gramStart"/>
      <w:r w:rsidRPr="00F545BF">
        <w:rPr>
          <w:lang w:val="fr-FR"/>
        </w:rPr>
        <w:t>système:</w:t>
      </w:r>
      <w:proofErr w:type="gramEnd"/>
      <w:r w:rsidRPr="00F545BF">
        <w:rPr>
          <w:lang w:val="fr-FR"/>
        </w:rPr>
        <w:t xml:space="preserve"> la fréquence (haut et bas)</w:t>
      </w:r>
      <w:commentRangeStart w:id="169"/>
      <w:commentRangeEnd w:id="169"/>
      <w:r w:rsidR="003F3FB6" w:rsidRPr="008D0E1B">
        <w:rPr>
          <w:rStyle w:val="Marquedecommentaire"/>
          <w:lang w:val="fr-FR"/>
        </w:rPr>
        <w:commentReference w:id="169"/>
      </w:r>
      <w:bookmarkEnd w:id="168"/>
    </w:p>
    <w:p w14:paraId="787EEF12" w14:textId="2FF0C64B" w:rsidR="00207598" w:rsidRDefault="00207598" w:rsidP="00F545BF">
      <w:pPr>
        <w:rPr>
          <w:lang w:val="fr-FR"/>
        </w:rPr>
      </w:pPr>
      <w:r w:rsidRPr="00207598">
        <w:rPr>
          <w:noProof/>
          <w:lang w:val="fr-FR" w:eastAsia="fr-FR"/>
        </w:rPr>
        <w:lastRenderedPageBreak/>
        <w:drawing>
          <wp:inline distT="0" distB="0" distL="0" distR="0" wp14:anchorId="54F3D334" wp14:editId="5D59A9D5">
            <wp:extent cx="8221134" cy="2687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8433" cy="2690325"/>
                    </a:xfrm>
                    <a:prstGeom prst="rect">
                      <a:avLst/>
                    </a:prstGeom>
                  </pic:spPr>
                </pic:pic>
              </a:graphicData>
            </a:graphic>
          </wp:inline>
        </w:drawing>
      </w:r>
    </w:p>
    <w:p w14:paraId="0375B266" w14:textId="77777777" w:rsidR="00207598" w:rsidRDefault="00207598" w:rsidP="00F545BF">
      <w:pPr>
        <w:keepNext/>
        <w:jc w:val="right"/>
      </w:pPr>
      <w:r w:rsidRPr="00207598">
        <w:rPr>
          <w:noProof/>
          <w:lang w:val="fr-FR" w:eastAsia="fr-FR"/>
        </w:rPr>
        <w:drawing>
          <wp:inline distT="0" distB="0" distL="0" distR="0" wp14:anchorId="75A27C2F" wp14:editId="6F7D84C7">
            <wp:extent cx="6824134" cy="2726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40400" cy="2732990"/>
                    </a:xfrm>
                    <a:prstGeom prst="rect">
                      <a:avLst/>
                    </a:prstGeom>
                  </pic:spPr>
                </pic:pic>
              </a:graphicData>
            </a:graphic>
          </wp:inline>
        </w:drawing>
      </w:r>
    </w:p>
    <w:p w14:paraId="42F3F7E6" w14:textId="25F2C1BD" w:rsidR="00207598" w:rsidRPr="00207598" w:rsidRDefault="00207598">
      <w:pPr>
        <w:pStyle w:val="Lgende"/>
        <w:jc w:val="left"/>
        <w:rPr>
          <w:lang w:val="fr-FR"/>
        </w:rPr>
      </w:pPr>
      <w:bookmarkStart w:id="170" w:name="_Toc88430412"/>
      <w:r w:rsidRPr="00F545BF">
        <w:rPr>
          <w:lang w:val="fr-FR"/>
        </w:rPr>
        <w:t xml:space="preserve">Figure </w:t>
      </w:r>
      <w:r>
        <w:fldChar w:fldCharType="begin"/>
      </w:r>
      <w:r w:rsidRPr="00F545BF">
        <w:rPr>
          <w:lang w:val="fr-FR"/>
        </w:rPr>
        <w:instrText xml:space="preserve"> SEQ Figure \* ARABIC </w:instrText>
      </w:r>
      <w:r>
        <w:fldChar w:fldCharType="separate"/>
      </w:r>
      <w:r w:rsidR="00F57D12">
        <w:rPr>
          <w:noProof/>
          <w:lang w:val="fr-FR"/>
        </w:rPr>
        <w:t>20</w:t>
      </w:r>
      <w:r>
        <w:fldChar w:fldCharType="end"/>
      </w:r>
      <w:r w:rsidRPr="00F545BF">
        <w:rPr>
          <w:lang w:val="fr-FR"/>
        </w:rPr>
        <w:t xml:space="preserve"> : Diagramme des performances </w:t>
      </w:r>
      <w:proofErr w:type="gramStart"/>
      <w:r w:rsidRPr="00F545BF">
        <w:rPr>
          <w:lang w:val="fr-FR"/>
        </w:rPr>
        <w:t>système:</w:t>
      </w:r>
      <w:proofErr w:type="gramEnd"/>
      <w:r w:rsidRPr="00F545BF">
        <w:rPr>
          <w:lang w:val="fr-FR"/>
        </w:rPr>
        <w:t xml:space="preserve"> la mémoire (haut et bas)</w:t>
      </w:r>
      <w:bookmarkEnd w:id="170"/>
    </w:p>
    <w:p w14:paraId="3EA0E903" w14:textId="77777777" w:rsidR="009E7A7D" w:rsidRDefault="009E7A7D">
      <w:pPr>
        <w:rPr>
          <w:lang w:val="fr-FR"/>
        </w:rPr>
      </w:pPr>
      <w:r w:rsidRPr="009E7A7D">
        <w:rPr>
          <w:noProof/>
          <w:lang w:val="fr-FR" w:eastAsia="fr-FR"/>
        </w:rPr>
        <w:lastRenderedPageBreak/>
        <w:drawing>
          <wp:inline distT="0" distB="0" distL="0" distR="0" wp14:anchorId="23437C50" wp14:editId="607F82EE">
            <wp:extent cx="7975600" cy="2658335"/>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991395" cy="2663599"/>
                    </a:xfrm>
                    <a:prstGeom prst="rect">
                      <a:avLst/>
                    </a:prstGeom>
                  </pic:spPr>
                </pic:pic>
              </a:graphicData>
            </a:graphic>
          </wp:inline>
        </w:drawing>
      </w:r>
    </w:p>
    <w:p w14:paraId="2407F1BC" w14:textId="6B772EC1" w:rsidR="009E7A7D" w:rsidRPr="00F545BF" w:rsidRDefault="009E7A7D" w:rsidP="00F545BF">
      <w:pPr>
        <w:keepNext/>
        <w:jc w:val="right"/>
        <w:rPr>
          <w:lang w:val="fr-FR"/>
        </w:rPr>
      </w:pPr>
      <w:r w:rsidRPr="009E7A7D">
        <w:rPr>
          <w:noProof/>
          <w:lang w:val="fr-FR" w:eastAsia="fr-FR"/>
        </w:rPr>
        <w:drawing>
          <wp:inline distT="0" distB="0" distL="0" distR="0" wp14:anchorId="12BA391A" wp14:editId="0EBE32A6">
            <wp:extent cx="6739467" cy="26926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3582" cy="2698303"/>
                    </a:xfrm>
                    <a:prstGeom prst="rect">
                      <a:avLst/>
                    </a:prstGeom>
                  </pic:spPr>
                </pic:pic>
              </a:graphicData>
            </a:graphic>
          </wp:inline>
        </w:drawing>
      </w:r>
      <w:r w:rsidR="00486245" w:rsidRPr="00F545BF">
        <w:rPr>
          <w:lang w:val="fr-FR"/>
        </w:rPr>
        <w:t>8</w:t>
      </w:r>
    </w:p>
    <w:p w14:paraId="16869829" w14:textId="21E35AE6" w:rsidR="009E7A7D" w:rsidRDefault="009E7A7D" w:rsidP="00F545BF">
      <w:pPr>
        <w:pStyle w:val="Lgende"/>
        <w:jc w:val="left"/>
        <w:rPr>
          <w:lang w:val="fr-FR"/>
        </w:rPr>
      </w:pPr>
      <w:bookmarkStart w:id="171" w:name="_Toc88430413"/>
      <w:r w:rsidRPr="00F545BF">
        <w:rPr>
          <w:lang w:val="fr-FR"/>
        </w:rPr>
        <w:t xml:space="preserve">Figure </w:t>
      </w:r>
      <w:r>
        <w:fldChar w:fldCharType="begin"/>
      </w:r>
      <w:r w:rsidRPr="00F545BF">
        <w:rPr>
          <w:lang w:val="fr-FR"/>
        </w:rPr>
        <w:instrText xml:space="preserve"> SEQ Figure \* ARABIC </w:instrText>
      </w:r>
      <w:r>
        <w:fldChar w:fldCharType="separate"/>
      </w:r>
      <w:r w:rsidR="00F57D12">
        <w:rPr>
          <w:noProof/>
          <w:lang w:val="fr-FR"/>
        </w:rPr>
        <w:t>21</w:t>
      </w:r>
      <w:r>
        <w:fldChar w:fldCharType="end"/>
      </w:r>
      <w:r w:rsidRPr="00F545BF">
        <w:rPr>
          <w:lang w:val="fr-FR"/>
        </w:rPr>
        <w:t xml:space="preserve"> : Diagramme des performances </w:t>
      </w:r>
      <w:proofErr w:type="gramStart"/>
      <w:r w:rsidRPr="00F545BF">
        <w:rPr>
          <w:lang w:val="fr-FR"/>
        </w:rPr>
        <w:t>système:</w:t>
      </w:r>
      <w:proofErr w:type="gramEnd"/>
      <w:r w:rsidRPr="00F545BF">
        <w:rPr>
          <w:lang w:val="fr-FR"/>
        </w:rPr>
        <w:t xml:space="preserve"> le I/O total en % de la segmentation (haut et bas)</w:t>
      </w:r>
      <w:bookmarkEnd w:id="171"/>
      <w:r>
        <w:rPr>
          <w:lang w:val="fr-FR"/>
        </w:rPr>
        <w:br w:type="page"/>
      </w:r>
    </w:p>
    <w:p w14:paraId="349C0B56" w14:textId="77777777" w:rsidR="009E7A7D" w:rsidRDefault="009E7A7D" w:rsidP="00D21AC4">
      <w:pPr>
        <w:spacing w:after="0" w:line="259" w:lineRule="auto"/>
        <w:ind w:left="-630"/>
        <w:jc w:val="left"/>
        <w:rPr>
          <w:lang w:val="fr-FR"/>
        </w:rPr>
      </w:pPr>
    </w:p>
    <w:p w14:paraId="10905D3C" w14:textId="14BCBA04" w:rsidR="00A87D2C" w:rsidRPr="008D0E1B" w:rsidRDefault="003F3FB6" w:rsidP="00F545BF">
      <w:pPr>
        <w:spacing w:after="0" w:line="259" w:lineRule="auto"/>
        <w:ind w:left="-630"/>
        <w:jc w:val="right"/>
        <w:rPr>
          <w:lang w:val="fr-FR"/>
        </w:rPr>
      </w:pPr>
      <w:commentRangeStart w:id="172"/>
      <w:commentRangeEnd w:id="172"/>
      <w:r w:rsidRPr="008D0E1B">
        <w:rPr>
          <w:rStyle w:val="Marquedecommentaire"/>
          <w:lang w:val="fr-FR"/>
        </w:rPr>
        <w:commentReference w:id="172"/>
      </w:r>
      <w:r w:rsidR="00486245" w:rsidRPr="00486245">
        <w:rPr>
          <w:noProof/>
          <w:lang w:val="fr-FR" w:eastAsia="fr-FR"/>
        </w:rPr>
        <w:t xml:space="preserve"> </w:t>
      </w:r>
      <w:r w:rsidR="00486245" w:rsidRPr="00486245">
        <w:rPr>
          <w:noProof/>
          <w:lang w:val="fr-FR" w:eastAsia="fr-FR"/>
        </w:rPr>
        <w:drawing>
          <wp:inline distT="0" distB="0" distL="0" distR="0" wp14:anchorId="0B3C4279" wp14:editId="1E5EC2D3">
            <wp:extent cx="8178800" cy="27364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198534" cy="2743059"/>
                    </a:xfrm>
                    <a:prstGeom prst="rect">
                      <a:avLst/>
                    </a:prstGeom>
                  </pic:spPr>
                </pic:pic>
              </a:graphicData>
            </a:graphic>
          </wp:inline>
        </w:drawing>
      </w:r>
      <w:r w:rsidR="00486245" w:rsidRPr="00486245">
        <w:rPr>
          <w:noProof/>
          <w:lang w:val="fr-FR" w:eastAsia="fr-FR"/>
        </w:rPr>
        <w:t xml:space="preserve"> </w:t>
      </w:r>
      <w:r w:rsidR="00486245" w:rsidRPr="00486245">
        <w:rPr>
          <w:noProof/>
          <w:lang w:val="fr-FR" w:eastAsia="fr-FR"/>
        </w:rPr>
        <w:drawing>
          <wp:inline distT="0" distB="0" distL="0" distR="0" wp14:anchorId="58C17AAF" wp14:editId="110FCCB9">
            <wp:extent cx="7061200" cy="282437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83905" cy="2833456"/>
                    </a:xfrm>
                    <a:prstGeom prst="rect">
                      <a:avLst/>
                    </a:prstGeom>
                  </pic:spPr>
                </pic:pic>
              </a:graphicData>
            </a:graphic>
          </wp:inline>
        </w:drawing>
      </w:r>
    </w:p>
    <w:p w14:paraId="0D557CC0" w14:textId="4F1D1BFB" w:rsidR="00D21AC4" w:rsidRPr="008D0E1B" w:rsidRDefault="00C767D1" w:rsidP="00C767D1">
      <w:pPr>
        <w:pStyle w:val="Lgende"/>
        <w:rPr>
          <w:lang w:val="fr-FR"/>
        </w:rPr>
      </w:pPr>
      <w:bookmarkStart w:id="173" w:name="_Toc8843041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22</w:t>
      </w:r>
      <w:r w:rsidRPr="008D0E1B">
        <w:rPr>
          <w:lang w:val="fr-FR"/>
        </w:rPr>
        <w:fldChar w:fldCharType="end"/>
      </w:r>
      <w:r w:rsidRPr="008D0E1B">
        <w:rPr>
          <w:lang w:val="fr-FR"/>
        </w:rPr>
        <w:t>: Dia</w:t>
      </w:r>
      <w:r w:rsidR="00F77CC9" w:rsidRPr="008D0E1B">
        <w:rPr>
          <w:lang w:val="fr-FR"/>
        </w:rPr>
        <w:t xml:space="preserve">gramme des performances </w:t>
      </w:r>
      <w:proofErr w:type="gramStart"/>
      <w:r w:rsidR="00F77CC9" w:rsidRPr="008D0E1B">
        <w:rPr>
          <w:lang w:val="fr-FR"/>
        </w:rPr>
        <w:t>système</w:t>
      </w:r>
      <w:r w:rsidRPr="008D0E1B">
        <w:rPr>
          <w:lang w:val="fr-FR"/>
        </w:rPr>
        <w:t>:</w:t>
      </w:r>
      <w:proofErr w:type="gramEnd"/>
      <w:r w:rsidRPr="008D0E1B">
        <w:rPr>
          <w:lang w:val="fr-FR"/>
        </w:rPr>
        <w:t xml:space="preserve"> le I/O en </w:t>
      </w:r>
      <w:proofErr w:type="spellStart"/>
      <w:r w:rsidRPr="008D0E1B">
        <w:rPr>
          <w:lang w:val="fr-FR"/>
        </w:rPr>
        <w:t>KBytes</w:t>
      </w:r>
      <w:proofErr w:type="spellEnd"/>
      <w:r w:rsidRPr="008D0E1B">
        <w:rPr>
          <w:lang w:val="fr-FR"/>
        </w:rPr>
        <w:t xml:space="preserve"> de la segmentation (</w:t>
      </w:r>
      <w:r w:rsidR="00497A6A">
        <w:rPr>
          <w:lang w:val="fr-FR"/>
        </w:rPr>
        <w:t xml:space="preserve">haut et </w:t>
      </w:r>
      <w:r w:rsidRPr="008D0E1B">
        <w:rPr>
          <w:lang w:val="fr-FR"/>
        </w:rPr>
        <w:t>bas)</w:t>
      </w:r>
      <w:bookmarkEnd w:id="173"/>
    </w:p>
    <w:p w14:paraId="239F7CD6" w14:textId="601DA6D4" w:rsidR="00D21AC4" w:rsidRDefault="00D21AC4" w:rsidP="00F545BF">
      <w:pPr>
        <w:jc w:val="left"/>
        <w:rPr>
          <w:color w:val="44546A" w:themeColor="text2"/>
          <w:sz w:val="18"/>
          <w:szCs w:val="18"/>
          <w:lang w:val="fr-FR"/>
        </w:rPr>
      </w:pPr>
      <w:r w:rsidRPr="008D0E1B">
        <w:rPr>
          <w:color w:val="44546A" w:themeColor="text2"/>
          <w:sz w:val="18"/>
          <w:szCs w:val="18"/>
          <w:lang w:val="fr-FR"/>
        </w:rPr>
        <w:br w:type="page"/>
      </w:r>
      <w:r w:rsidR="00486245" w:rsidRPr="00486245">
        <w:rPr>
          <w:noProof/>
          <w:color w:val="44546A" w:themeColor="text2"/>
          <w:sz w:val="18"/>
          <w:szCs w:val="18"/>
          <w:lang w:val="fr-FR" w:eastAsia="fr-FR"/>
        </w:rPr>
        <w:lastRenderedPageBreak/>
        <w:drawing>
          <wp:inline distT="0" distB="0" distL="0" distR="0" wp14:anchorId="299A4CAB" wp14:editId="7270319B">
            <wp:extent cx="8495030" cy="27800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495030" cy="2780030"/>
                    </a:xfrm>
                    <a:prstGeom prst="rect">
                      <a:avLst/>
                    </a:prstGeom>
                  </pic:spPr>
                </pic:pic>
              </a:graphicData>
            </a:graphic>
          </wp:inline>
        </w:drawing>
      </w:r>
    </w:p>
    <w:p w14:paraId="4908B7CA" w14:textId="77777777" w:rsidR="00513EB1" w:rsidRDefault="00486245" w:rsidP="00F545BF">
      <w:pPr>
        <w:pStyle w:val="Lgende"/>
        <w:jc w:val="right"/>
        <w:rPr>
          <w:lang w:val="fr-FR"/>
        </w:rPr>
      </w:pPr>
      <w:r w:rsidRPr="00486245">
        <w:rPr>
          <w:noProof/>
          <w:lang w:val="fr-FR" w:eastAsia="fr-FR"/>
        </w:rPr>
        <w:drawing>
          <wp:inline distT="0" distB="0" distL="0" distR="0" wp14:anchorId="169CD21B" wp14:editId="5A708C3F">
            <wp:extent cx="6688917" cy="2675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07299" cy="2682820"/>
                    </a:xfrm>
                    <a:prstGeom prst="rect">
                      <a:avLst/>
                    </a:prstGeom>
                  </pic:spPr>
                </pic:pic>
              </a:graphicData>
            </a:graphic>
          </wp:inline>
        </w:drawing>
      </w:r>
    </w:p>
    <w:p w14:paraId="36569493" w14:textId="14D6F456" w:rsidR="001B3DA6" w:rsidRDefault="00513EB1" w:rsidP="00F545BF">
      <w:pPr>
        <w:pStyle w:val="Lgende"/>
        <w:jc w:val="left"/>
        <w:rPr>
          <w:lang w:val="fr-FR"/>
        </w:rPr>
      </w:pPr>
      <w:bookmarkStart w:id="174" w:name="_Toc88430415"/>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F57D12">
        <w:rPr>
          <w:noProof/>
          <w:lang w:val="fr-FR"/>
        </w:rPr>
        <w:t>23</w:t>
      </w:r>
      <w:r>
        <w:rPr>
          <w:i w:val="0"/>
          <w:iCs w:val="0"/>
        </w:rPr>
        <w:fldChar w:fldCharType="end"/>
      </w:r>
      <w:r w:rsidRPr="00F545BF">
        <w:rPr>
          <w:lang w:val="fr-FR"/>
        </w:rPr>
        <w:t xml:space="preserve">: Diagramme des performances système : le I/O total du disque en </w:t>
      </w:r>
      <w:proofErr w:type="spellStart"/>
      <w:r w:rsidRPr="00F545BF">
        <w:rPr>
          <w:lang w:val="fr-FR"/>
        </w:rPr>
        <w:t>KBytes</w:t>
      </w:r>
      <w:proofErr w:type="spellEnd"/>
      <w:r w:rsidRPr="00F545BF">
        <w:rPr>
          <w:lang w:val="fr-FR"/>
        </w:rPr>
        <w:t xml:space="preserve"> (haut et bas)</w:t>
      </w:r>
      <w:bookmarkEnd w:id="174"/>
      <w:r w:rsidR="001B3DA6">
        <w:rPr>
          <w:lang w:val="fr-FR"/>
        </w:rPr>
        <w:br w:type="page"/>
      </w:r>
    </w:p>
    <w:p w14:paraId="2626569E" w14:textId="624B0299" w:rsidR="001B3DA6" w:rsidRDefault="00C65353" w:rsidP="00F545BF">
      <w:pPr>
        <w:pStyle w:val="Lgende"/>
        <w:keepNext/>
        <w:jc w:val="right"/>
      </w:pPr>
      <w:r w:rsidRPr="00C65353">
        <w:rPr>
          <w:i w:val="0"/>
          <w:iCs w:val="0"/>
          <w:noProof/>
          <w:lang w:val="fr-FR" w:eastAsia="fr-FR"/>
        </w:rPr>
        <w:lastRenderedPageBreak/>
        <w:drawing>
          <wp:inline distT="0" distB="0" distL="0" distR="0" wp14:anchorId="47E1A7C2" wp14:editId="47CD7F46">
            <wp:extent cx="8229600" cy="26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11089" cy="2750045"/>
                    </a:xfrm>
                    <a:prstGeom prst="rect">
                      <a:avLst/>
                    </a:prstGeom>
                  </pic:spPr>
                </pic:pic>
              </a:graphicData>
            </a:graphic>
          </wp:inline>
        </w:drawing>
      </w:r>
      <w:r w:rsidRPr="00C65353">
        <w:rPr>
          <w:noProof/>
          <w:lang w:val="fr-FR" w:eastAsia="fr-FR"/>
        </w:rPr>
        <w:drawing>
          <wp:inline distT="0" distB="0" distL="0" distR="0" wp14:anchorId="65E73F86" wp14:editId="2A194216">
            <wp:extent cx="7315200" cy="292597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1784" cy="2960603"/>
                    </a:xfrm>
                    <a:prstGeom prst="rect">
                      <a:avLst/>
                    </a:prstGeom>
                  </pic:spPr>
                </pic:pic>
              </a:graphicData>
            </a:graphic>
          </wp:inline>
        </w:drawing>
      </w:r>
    </w:p>
    <w:p w14:paraId="28F15CC0" w14:textId="4145B6EC" w:rsidR="001D1F25" w:rsidRPr="008D0E1B" w:rsidRDefault="001B3DA6" w:rsidP="00F545BF">
      <w:pPr>
        <w:pStyle w:val="Lgende"/>
        <w:jc w:val="left"/>
        <w:rPr>
          <w:lang w:val="fr-FR"/>
        </w:rPr>
      </w:pPr>
      <w:bookmarkStart w:id="175" w:name="_Toc88430416"/>
      <w:r w:rsidRPr="00F545BF">
        <w:rPr>
          <w:lang w:val="fr-FR"/>
        </w:rPr>
        <w:t xml:space="preserve">Figure </w:t>
      </w:r>
      <w:r>
        <w:fldChar w:fldCharType="begin"/>
      </w:r>
      <w:r w:rsidRPr="00F545BF">
        <w:rPr>
          <w:lang w:val="fr-FR"/>
        </w:rPr>
        <w:instrText xml:space="preserve"> SEQ Figure \* ARABIC </w:instrText>
      </w:r>
      <w:r>
        <w:fldChar w:fldCharType="separate"/>
      </w:r>
      <w:r w:rsidR="00F57D12">
        <w:rPr>
          <w:noProof/>
          <w:lang w:val="fr-FR"/>
        </w:rPr>
        <w:t>24</w:t>
      </w:r>
      <w:r>
        <w:fldChar w:fldCharType="end"/>
      </w:r>
      <w:r w:rsidRPr="00F545BF">
        <w:rPr>
          <w:lang w:val="fr-FR"/>
        </w:rPr>
        <w:t xml:space="preserve"> : Diagramme des performances système : les températures (haut et bas)</w:t>
      </w:r>
      <w:bookmarkEnd w:id="175"/>
    </w:p>
    <w:p w14:paraId="5AE55421" w14:textId="7D02F392" w:rsidR="002B6AA5" w:rsidRDefault="00D94D2F" w:rsidP="00F545BF">
      <w:pPr>
        <w:pStyle w:val="Lgende"/>
        <w:keepNext/>
        <w:jc w:val="right"/>
      </w:pPr>
      <w:r w:rsidRPr="00D94D2F">
        <w:rPr>
          <w:noProof/>
          <w:lang w:val="fr-FR" w:eastAsia="fr-FR"/>
        </w:rPr>
        <w:lastRenderedPageBreak/>
        <w:drawing>
          <wp:inline distT="0" distB="0" distL="0" distR="0" wp14:anchorId="14EA7086" wp14:editId="0DC723FA">
            <wp:extent cx="8495030" cy="28187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495030" cy="2818765"/>
                    </a:xfrm>
                    <a:prstGeom prst="rect">
                      <a:avLst/>
                    </a:prstGeom>
                  </pic:spPr>
                </pic:pic>
              </a:graphicData>
            </a:graphic>
          </wp:inline>
        </w:drawing>
      </w:r>
      <w:r w:rsidR="002B6AA5" w:rsidRPr="002B6AA5">
        <w:rPr>
          <w:noProof/>
          <w:lang w:val="fr-FR" w:eastAsia="fr-FR"/>
        </w:rPr>
        <w:drawing>
          <wp:inline distT="0" distB="0" distL="0" distR="0" wp14:anchorId="512D294B" wp14:editId="24295465">
            <wp:extent cx="6883400" cy="275325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88791" cy="2755413"/>
                    </a:xfrm>
                    <a:prstGeom prst="rect">
                      <a:avLst/>
                    </a:prstGeom>
                  </pic:spPr>
                </pic:pic>
              </a:graphicData>
            </a:graphic>
          </wp:inline>
        </w:drawing>
      </w:r>
    </w:p>
    <w:p w14:paraId="2E6CA2E2" w14:textId="098603BA" w:rsidR="001D1F25" w:rsidRPr="008D0E1B" w:rsidRDefault="002B6AA5" w:rsidP="00F545BF">
      <w:pPr>
        <w:pStyle w:val="Lgende"/>
        <w:rPr>
          <w:lang w:val="fr-FR"/>
        </w:rPr>
      </w:pPr>
      <w:bookmarkStart w:id="176" w:name="_Toc88430417"/>
      <w:r w:rsidRPr="00F545BF">
        <w:rPr>
          <w:i w:val="0"/>
          <w:iCs w:val="0"/>
          <w:lang w:val="fr-FR"/>
        </w:rPr>
        <w:t xml:space="preserve">Figure </w:t>
      </w:r>
      <w:r>
        <w:rPr>
          <w:i w:val="0"/>
          <w:iCs w:val="0"/>
        </w:rPr>
        <w:fldChar w:fldCharType="begin"/>
      </w:r>
      <w:r w:rsidRPr="00F545BF">
        <w:rPr>
          <w:i w:val="0"/>
          <w:iCs w:val="0"/>
          <w:lang w:val="fr-FR"/>
        </w:rPr>
        <w:instrText xml:space="preserve"> SEQ Figure \* ARABIC </w:instrText>
      </w:r>
      <w:r>
        <w:rPr>
          <w:i w:val="0"/>
          <w:iCs w:val="0"/>
        </w:rPr>
        <w:fldChar w:fldCharType="separate"/>
      </w:r>
      <w:r w:rsidR="00F57D12">
        <w:rPr>
          <w:noProof/>
          <w:lang w:val="fr-FR"/>
        </w:rPr>
        <w:t>25</w:t>
      </w:r>
      <w:r>
        <w:rPr>
          <w:i w:val="0"/>
          <w:iCs w:val="0"/>
        </w:rPr>
        <w:fldChar w:fldCharType="end"/>
      </w:r>
      <w:r w:rsidRPr="00F545BF">
        <w:rPr>
          <w:i w:val="0"/>
          <w:iCs w:val="0"/>
          <w:lang w:val="fr-FR"/>
        </w:rPr>
        <w:t xml:space="preserve">: Diagramme des performances </w:t>
      </w:r>
      <w:proofErr w:type="gramStart"/>
      <w:r w:rsidRPr="00F545BF">
        <w:rPr>
          <w:i w:val="0"/>
          <w:iCs w:val="0"/>
          <w:lang w:val="fr-FR"/>
        </w:rPr>
        <w:t>système:</w:t>
      </w:r>
      <w:proofErr w:type="gramEnd"/>
      <w:r w:rsidRPr="00F545BF">
        <w:rPr>
          <w:i w:val="0"/>
          <w:iCs w:val="0"/>
          <w:lang w:val="fr-FR"/>
        </w:rPr>
        <w:t xml:space="preserve"> la consommatio</w:t>
      </w:r>
      <w:r w:rsidRPr="00F545BF">
        <w:rPr>
          <w:i w:val="0"/>
          <w:iCs w:val="0"/>
          <w:noProof/>
          <w:lang w:val="fr-FR"/>
        </w:rPr>
        <w:t>n</w:t>
      </w:r>
      <w:r w:rsidR="00497A6A">
        <w:rPr>
          <w:noProof/>
          <w:lang w:val="fr-FR"/>
        </w:rPr>
        <w:t xml:space="preserve"> (haut et bas)</w:t>
      </w:r>
      <w:bookmarkEnd w:id="176"/>
    </w:p>
    <w:p w14:paraId="5D482E14" w14:textId="283AB6FC" w:rsidR="0028289D" w:rsidRPr="008D0E1B" w:rsidRDefault="0028289D" w:rsidP="0028289D">
      <w:pPr>
        <w:pStyle w:val="Lgende"/>
        <w:rPr>
          <w:lang w:val="fr-FR"/>
        </w:rPr>
        <w:sectPr w:rsidR="0028289D" w:rsidRPr="008D0E1B" w:rsidSect="004134B2">
          <w:pgSz w:w="15840" w:h="12240" w:orient="landscape"/>
          <w:pgMar w:top="1440" w:right="1080" w:bottom="1440" w:left="1382" w:header="720" w:footer="792" w:gutter="0"/>
          <w:cols w:space="720"/>
        </w:sectPr>
      </w:pPr>
    </w:p>
    <w:p w14:paraId="351CA43C" w14:textId="77777777" w:rsidR="00A87D2C" w:rsidRPr="008D0E1B" w:rsidRDefault="00704BFB" w:rsidP="00952DFA">
      <w:pPr>
        <w:pStyle w:val="Titre2"/>
        <w:spacing w:after="180"/>
        <w:ind w:left="631" w:hanging="646"/>
        <w:rPr>
          <w:rFonts w:cs="Times New Roman"/>
          <w:lang w:val="fr-FR"/>
        </w:rPr>
      </w:pPr>
      <w:bookmarkStart w:id="177" w:name="_Toc88430368"/>
      <w:r w:rsidRPr="008D0E1B">
        <w:rPr>
          <w:rFonts w:cs="Times New Roman"/>
          <w:lang w:val="fr-FR"/>
        </w:rPr>
        <w:lastRenderedPageBreak/>
        <w:t>Performances de l’inférence</w:t>
      </w:r>
      <w:bookmarkEnd w:id="177"/>
    </w:p>
    <w:p w14:paraId="26D56C03" w14:textId="447572BD" w:rsidR="00A87D2C" w:rsidRPr="008D0E1B" w:rsidRDefault="00704BFB" w:rsidP="00952DFA">
      <w:pPr>
        <w:pStyle w:val="Titre3"/>
        <w:ind w:left="702" w:hanging="717"/>
        <w:rPr>
          <w:rFonts w:cs="Times New Roman"/>
          <w:lang w:val="fr-FR"/>
        </w:rPr>
      </w:pPr>
      <w:bookmarkStart w:id="178" w:name="_Toc88430369"/>
      <w:r w:rsidRPr="008D0E1B">
        <w:rPr>
          <w:rFonts w:cs="Times New Roman"/>
          <w:lang w:val="fr-FR"/>
        </w:rPr>
        <w:t>Images</w:t>
      </w:r>
      <w:bookmarkEnd w:id="178"/>
    </w:p>
    <w:p w14:paraId="649D7D3D" w14:textId="335E4F06" w:rsidR="00A87D2C" w:rsidRPr="008D0E1B" w:rsidRDefault="00704BFB" w:rsidP="00952DFA">
      <w:pPr>
        <w:ind w:left="-3"/>
        <w:rPr>
          <w:lang w:val="fr-FR"/>
        </w:rPr>
      </w:pPr>
      <w:r w:rsidRPr="008D0E1B">
        <w:rPr>
          <w:lang w:val="fr-FR"/>
        </w:rPr>
        <w:t xml:space="preserve">Les tests ont été faits avec l’architecture </w:t>
      </w:r>
      <w:r w:rsidRPr="00F545BF">
        <w:rPr>
          <w:i/>
          <w:lang w:val="fr-FR"/>
        </w:rPr>
        <w:t>fcn-resnet18-deepscene-576x320</w:t>
      </w:r>
      <w:r w:rsidRPr="008D0E1B">
        <w:rPr>
          <w:lang w:val="fr-FR"/>
        </w:rPr>
        <w:t xml:space="preserve"> fourni</w:t>
      </w:r>
      <w:r w:rsidR="00E438AE" w:rsidRPr="008D0E1B">
        <w:rPr>
          <w:lang w:val="fr-FR"/>
        </w:rPr>
        <w:t>e</w:t>
      </w:r>
      <w:r w:rsidRPr="008D0E1B">
        <w:rPr>
          <w:lang w:val="fr-FR"/>
        </w:rPr>
        <w:t xml:space="preserve"> par NVIDIA.</w:t>
      </w:r>
    </w:p>
    <w:p w14:paraId="08DA7850" w14:textId="77777777" w:rsidR="00A87D2C" w:rsidRPr="008D0E1B" w:rsidRDefault="00704BFB" w:rsidP="00952DFA">
      <w:pPr>
        <w:ind w:left="-3"/>
        <w:rPr>
          <w:lang w:val="fr-FR"/>
        </w:rPr>
      </w:pPr>
      <w:r w:rsidRPr="008D0E1B">
        <w:rPr>
          <w:lang w:val="fr-FR"/>
        </w:rPr>
        <w:t xml:space="preserve">Lors de l’entrainement et l’inférence, le script montre un </w:t>
      </w:r>
      <w:proofErr w:type="spellStart"/>
      <w:r w:rsidRPr="00F545BF">
        <w:rPr>
          <w:i/>
          <w:lang w:val="fr-FR"/>
        </w:rPr>
        <w:t>IoU</w:t>
      </w:r>
      <w:proofErr w:type="spellEnd"/>
      <w:r w:rsidRPr="008D0E1B">
        <w:rPr>
          <w:lang w:val="fr-FR"/>
        </w:rPr>
        <w:t xml:space="preserve"> moyen de 75 %. Mais l’objet d’intérêt de l’essai n’est pas la qualité de la segmentation de l’image complète, mais seulement de la piste cyclable. Certains efforts ont dû être dépensés</w:t>
      </w:r>
      <w:r w:rsidR="00990027" w:rsidRPr="008D0E1B">
        <w:rPr>
          <w:lang w:val="fr-FR"/>
        </w:rPr>
        <w:t xml:space="preserve"> </w:t>
      </w:r>
      <w:r w:rsidR="00990027" w:rsidRPr="008D0E1B">
        <w:rPr>
          <w:rStyle w:val="Appelnotedebasdep"/>
          <w:lang w:val="fr-FR"/>
        </w:rPr>
        <w:footnoteReference w:id="32"/>
      </w:r>
      <w:r w:rsidRPr="008D0E1B">
        <w:rPr>
          <w:lang w:val="fr-FR"/>
        </w:rPr>
        <w:t xml:space="preserve"> afin de pouvoir observer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de la segmentation sémantique de la piste cyclable uniquement.</w:t>
      </w:r>
    </w:p>
    <w:p w14:paraId="40463ECC" w14:textId="3B20D0DB" w:rsidR="00A87D2C" w:rsidRPr="008D0E1B" w:rsidRDefault="00704BFB" w:rsidP="00952DFA">
      <w:pPr>
        <w:ind w:left="-3"/>
        <w:rPr>
          <w:lang w:val="fr-FR"/>
        </w:rPr>
      </w:pPr>
      <w:r w:rsidRPr="008D0E1B">
        <w:rPr>
          <w:lang w:val="fr-FR"/>
        </w:rPr>
        <w:t>Le résultat de la segmentation sémantique peut-être visualisé avec ces deux photos</w:t>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_Ref84685904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F57D12" w:rsidRPr="008D0E1B">
        <w:rPr>
          <w:lang w:val="fr-FR"/>
        </w:rPr>
        <w:t xml:space="preserve">Figure </w:t>
      </w:r>
      <w:r w:rsidR="00F57D12">
        <w:rPr>
          <w:noProof/>
          <w:lang w:val="fr-FR"/>
        </w:rPr>
        <w:t>26</w:t>
      </w:r>
      <w:r w:rsidR="003C7433" w:rsidRPr="008D0E1B">
        <w:rPr>
          <w:lang w:val="fr-FR"/>
        </w:rPr>
        <w:fldChar w:fldCharType="end"/>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_Ref84685907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F57D12" w:rsidRPr="008D0E1B">
        <w:rPr>
          <w:lang w:val="fr-FR"/>
        </w:rPr>
        <w:t xml:space="preserve">Figure </w:t>
      </w:r>
      <w:r w:rsidR="00F57D12">
        <w:rPr>
          <w:noProof/>
          <w:lang w:val="fr-FR"/>
        </w:rPr>
        <w:t>27</w:t>
      </w:r>
      <w:r w:rsidR="003C7433" w:rsidRPr="008D0E1B">
        <w:rPr>
          <w:lang w:val="fr-FR"/>
        </w:rPr>
        <w:fldChar w:fldCharType="end"/>
      </w:r>
      <w:r w:rsidR="003C7433" w:rsidRPr="008D0E1B">
        <w:rPr>
          <w:lang w:val="fr-FR"/>
        </w:rPr>
        <w:t>)</w:t>
      </w:r>
      <w:r w:rsidRPr="008D0E1B">
        <w:rPr>
          <w:lang w:val="fr-FR"/>
        </w:rPr>
        <w:t>, prises du jeu de donnée de test de la forêt de Freiburg et utiliser comme jeu de données de test pour l’architecture. L’image utilisée possède une version vérité terrain</w:t>
      </w:r>
      <w:r w:rsidR="003F3FB6" w:rsidRPr="008D0E1B">
        <w:rPr>
          <w:lang w:val="fr-FR"/>
        </w:rPr>
        <w:t>.</w:t>
      </w:r>
      <w:r w:rsidR="00CD45B0" w:rsidRPr="008D0E1B">
        <w:rPr>
          <w:lang w:val="fr-FR"/>
        </w:rPr>
        <w:t xml:space="preserve"> </w:t>
      </w:r>
      <w:r w:rsidRPr="008D0E1B">
        <w:rPr>
          <w:lang w:val="fr-FR"/>
        </w:rPr>
        <w:t>L’image générée est l’image prédite et peut être comparée avec l’image vérité terrain, tant que la palette de couleur est identique à la version vérité terrain.</w:t>
      </w:r>
    </w:p>
    <w:p w14:paraId="61E3F89E" w14:textId="16BF1CDF" w:rsidR="00A87D2C" w:rsidRPr="008D0E1B" w:rsidRDefault="00704BFB" w:rsidP="00952DFA">
      <w:pPr>
        <w:spacing w:after="0"/>
        <w:ind w:left="-3"/>
        <w:rPr>
          <w:lang w:val="fr-FR"/>
        </w:rPr>
      </w:pPr>
      <w:r w:rsidRPr="008D0E1B">
        <w:rPr>
          <w:lang w:val="fr-FR"/>
        </w:rPr>
        <w:t xml:space="preserve">Il s’avère que le </w:t>
      </w:r>
      <w:proofErr w:type="spellStart"/>
      <w:r w:rsidRPr="00F545BF">
        <w:rPr>
          <w:i/>
          <w:lang w:val="fr-FR"/>
        </w:rPr>
        <w:t>IoU</w:t>
      </w:r>
      <w:proofErr w:type="spellEnd"/>
      <w:r w:rsidRPr="008D0E1B">
        <w:rPr>
          <w:lang w:val="fr-FR"/>
        </w:rPr>
        <w:t xml:space="preserve"> et </w:t>
      </w:r>
      <w:r w:rsidRPr="00F545BF">
        <w:rPr>
          <w:i/>
          <w:lang w:val="fr-FR"/>
        </w:rPr>
        <w:t>F1 score</w:t>
      </w:r>
      <w:r w:rsidRPr="008D0E1B">
        <w:rPr>
          <w:lang w:val="fr-FR"/>
        </w:rPr>
        <w:t xml:space="preserve"> sont assez élevés pour les deux photos pour la classe </w:t>
      </w:r>
      <w:r w:rsidRPr="00F545BF">
        <w:rPr>
          <w:i/>
          <w:lang w:val="fr-FR"/>
        </w:rPr>
        <w:t>Chemin</w:t>
      </w:r>
      <w:r w:rsidRPr="008D0E1B">
        <w:rPr>
          <w:lang w:val="fr-FR"/>
        </w:rPr>
        <w:t>.</w:t>
      </w:r>
    </w:p>
    <w:p w14:paraId="01C59D71"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3C5024" w:rsidRDefault="003C5024">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3C5024" w:rsidRDefault="003C5024">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3C5024" w:rsidRDefault="003C5024">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3C5024" w:rsidRDefault="003C5024">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73"/>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bmKU8bBQAAuBoAAA4A&#10;AAAAAAAAAAAAAAAAOgIAAGRycy9lMm9Eb2MueG1sUEsBAi0ACgAAAAAAAAAhAOOFH8JlwAEAZcAB&#10;ABQAAAAAAAAAAAAAAAAAgQcAAGRycy9tZWRpYS9pbWFnZTEucG5nUEsBAi0AFAAGAAgAAAAhABTG&#10;/SfcAAAABQEAAA8AAAAAAAAAAAAAAAAAGMgBAGRycy9kb3ducmV2LnhtbFBLAQItABQABgAIAAAA&#10;IQCqJg6+vAAAACEBAAAZAAAAAAAAAAAAAAAAACHJAQBkcnMvX3JlbHMvZTJvRG9jLnhtbC5yZWxz&#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3C5024" w:rsidRDefault="003C5024">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3C5024" w:rsidRDefault="003C5024">
                        <w:pPr>
                          <w:spacing w:line="259" w:lineRule="auto"/>
                          <w:jc w:val="left"/>
                        </w:pPr>
                        <w:proofErr w:type="spellStart"/>
                        <w:r>
                          <w:rPr>
                            <w:w w:val="98"/>
                          </w:rPr>
                          <w:t>Herbe</w:t>
                        </w:r>
                        <w:proofErr w:type="spellEnd"/>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3C5024" w:rsidRDefault="003C5024">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3C5024" w:rsidRDefault="003C5024">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74" o:title=""/>
                </v:shape>
                <w10:anchorlock/>
              </v:group>
            </w:pict>
          </mc:Fallback>
        </mc:AlternateContent>
      </w:r>
    </w:p>
    <w:p w14:paraId="1535BBF0" w14:textId="2A6C7653" w:rsidR="00474593" w:rsidRPr="008D0E1B" w:rsidRDefault="00474593" w:rsidP="00474593">
      <w:pPr>
        <w:pStyle w:val="Lgende"/>
        <w:rPr>
          <w:lang w:val="fr-FR"/>
        </w:rPr>
      </w:pPr>
      <w:bookmarkStart w:id="179" w:name="_Ref84685904"/>
      <w:bookmarkStart w:id="180" w:name="_Toc8843041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26</w:t>
      </w:r>
      <w:r w:rsidRPr="008D0E1B">
        <w:rPr>
          <w:lang w:val="fr-FR"/>
        </w:rPr>
        <w:fldChar w:fldCharType="end"/>
      </w:r>
      <w:bookmarkEnd w:id="179"/>
      <w:r w:rsidRPr="008D0E1B">
        <w:rPr>
          <w:lang w:val="fr-FR"/>
        </w:rPr>
        <w:t>: (gauche) Image originale (b1-09517</w:t>
      </w:r>
      <w:proofErr w:type="gramStart"/>
      <w:r w:rsidRPr="008D0E1B">
        <w:rPr>
          <w:lang w:val="fr-FR"/>
        </w:rPr>
        <w:t>);</w:t>
      </w:r>
      <w:proofErr w:type="gramEnd"/>
      <w:r w:rsidRPr="008D0E1B">
        <w:rPr>
          <w:lang w:val="fr-FR"/>
        </w:rPr>
        <w:t xml:space="preserve"> (centre) vérité terrain (GT); (droite) segmentation sémantique générée par l’architecture. Le </w:t>
      </w:r>
      <w:proofErr w:type="spellStart"/>
      <w:r w:rsidRPr="008D0E1B">
        <w:rPr>
          <w:lang w:val="fr-FR"/>
        </w:rPr>
        <w:t>IoU</w:t>
      </w:r>
      <w:proofErr w:type="spellEnd"/>
      <w:r w:rsidRPr="008D0E1B">
        <w:rPr>
          <w:lang w:val="fr-FR"/>
        </w:rPr>
        <w:t xml:space="preserve"> et le F1 score pour le chemin sont de +80 %.</w:t>
      </w:r>
      <w:bookmarkEnd w:id="180"/>
    </w:p>
    <w:p w14:paraId="4977AF65"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3C5024" w:rsidRDefault="003C5024">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3C5024" w:rsidRDefault="003C5024">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3C5024" w:rsidRDefault="003C5024">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3C5024" w:rsidRDefault="003C5024">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3C5024" w:rsidRDefault="003C5024">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75"/>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3C5024" w:rsidRDefault="003C5024">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3C5024" w:rsidRDefault="003C5024">
                        <w:pPr>
                          <w:spacing w:line="259" w:lineRule="auto"/>
                          <w:jc w:val="left"/>
                        </w:pPr>
                        <w:proofErr w:type="spellStart"/>
                        <w:r>
                          <w:rPr>
                            <w:w w:val="98"/>
                          </w:rPr>
                          <w:t>Herbe</w:t>
                        </w:r>
                        <w:proofErr w:type="spellEnd"/>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3C5024" w:rsidRDefault="003C5024">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3C5024" w:rsidRDefault="003C5024">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3C5024" w:rsidRDefault="003C5024">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76" o:title=""/>
                </v:shape>
                <w10:anchorlock/>
              </v:group>
            </w:pict>
          </mc:Fallback>
        </mc:AlternateContent>
      </w:r>
    </w:p>
    <w:p w14:paraId="0F9091EE" w14:textId="188431AF" w:rsidR="00474593" w:rsidRPr="008D0E1B" w:rsidRDefault="00474593" w:rsidP="00474593">
      <w:pPr>
        <w:pStyle w:val="Lgende"/>
        <w:rPr>
          <w:lang w:val="fr-FR"/>
        </w:rPr>
      </w:pPr>
      <w:bookmarkStart w:id="181" w:name="_Ref84685907"/>
      <w:bookmarkStart w:id="182" w:name="_Toc8843041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F57D12">
        <w:rPr>
          <w:noProof/>
          <w:lang w:val="fr-FR"/>
        </w:rPr>
        <w:t>27</w:t>
      </w:r>
      <w:r w:rsidRPr="008D0E1B">
        <w:rPr>
          <w:lang w:val="fr-FR"/>
        </w:rPr>
        <w:fldChar w:fldCharType="end"/>
      </w:r>
      <w:bookmarkEnd w:id="181"/>
      <w:r w:rsidRPr="008D0E1B">
        <w:rPr>
          <w:lang w:val="fr-FR"/>
        </w:rPr>
        <w:t>: (gauche) Image originale (b378-61</w:t>
      </w:r>
      <w:proofErr w:type="gramStart"/>
      <w:r w:rsidRPr="008D0E1B">
        <w:rPr>
          <w:lang w:val="fr-FR"/>
        </w:rPr>
        <w:t>);</w:t>
      </w:r>
      <w:proofErr w:type="gramEnd"/>
      <w:r w:rsidRPr="008D0E1B">
        <w:rPr>
          <w:lang w:val="fr-FR"/>
        </w:rPr>
        <w:t xml:space="preserve"> (milieu) vérité terrain (GT); (droite) segmentation sémantique générée par l’architecture. Le </w:t>
      </w:r>
      <w:proofErr w:type="spellStart"/>
      <w:r w:rsidRPr="008D0E1B">
        <w:rPr>
          <w:lang w:val="fr-FR"/>
        </w:rPr>
        <w:t>IoU</w:t>
      </w:r>
      <w:proofErr w:type="spellEnd"/>
      <w:r w:rsidRPr="008D0E1B">
        <w:rPr>
          <w:lang w:val="fr-FR"/>
        </w:rPr>
        <w:t xml:space="preserve"> pour le chemin est +69 %.</w:t>
      </w:r>
      <w:bookmarkEnd w:id="182"/>
    </w:p>
    <w:p w14:paraId="383B21F1" w14:textId="77777777" w:rsidR="00A87D2C" w:rsidRPr="008D0E1B" w:rsidRDefault="00704BFB" w:rsidP="00952DFA">
      <w:pPr>
        <w:pStyle w:val="Titre3"/>
        <w:ind w:left="702" w:hanging="717"/>
        <w:rPr>
          <w:rFonts w:cs="Times New Roman"/>
          <w:lang w:val="fr-FR"/>
        </w:rPr>
      </w:pPr>
      <w:bookmarkStart w:id="183" w:name="_Toc88430370"/>
      <w:r w:rsidRPr="008D0E1B">
        <w:rPr>
          <w:rFonts w:cs="Times New Roman"/>
          <w:lang w:val="fr-FR"/>
        </w:rPr>
        <w:lastRenderedPageBreak/>
        <w:t>Vidéos</w:t>
      </w:r>
      <w:bookmarkEnd w:id="183"/>
    </w:p>
    <w:p w14:paraId="4F91E328" w14:textId="3B92FA8A" w:rsidR="00A87D2C" w:rsidRPr="008D0E1B" w:rsidRDefault="00704BFB" w:rsidP="00952DFA">
      <w:pPr>
        <w:ind w:left="-3"/>
        <w:rPr>
          <w:lang w:val="fr-FR"/>
        </w:rPr>
      </w:pPr>
      <w:commentRangeStart w:id="184"/>
      <w:r w:rsidRPr="008D0E1B">
        <w:rPr>
          <w:lang w:val="fr-FR"/>
        </w:rPr>
        <w:t>Il y a deux vidéos qui ont été utilisées pour tester les performances de la segmentation avec une vidéo</w:t>
      </w:r>
      <w:commentRangeEnd w:id="184"/>
      <w:r w:rsidR="00F545BF">
        <w:rPr>
          <w:rStyle w:val="Marquedecommentaire"/>
        </w:rPr>
        <w:commentReference w:id="184"/>
      </w:r>
      <w:r w:rsidRPr="008D0E1B">
        <w:rPr>
          <w:lang w:val="fr-FR"/>
        </w:rPr>
        <w:t xml:space="preserve">. Comme il n’est pas évident de montrer une vidéo dans un essai, des liens sont mis à disposition. Ces vidéos sont disponibles </w:t>
      </w:r>
      <w:commentRangeStart w:id="185"/>
      <w:r w:rsidRPr="008D0E1B">
        <w:rPr>
          <w:lang w:val="fr-FR"/>
        </w:rPr>
        <w:t xml:space="preserve">dans le projet </w:t>
      </w:r>
      <w:r w:rsidRPr="00F545BF">
        <w:rPr>
          <w:i/>
          <w:lang w:val="fr-FR"/>
        </w:rPr>
        <w:t>Vision Météo</w:t>
      </w:r>
      <w:r w:rsidRPr="008D0E1B">
        <w:rPr>
          <w:lang w:val="fr-FR"/>
        </w:rPr>
        <w:t xml:space="preserve"> </w:t>
      </w:r>
      <w:commentRangeEnd w:id="185"/>
      <w:r w:rsidR="003C5024">
        <w:rPr>
          <w:rStyle w:val="Marquedecommentaire"/>
        </w:rPr>
        <w:commentReference w:id="185"/>
      </w:r>
      <w:r w:rsidRPr="008D0E1B">
        <w:rPr>
          <w:lang w:val="fr-FR"/>
        </w:rPr>
        <w:t xml:space="preserve">de </w:t>
      </w:r>
      <w:r w:rsidR="00DA78C2">
        <w:rPr>
          <w:lang w:val="fr-FR"/>
        </w:rPr>
        <w:t xml:space="preserve">l’application </w:t>
      </w:r>
      <w:commentRangeStart w:id="186"/>
      <w:r w:rsidR="00DA78C2" w:rsidRPr="00F545BF">
        <w:rPr>
          <w:i/>
          <w:lang w:val="fr-FR"/>
        </w:rPr>
        <w:t xml:space="preserve">Microsoft </w:t>
      </w:r>
      <w:r w:rsidRPr="00F545BF">
        <w:rPr>
          <w:i/>
          <w:lang w:val="fr-FR"/>
        </w:rPr>
        <w:t>Teams</w:t>
      </w:r>
      <w:r w:rsidRPr="008D0E1B">
        <w:rPr>
          <w:lang w:val="fr-FR"/>
        </w:rPr>
        <w:t xml:space="preserve"> de l’Université de Sherbrooke</w:t>
      </w:r>
      <w:commentRangeEnd w:id="186"/>
      <w:r w:rsidR="00F545BF">
        <w:rPr>
          <w:rStyle w:val="Marquedecommentaire"/>
        </w:rPr>
        <w:commentReference w:id="186"/>
      </w:r>
      <w:r w:rsidRPr="008D0E1B">
        <w:rPr>
          <w:lang w:val="fr-FR"/>
        </w:rPr>
        <w:t xml:space="preserve">. Chaque vidéo a été créée en filmant avec un téléphone intelligent l’écran du </w:t>
      </w:r>
      <w:r w:rsidR="005F0177" w:rsidRPr="008D0E1B">
        <w:rPr>
          <w:lang w:val="fr-FR"/>
        </w:rPr>
        <w:t>nano-ordi</w:t>
      </w:r>
      <w:r w:rsidRPr="008D0E1B">
        <w:rPr>
          <w:lang w:val="fr-FR"/>
        </w:rPr>
        <w:t xml:space="preserve">nateur pendant que la segmentation est exécutée. Cela produit une vidéo HD 1080p 30 FPS. Lors de la seconde vidéo, les performances du système et les statistiques </w:t>
      </w:r>
      <w:proofErr w:type="spellStart"/>
      <w:r w:rsidRPr="00F545BF">
        <w:rPr>
          <w:i/>
          <w:lang w:val="fr-FR"/>
        </w:rPr>
        <w:t>tegrastats</w:t>
      </w:r>
      <w:proofErr w:type="spellEnd"/>
      <w:r w:rsidRPr="008D0E1B">
        <w:rPr>
          <w:lang w:val="fr-FR"/>
        </w:rPr>
        <w:t xml:space="preserve"> sont affichées en plus de la segmentation.</w:t>
      </w:r>
    </w:p>
    <w:p w14:paraId="2AC44FBF" w14:textId="3866CCB1" w:rsidR="00A87D2C" w:rsidRPr="008D0E1B" w:rsidRDefault="00704BFB" w:rsidP="00952DFA">
      <w:pPr>
        <w:spacing w:after="22"/>
        <w:ind w:left="-3"/>
        <w:rPr>
          <w:lang w:val="fr-FR"/>
        </w:rPr>
      </w:pPr>
      <w:r w:rsidRPr="008D0E1B">
        <w:rPr>
          <w:lang w:val="fr-FR"/>
        </w:rPr>
        <w:t xml:space="preserve">J’ai tenté de capturer le résultat (vidéos/images) de l’inférence directement depuis le nano-ordinateur, mais ce n’est pas une bonne idée, car trop intrusif, l’inférence est ralentie. Deux images sont produites par l’architecture : </w:t>
      </w:r>
      <w:r w:rsidRPr="00F545BF">
        <w:rPr>
          <w:i/>
          <w:lang w:val="fr-FR"/>
        </w:rPr>
        <w:t>overlay</w:t>
      </w:r>
      <w:r w:rsidRPr="008D0E1B">
        <w:rPr>
          <w:lang w:val="fr-FR"/>
        </w:rPr>
        <w:t xml:space="preserve"> et </w:t>
      </w:r>
      <w:proofErr w:type="spellStart"/>
      <w:r w:rsidRPr="00F545BF">
        <w:rPr>
          <w:i/>
          <w:lang w:val="fr-FR"/>
        </w:rPr>
        <w:t>mask</w:t>
      </w:r>
      <w:proofErr w:type="spellEnd"/>
      <w:r w:rsidRPr="008D0E1B">
        <w:rPr>
          <w:lang w:val="fr-FR"/>
        </w:rPr>
        <w:t>, qui sont directement rafraichies dans un</w:t>
      </w:r>
      <w:r w:rsidR="00DA78C2">
        <w:rPr>
          <w:lang w:val="fr-FR"/>
        </w:rPr>
        <w:t>e fenêtre</w:t>
      </w:r>
      <w:r w:rsidRPr="008D0E1B">
        <w:rPr>
          <w:lang w:val="fr-FR"/>
        </w:rPr>
        <w:t xml:space="preserve"> </w:t>
      </w:r>
      <w:proofErr w:type="spellStart"/>
      <w:r w:rsidRPr="00F545BF">
        <w:rPr>
          <w:i/>
          <w:lang w:val="fr-FR"/>
        </w:rPr>
        <w:t>XWindow</w:t>
      </w:r>
      <w:proofErr w:type="spellEnd"/>
      <w:r w:rsidRPr="008D0E1B">
        <w:rPr>
          <w:lang w:val="fr-FR"/>
        </w:rPr>
        <w:t>.</w:t>
      </w:r>
    </w:p>
    <w:p w14:paraId="6889B8A0" w14:textId="1560435E" w:rsidR="00296023" w:rsidRPr="00296023" w:rsidRDefault="00704BFB" w:rsidP="00F545BF">
      <w:pPr>
        <w:pStyle w:val="Paragraphedeliste"/>
        <w:numPr>
          <w:ilvl w:val="0"/>
          <w:numId w:val="29"/>
        </w:numPr>
        <w:spacing w:after="20"/>
        <w:rPr>
          <w:lang w:val="fr-FR"/>
        </w:rPr>
      </w:pPr>
      <w:r w:rsidRPr="00296023">
        <w:rPr>
          <w:lang w:val="fr-FR"/>
        </w:rPr>
        <w:t>Lien</w:t>
      </w:r>
      <w:r w:rsidR="007A466C" w:rsidRPr="00296023">
        <w:rPr>
          <w:vertAlign w:val="superscript"/>
          <w:lang w:val="fr-FR"/>
        </w:rPr>
        <w:t xml:space="preserve"> </w:t>
      </w:r>
      <w:r w:rsidR="007A466C" w:rsidRPr="008D0E1B">
        <w:rPr>
          <w:rStyle w:val="Appelnotedebasdep"/>
          <w:lang w:val="fr-FR"/>
        </w:rPr>
        <w:footnoteReference w:id="33"/>
      </w:r>
      <w:r w:rsidR="007A466C" w:rsidRPr="00296023">
        <w:rPr>
          <w:vertAlign w:val="superscript"/>
          <w:lang w:val="fr-FR"/>
        </w:rPr>
        <w:t xml:space="preserve"> </w:t>
      </w:r>
      <w:r w:rsidRPr="00296023">
        <w:rPr>
          <w:lang w:val="fr-FR"/>
        </w:rPr>
        <w:t xml:space="preserve">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w:t>
      </w:r>
      <w:r w:rsidRPr="00F545BF">
        <w:rPr>
          <w:i/>
          <w:lang w:val="fr-FR"/>
        </w:rPr>
        <w:t>fcn-resnet18-deepscene-576x</w:t>
      </w:r>
      <w:proofErr w:type="gramStart"/>
      <w:r w:rsidRPr="00F545BF">
        <w:rPr>
          <w:i/>
          <w:lang w:val="fr-FR"/>
        </w:rPr>
        <w:t>320</w:t>
      </w:r>
      <w:r w:rsidRPr="00296023">
        <w:rPr>
          <w:lang w:val="fr-FR"/>
        </w:rPr>
        <w:t>;</w:t>
      </w:r>
      <w:proofErr w:type="gramEnd"/>
    </w:p>
    <w:p w14:paraId="12D112EC" w14:textId="43DB7625" w:rsidR="00A87D2C" w:rsidRPr="00296023" w:rsidRDefault="007A466C" w:rsidP="00F545BF">
      <w:pPr>
        <w:pStyle w:val="Paragraphedeliste"/>
        <w:numPr>
          <w:ilvl w:val="0"/>
          <w:numId w:val="29"/>
        </w:numPr>
        <w:spacing w:after="20"/>
        <w:rPr>
          <w:lang w:val="fr-FR"/>
        </w:rPr>
      </w:pPr>
      <w:r w:rsidRPr="00296023">
        <w:rPr>
          <w:lang w:val="fr-FR"/>
        </w:rPr>
        <w:t xml:space="preserve">Lien </w:t>
      </w:r>
      <w:r w:rsidRPr="008D0E1B">
        <w:rPr>
          <w:rStyle w:val="Appelnotedebasdep"/>
          <w:lang w:val="fr-FR"/>
        </w:rPr>
        <w:footnoteReference w:id="34"/>
      </w:r>
      <w:r w:rsidRPr="00296023">
        <w:rPr>
          <w:lang w:val="fr-FR"/>
        </w:rPr>
        <w:t xml:space="preserve"> </w:t>
      </w:r>
      <w:r w:rsidR="00704BFB" w:rsidRPr="00296023">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255D69" w:rsidRPr="00F545BF">
        <w:rPr>
          <w:i/>
          <w:lang w:val="fr-FR"/>
        </w:rPr>
        <w:t>X</w:t>
      </w:r>
      <w:r w:rsidR="00704BFB" w:rsidRPr="00F545BF">
        <w:rPr>
          <w:i/>
          <w:lang w:val="fr-FR"/>
        </w:rPr>
        <w:t>Window</w:t>
      </w:r>
      <w:proofErr w:type="spellEnd"/>
      <w:r w:rsidR="00704BFB" w:rsidRPr="00296023">
        <w:rPr>
          <w:lang w:val="fr-FR"/>
        </w:rPr>
        <w:t xml:space="preserve"> présentant la segmentation, le FPS est autour de 23-26 FPS.</w:t>
      </w:r>
    </w:p>
    <w:p w14:paraId="79CF9177" w14:textId="77777777" w:rsidR="00FF51B9" w:rsidRPr="008D0E1B" w:rsidRDefault="00FF51B9">
      <w:pPr>
        <w:rPr>
          <w:lang w:val="fr-FR"/>
        </w:rPr>
      </w:pPr>
      <w:r w:rsidRPr="008D0E1B">
        <w:rPr>
          <w:lang w:val="fr-FR"/>
        </w:rPr>
        <w:br w:type="page"/>
      </w:r>
    </w:p>
    <w:p w14:paraId="2B0C891A" w14:textId="00CACE82" w:rsidR="00A87D2C" w:rsidRPr="008D0E1B" w:rsidRDefault="0056248B" w:rsidP="00474593">
      <w:pPr>
        <w:spacing w:after="137"/>
        <w:ind w:left="-3"/>
        <w:rPr>
          <w:lang w:val="fr-FR"/>
        </w:rPr>
      </w:pPr>
      <w:r w:rsidRPr="008D0E1B">
        <w:rPr>
          <w:lang w:val="fr-FR"/>
        </w:rPr>
        <w:lastRenderedPageBreak/>
        <w:t xml:space="preserve">Le </w:t>
      </w:r>
      <w:r w:rsidR="00AF1463" w:rsidRPr="008D0E1B">
        <w:rPr>
          <w:lang w:val="fr-FR"/>
        </w:rPr>
        <w:fldChar w:fldCharType="begin"/>
      </w:r>
      <w:r w:rsidR="00AF1463" w:rsidRPr="008D0E1B">
        <w:rPr>
          <w:lang w:val="fr-FR"/>
        </w:rPr>
        <w:instrText xml:space="preserve"> REF _Ref84685142 \h </w:instrText>
      </w:r>
      <w:r w:rsidR="008D0E1B">
        <w:rPr>
          <w:lang w:val="fr-FR"/>
        </w:rPr>
        <w:instrText xml:space="preserve"> \* MERGEFORMAT </w:instrText>
      </w:r>
      <w:r w:rsidR="00AF1463" w:rsidRPr="008D0E1B">
        <w:rPr>
          <w:lang w:val="fr-FR"/>
        </w:rPr>
      </w:r>
      <w:r w:rsidR="00AF1463" w:rsidRPr="008D0E1B">
        <w:rPr>
          <w:lang w:val="fr-FR"/>
        </w:rPr>
        <w:fldChar w:fldCharType="separate"/>
      </w:r>
      <w:r w:rsidR="00F57D12" w:rsidRPr="008D0E1B">
        <w:rPr>
          <w:lang w:val="fr-FR"/>
        </w:rPr>
        <w:t xml:space="preserve">Tableau </w:t>
      </w:r>
      <w:r w:rsidR="00F57D12">
        <w:rPr>
          <w:noProof/>
          <w:lang w:val="fr-FR"/>
        </w:rPr>
        <w:t>8</w:t>
      </w:r>
      <w:r w:rsidR="00AF1463" w:rsidRPr="008D0E1B">
        <w:rPr>
          <w:lang w:val="fr-FR"/>
        </w:rPr>
        <w:fldChar w:fldCharType="end"/>
      </w:r>
      <w:r w:rsidR="00AF1463" w:rsidRPr="008D0E1B">
        <w:rPr>
          <w:lang w:val="fr-FR"/>
        </w:rPr>
        <w:t xml:space="preserve"> </w:t>
      </w:r>
      <w:r w:rsidRPr="008D0E1B">
        <w:rPr>
          <w:lang w:val="fr-FR"/>
        </w:rPr>
        <w:t>montre</w:t>
      </w:r>
      <w:r w:rsidR="00704BFB" w:rsidRPr="008D0E1B">
        <w:rPr>
          <w:lang w:val="fr-FR"/>
        </w:rPr>
        <w:t xml:space="preserve"> les différentes résolutions et images par seconde (FPS) qui ont été testées avec l’architecture :</w:t>
      </w:r>
    </w:p>
    <w:p w14:paraId="1AF4827D" w14:textId="7F6103CD" w:rsidR="00474593" w:rsidRPr="008D0E1B" w:rsidRDefault="00474593" w:rsidP="00474593">
      <w:pPr>
        <w:pStyle w:val="Lgende"/>
        <w:rPr>
          <w:lang w:val="fr-FR"/>
        </w:rPr>
      </w:pPr>
      <w:bookmarkStart w:id="187" w:name="_Ref84685142"/>
      <w:bookmarkStart w:id="188" w:name="_Toc88430427"/>
      <w:r w:rsidRPr="008D0E1B">
        <w:rPr>
          <w:lang w:val="fr-FR"/>
        </w:rPr>
        <w:t>Table</w:t>
      </w:r>
      <w:r w:rsidR="00F63151"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8</w:t>
      </w:r>
      <w:r w:rsidRPr="008D0E1B">
        <w:rPr>
          <w:lang w:val="fr-FR"/>
        </w:rPr>
        <w:fldChar w:fldCharType="end"/>
      </w:r>
      <w:bookmarkEnd w:id="187"/>
      <w:r w:rsidRPr="008D0E1B">
        <w:rPr>
          <w:lang w:val="fr-FR"/>
        </w:rPr>
        <w:t>: Résolutions et images par seconde (FPS) testé</w:t>
      </w:r>
      <w:r w:rsidR="00E438AE" w:rsidRPr="008D0E1B">
        <w:rPr>
          <w:lang w:val="fr-FR"/>
        </w:rPr>
        <w:t>es</w:t>
      </w:r>
      <w:bookmarkEnd w:id="188"/>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F545BF" w:rsidRDefault="00704BFB" w:rsidP="00952DFA">
            <w:pPr>
              <w:spacing w:line="259" w:lineRule="auto"/>
              <w:jc w:val="left"/>
              <w:rPr>
                <w:b/>
                <w:lang w:val="fr-FR"/>
              </w:rPr>
            </w:pPr>
            <w:r w:rsidRPr="00F545BF">
              <w:rPr>
                <w:b/>
                <w:lang w:val="fr-FR"/>
              </w:rPr>
              <w:t>Résolutions qui fonctionnent</w:t>
            </w:r>
          </w:p>
        </w:tc>
      </w:tr>
      <w:tr w:rsidR="00A87D2C" w:rsidRPr="008D0E1B"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8D0E1B" w:rsidRDefault="00704BFB" w:rsidP="00952DFA">
            <w:pPr>
              <w:spacing w:line="259" w:lineRule="auto"/>
              <w:jc w:val="left"/>
              <w:rPr>
                <w:lang w:val="fr-FR"/>
              </w:rPr>
            </w:pPr>
            <w:r w:rsidRPr="008D0E1B">
              <w:rPr>
                <w:lang w:val="fr-FR"/>
              </w:rPr>
              <w:t>320x576, 480x640, 720x1280, 768x1024, 768x1152, 800x1152, 832x1024, 864x1024</w:t>
            </w:r>
          </w:p>
        </w:tc>
      </w:tr>
      <w:tr w:rsidR="00A87D2C" w:rsidRPr="00F545BF"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F545BF" w:rsidRDefault="00704BFB" w:rsidP="00952DFA">
            <w:pPr>
              <w:spacing w:line="259" w:lineRule="auto"/>
              <w:jc w:val="left"/>
              <w:rPr>
                <w:b/>
                <w:lang w:val="fr-FR"/>
              </w:rPr>
            </w:pPr>
            <w:r w:rsidRPr="00F545BF">
              <w:rPr>
                <w:b/>
                <w:lang w:val="fr-FR"/>
              </w:rPr>
              <w:t>Résolutions qui ne fonctionnent pas</w:t>
            </w:r>
          </w:p>
        </w:tc>
      </w:tr>
      <w:tr w:rsidR="00A87D2C" w:rsidRPr="00F545BF"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8D0E1B">
              <w:rPr>
                <w:lang w:val="fr-FR"/>
              </w:rPr>
              <w:t>832x1120,</w:t>
            </w:r>
            <w:r w:rsidRPr="008D0E1B">
              <w:rPr>
                <w:lang w:val="fr-FR"/>
              </w:rPr>
              <w:tab/>
              <w:t>832x1152,</w:t>
            </w:r>
            <w:r w:rsidRPr="008D0E1B">
              <w:rPr>
                <w:lang w:val="fr-FR"/>
              </w:rPr>
              <w:tab/>
              <w:t>768x1280,</w:t>
            </w:r>
            <w:r w:rsidRPr="008D0E1B">
              <w:rPr>
                <w:lang w:val="fr-FR"/>
              </w:rPr>
              <w:tab/>
              <w:t>800x1280,</w:t>
            </w:r>
            <w:r w:rsidRPr="008D0E1B">
              <w:rPr>
                <w:lang w:val="fr-FR"/>
              </w:rPr>
              <w:tab/>
              <w:t>864x1152,</w:t>
            </w:r>
            <w:r w:rsidRPr="008D0E1B">
              <w:rPr>
                <w:lang w:val="fr-FR"/>
              </w:rPr>
              <w:tab/>
              <w:t>900x1152,</w:t>
            </w:r>
            <w:r w:rsidRPr="008D0E1B">
              <w:rPr>
                <w:lang w:val="fr-FR"/>
              </w:rPr>
              <w:tab/>
              <w:t>900x1280,</w:t>
            </w:r>
          </w:p>
          <w:p w14:paraId="3D1B0330"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F545BF"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F545BF" w:rsidRDefault="00704BFB" w:rsidP="00952DFA">
            <w:pPr>
              <w:spacing w:line="259" w:lineRule="auto"/>
              <w:jc w:val="left"/>
              <w:rPr>
                <w:b/>
                <w:lang w:val="fr-FR"/>
              </w:rPr>
            </w:pPr>
            <w:r w:rsidRPr="00F545BF">
              <w:rPr>
                <w:b/>
                <w:lang w:val="fr-FR"/>
              </w:rPr>
              <w:t>Images par seconde (FPS) supportées</w:t>
            </w:r>
          </w:p>
        </w:tc>
      </w:tr>
      <w:tr w:rsidR="00A87D2C" w:rsidRPr="008D0E1B"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8D0E1B" w:rsidRDefault="00704BFB" w:rsidP="00952DFA">
            <w:pPr>
              <w:spacing w:line="259" w:lineRule="auto"/>
              <w:jc w:val="left"/>
              <w:rPr>
                <w:lang w:val="fr-FR"/>
              </w:rPr>
            </w:pPr>
            <w:r w:rsidRPr="008D0E1B">
              <w:rPr>
                <w:lang w:val="fr-FR"/>
              </w:rPr>
              <w:t>60/1, 30/1, 15/1, 1/1</w:t>
            </w:r>
          </w:p>
        </w:tc>
      </w:tr>
    </w:tbl>
    <w:p w14:paraId="2A402C8A" w14:textId="77777777" w:rsidR="00F545BF" w:rsidRDefault="00F545BF" w:rsidP="00F545BF">
      <w:pPr>
        <w:pStyle w:val="Titre2"/>
        <w:numPr>
          <w:ilvl w:val="0"/>
          <w:numId w:val="0"/>
        </w:numPr>
        <w:ind w:left="631"/>
        <w:rPr>
          <w:ins w:id="189" w:author="Mickaël Germain" w:date="2021-12-10T15:59:00Z"/>
          <w:rFonts w:cs="Times New Roman"/>
          <w:lang w:val="fr-FR"/>
        </w:rPr>
        <w:pPrChange w:id="190" w:author="Mickaël Germain" w:date="2021-12-10T15:59:00Z">
          <w:pPr>
            <w:pStyle w:val="Titre2"/>
            <w:ind w:left="631" w:hanging="646"/>
          </w:pPr>
        </w:pPrChange>
      </w:pPr>
      <w:bookmarkStart w:id="191" w:name="_Toc88430371"/>
    </w:p>
    <w:p w14:paraId="49D73DDF" w14:textId="59123320" w:rsidR="00A87D2C" w:rsidRPr="008D0E1B" w:rsidRDefault="00704BFB" w:rsidP="00952DFA">
      <w:pPr>
        <w:pStyle w:val="Titre2"/>
        <w:ind w:left="631" w:hanging="646"/>
        <w:rPr>
          <w:rFonts w:cs="Times New Roman"/>
          <w:lang w:val="fr-FR"/>
        </w:rPr>
      </w:pPr>
      <w:r w:rsidRPr="008D0E1B">
        <w:rPr>
          <w:rFonts w:cs="Times New Roman"/>
          <w:lang w:val="fr-FR"/>
        </w:rPr>
        <w:t>Réentrainement</w:t>
      </w:r>
      <w:bookmarkEnd w:id="191"/>
    </w:p>
    <w:p w14:paraId="616D76D7" w14:textId="223823C2" w:rsidR="00A87D2C" w:rsidRPr="008D0E1B" w:rsidRDefault="00704BFB" w:rsidP="00952DFA">
      <w:pPr>
        <w:ind w:left="-3"/>
        <w:rPr>
          <w:lang w:val="fr-FR"/>
        </w:rPr>
      </w:pPr>
      <w:r w:rsidRPr="008D0E1B">
        <w:rPr>
          <w:lang w:val="fr-FR"/>
        </w:rPr>
        <w:t>Une tentative de réentrainement a été initiée. La première étape a été de vouloir r</w:t>
      </w:r>
      <w:r w:rsidR="003D0058" w:rsidRPr="008D0E1B">
        <w:rPr>
          <w:lang w:val="fr-FR"/>
        </w:rPr>
        <w:t>é</w:t>
      </w:r>
      <w:r w:rsidRPr="008D0E1B">
        <w:rPr>
          <w:lang w:val="fr-FR"/>
        </w:rPr>
        <w:t xml:space="preserv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w:t>
      </w:r>
      <w:r w:rsidR="00895AF1" w:rsidRPr="00895AF1">
        <w:rPr>
          <w:i/>
          <w:lang w:val="fr-FR"/>
        </w:rPr>
        <w:t>SegNet18</w:t>
      </w:r>
      <w:r w:rsidRPr="008D0E1B">
        <w:rPr>
          <w:lang w:val="fr-FR"/>
        </w:rPr>
        <w:t xml:space="preserve">, mais surtout de créer des images vérités terrain, qui est beaucoup plus chronophage que difficile. Une fois le tout complété, la dernière étape est de re entrainé l’architecture </w:t>
      </w:r>
      <w:r w:rsidR="00895AF1" w:rsidRPr="00895AF1">
        <w:rPr>
          <w:i/>
          <w:lang w:val="fr-FR"/>
        </w:rPr>
        <w:t>SegNet18</w:t>
      </w:r>
      <w:r w:rsidRPr="008D0E1B">
        <w:rPr>
          <w:lang w:val="fr-FR"/>
        </w:rPr>
        <w:t xml:space="preserve"> avec ce jeu, et r</w:t>
      </w:r>
      <w:r w:rsidR="003D0058" w:rsidRPr="008D0E1B">
        <w:rPr>
          <w:lang w:val="fr-FR"/>
        </w:rPr>
        <w:t>é</w:t>
      </w:r>
      <w:r w:rsidRPr="008D0E1B">
        <w:rPr>
          <w:lang w:val="fr-FR"/>
        </w:rPr>
        <w:t>générer le nouveau fichier ONNX.</w:t>
      </w:r>
    </w:p>
    <w:p w14:paraId="3F750659" w14:textId="5F8FD20F" w:rsidR="00A87D2C" w:rsidRPr="008D0E1B" w:rsidRDefault="00704BFB" w:rsidP="00952DFA">
      <w:pPr>
        <w:spacing w:after="598"/>
        <w:ind w:left="-3"/>
        <w:rPr>
          <w:lang w:val="fr-FR"/>
        </w:rPr>
      </w:pPr>
      <w:r w:rsidRPr="008D0E1B">
        <w:rPr>
          <w:lang w:val="fr-FR"/>
        </w:rPr>
        <w:t>Malheureusement la première étape, de r</w:t>
      </w:r>
      <w:r w:rsidR="003D0058" w:rsidRPr="008D0E1B">
        <w:rPr>
          <w:lang w:val="fr-FR"/>
        </w:rPr>
        <w:t>é</w:t>
      </w:r>
      <w:r w:rsidRPr="008D0E1B">
        <w:rPr>
          <w:lang w:val="fr-FR"/>
        </w:rPr>
        <w:t xml:space="preserve">générer le fichier ONNX, ne s’est pas déroulé aussi simplement </w:t>
      </w:r>
      <w:proofErr w:type="gramStart"/>
      <w:r w:rsidRPr="008D0E1B">
        <w:rPr>
          <w:lang w:val="fr-FR"/>
        </w:rPr>
        <w:t>qu’espéré</w:t>
      </w:r>
      <w:proofErr w:type="gramEnd"/>
      <w:r w:rsidRPr="008D0E1B">
        <w:rPr>
          <w:lang w:val="fr-FR"/>
        </w:rPr>
        <w:t>,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8D0E1B">
        <w:rPr>
          <w:vertAlign w:val="superscript"/>
          <w:lang w:val="fr-FR"/>
        </w:rPr>
        <w:t xml:space="preserve"> </w:t>
      </w:r>
      <w:r w:rsidR="007E5ED6" w:rsidRPr="008D0E1B">
        <w:rPr>
          <w:rStyle w:val="Appelnotedebasdep"/>
          <w:lang w:val="fr-FR"/>
        </w:rPr>
        <w:footnoteReference w:id="35"/>
      </w:r>
      <w:r w:rsidR="007E5ED6" w:rsidRPr="008D0E1B">
        <w:rPr>
          <w:vertAlign w:val="superscript"/>
          <w:lang w:val="fr-FR"/>
        </w:rPr>
        <w:t xml:space="preserve"> </w:t>
      </w:r>
      <w:r w:rsidR="007E5ED6" w:rsidRPr="008D0E1B">
        <w:rPr>
          <w:rStyle w:val="Appelnotedebasdep"/>
          <w:lang w:val="fr-FR"/>
        </w:rPr>
        <w:footnoteReference w:id="36"/>
      </w:r>
      <w:r w:rsidRPr="008D0E1B">
        <w:rPr>
          <w:lang w:val="fr-FR"/>
        </w:rPr>
        <w:t>, et finalement le fichier ONNX a pu être r</w:t>
      </w:r>
      <w:r w:rsidR="00E438AE" w:rsidRPr="008D0E1B">
        <w:rPr>
          <w:lang w:val="fr-FR"/>
        </w:rPr>
        <w:t>é</w:t>
      </w:r>
      <w:r w:rsidRPr="008D0E1B">
        <w:rPr>
          <w:lang w:val="fr-FR"/>
        </w:rPr>
        <w:t xml:space="preserve">généré avec succès après la phase de réentrainement. Malheureusement le script </w:t>
      </w:r>
      <w:r w:rsidRPr="008D0E1B">
        <w:rPr>
          <w:lang w:val="fr-FR"/>
        </w:rPr>
        <w:lastRenderedPageBreak/>
        <w:t xml:space="preserve">fourni par NVIDIA qui adapte les photos du jeu de données de </w:t>
      </w:r>
      <w:proofErr w:type="spellStart"/>
      <w:r w:rsidR="004C53DD" w:rsidRPr="004C53DD">
        <w:rPr>
          <w:i/>
          <w:lang w:val="fr-FR"/>
        </w:rPr>
        <w:t>DeepScene</w:t>
      </w:r>
      <w:proofErr w:type="spellEnd"/>
      <w:r w:rsidRPr="008D0E1B">
        <w:rPr>
          <w:lang w:val="fr-FR"/>
        </w:rPr>
        <w:t xml:space="preserve"> pour le jeu d’entrainement et de test destiné au réentrainement de l’architecture </w:t>
      </w:r>
      <w:r w:rsidR="00895AF1" w:rsidRPr="00895AF1">
        <w:rPr>
          <w:i/>
          <w:lang w:val="fr-FR"/>
        </w:rPr>
        <w:t>SegNet18</w:t>
      </w:r>
      <w:r w:rsidRPr="008D0E1B">
        <w:rPr>
          <w:lang w:val="fr-FR"/>
        </w:rPr>
        <w:t>, génère des photos toutes noires, l’investigation s’est arrêtée à ce point.</w:t>
      </w:r>
    </w:p>
    <w:p w14:paraId="078161EC" w14:textId="77777777" w:rsidR="00A87D2C" w:rsidRPr="008D0E1B" w:rsidRDefault="00704BFB" w:rsidP="00952DFA">
      <w:pPr>
        <w:pStyle w:val="Titre1"/>
        <w:ind w:left="501" w:hanging="516"/>
        <w:rPr>
          <w:rFonts w:ascii="Times New Roman" w:hAnsi="Times New Roman" w:cs="Times New Roman"/>
          <w:lang w:val="fr-FR"/>
        </w:rPr>
      </w:pPr>
      <w:bookmarkStart w:id="192" w:name="_Toc88430372"/>
      <w:r w:rsidRPr="008D0E1B">
        <w:rPr>
          <w:rFonts w:ascii="Times New Roman" w:hAnsi="Times New Roman" w:cs="Times New Roman"/>
          <w:lang w:val="fr-FR"/>
        </w:rPr>
        <w:t>Interprétation et discussion des résultats</w:t>
      </w:r>
      <w:bookmarkEnd w:id="192"/>
    </w:p>
    <w:p w14:paraId="09964932" w14:textId="39362268" w:rsidR="00A87D2C" w:rsidRPr="008D0E1B" w:rsidRDefault="00704BFB" w:rsidP="00952DFA">
      <w:pPr>
        <w:pStyle w:val="Titre2"/>
        <w:spacing w:after="180"/>
        <w:ind w:left="631" w:hanging="646"/>
        <w:rPr>
          <w:rFonts w:cs="Times New Roman"/>
          <w:lang w:val="fr-FR"/>
        </w:rPr>
      </w:pPr>
      <w:bookmarkStart w:id="193" w:name="_Toc88430373"/>
      <w:r w:rsidRPr="008D0E1B">
        <w:rPr>
          <w:rFonts w:cs="Times New Roman"/>
          <w:lang w:val="fr-FR"/>
        </w:rPr>
        <w:t>Performances matérielles</w:t>
      </w:r>
      <w:bookmarkEnd w:id="193"/>
    </w:p>
    <w:p w14:paraId="6582A7F4" w14:textId="19D6DBEA" w:rsidR="00A87D2C" w:rsidRPr="008D0E1B" w:rsidRDefault="00704BFB" w:rsidP="00952DFA">
      <w:pPr>
        <w:pStyle w:val="Titre3"/>
        <w:ind w:left="702" w:hanging="717"/>
        <w:rPr>
          <w:rFonts w:cs="Times New Roman"/>
          <w:lang w:val="fr-FR"/>
        </w:rPr>
      </w:pPr>
      <w:bookmarkStart w:id="194" w:name="_Toc88430374"/>
      <w:r w:rsidRPr="008D0E1B">
        <w:rPr>
          <w:rFonts w:cs="Times New Roman"/>
          <w:lang w:val="fr-FR"/>
        </w:rPr>
        <w:t>Stockage de données</w:t>
      </w:r>
      <w:bookmarkEnd w:id="194"/>
    </w:p>
    <w:p w14:paraId="60721C99" w14:textId="77777777" w:rsidR="00A87D2C" w:rsidRPr="008D0E1B" w:rsidRDefault="00704BFB" w:rsidP="00952DFA">
      <w:pPr>
        <w:spacing w:after="372"/>
        <w:ind w:left="-3"/>
        <w:rPr>
          <w:lang w:val="fr-FR"/>
        </w:rPr>
      </w:pPr>
      <w:r w:rsidRPr="008D0E1B">
        <w:rPr>
          <w:lang w:val="fr-FR"/>
        </w:rPr>
        <w:t xml:space="preserve">Les tests montrent que le SSD interne est de 4 à 11 fois plus </w:t>
      </w:r>
      <w:proofErr w:type="gramStart"/>
      <w:r w:rsidRPr="008D0E1B">
        <w:rPr>
          <w:lang w:val="fr-FR"/>
        </w:rPr>
        <w:t>efficaces</w:t>
      </w:r>
      <w:proofErr w:type="gramEnd"/>
      <w:r w:rsidRPr="008D0E1B">
        <w:rPr>
          <w:lang w:val="fr-FR"/>
        </w:rPr>
        <w:t xml:space="preserve"> qu’une carte </w:t>
      </w:r>
      <w:proofErr w:type="spellStart"/>
      <w:r w:rsidRPr="008D0E1B">
        <w:rPr>
          <w:lang w:val="fr-FR"/>
        </w:rPr>
        <w:t>microSD</w:t>
      </w:r>
      <w:proofErr w:type="spellEnd"/>
      <w:r w:rsidRPr="008D0E1B">
        <w:rPr>
          <w:lang w:val="fr-FR"/>
        </w:rPr>
        <w:t>, pour l’opération de lecture de données.</w:t>
      </w:r>
    </w:p>
    <w:p w14:paraId="14BFF513" w14:textId="77777777" w:rsidR="00A87D2C" w:rsidRPr="008D0E1B" w:rsidRDefault="00704BFB" w:rsidP="00952DFA">
      <w:pPr>
        <w:pStyle w:val="Titre3"/>
        <w:ind w:left="702" w:hanging="717"/>
        <w:rPr>
          <w:rFonts w:cs="Times New Roman"/>
          <w:lang w:val="fr-FR"/>
        </w:rPr>
      </w:pPr>
      <w:bookmarkStart w:id="195" w:name="_Toc88430375"/>
      <w:r w:rsidRPr="008D0E1B">
        <w:rPr>
          <w:rFonts w:cs="Times New Roman"/>
          <w:lang w:val="fr-FR"/>
        </w:rPr>
        <w:t>Performances système</w:t>
      </w:r>
      <w:bookmarkEnd w:id="195"/>
    </w:p>
    <w:p w14:paraId="1CC27068" w14:textId="7405E2F3" w:rsidR="00556470" w:rsidRPr="008D0E1B" w:rsidRDefault="00FD55FF" w:rsidP="00952DFA">
      <w:pPr>
        <w:spacing w:after="342"/>
        <w:ind w:left="-3"/>
        <w:rPr>
          <w:lang w:val="fr-FR"/>
        </w:rPr>
      </w:pPr>
      <w:r w:rsidRPr="008D0E1B">
        <w:rPr>
          <w:lang w:val="fr-FR"/>
        </w:rPr>
        <w:t xml:space="preserve">Le </w:t>
      </w:r>
      <w:r w:rsidR="00704BFB" w:rsidRPr="008D0E1B">
        <w:rPr>
          <w:lang w:val="fr-FR"/>
        </w:rPr>
        <w:t>nano-ordinateur</w:t>
      </w:r>
      <w:r w:rsidRPr="008D0E1B">
        <w:rPr>
          <w:lang w:val="fr-FR"/>
        </w:rPr>
        <w:t xml:space="preserve"> </w:t>
      </w:r>
      <w:r w:rsidR="00704BFB" w:rsidRPr="008D0E1B">
        <w:rPr>
          <w:lang w:val="fr-FR"/>
        </w:rPr>
        <w:t xml:space="preserve">est capable d’exécuter l’inférence en temps réel pour une durée prolongée (23 minutes </w:t>
      </w:r>
      <w:r w:rsidR="00556470" w:rsidRPr="008D0E1B">
        <w:rPr>
          <w:lang w:val="fr-FR"/>
        </w:rPr>
        <w:t>pendant nos tests</w:t>
      </w:r>
      <w:r w:rsidR="00704BFB" w:rsidRPr="008D0E1B">
        <w:rPr>
          <w:lang w:val="fr-FR"/>
        </w:rPr>
        <w:t xml:space="preserve">), et rester réactif aux commandes. </w:t>
      </w:r>
      <w:r w:rsidR="00556470" w:rsidRPr="008D0E1B">
        <w:rPr>
          <w:lang w:val="fr-FR"/>
        </w:rPr>
        <w:t xml:space="preserve">Il faut rester vigilant quant à l’utilisation des </w:t>
      </w:r>
      <w:proofErr w:type="spellStart"/>
      <w:r w:rsidR="00556470" w:rsidRPr="008D0E1B">
        <w:rPr>
          <w:lang w:val="fr-FR"/>
        </w:rPr>
        <w:t>CPUs</w:t>
      </w:r>
      <w:proofErr w:type="spellEnd"/>
      <w:r w:rsidR="00556470" w:rsidRPr="008D0E1B">
        <w:rPr>
          <w:lang w:val="fr-FR"/>
        </w:rPr>
        <w:t xml:space="preserve"> pendant l’inférence sur le long terme. La segmentation consomme de la mémoire qui semble ne plus être disponible pour les autres ressources du système par la suite. Le I/O de la segmentation est raisonnable, de même que celle du système. La température augmente lors de l’inférence mais revient à son point d’origine une fois complété. La consommation d’énergie est plus élevée pendant la segmentation, ce qui peut avoir une importance sur le budget en mode opérationnel continu. </w:t>
      </w:r>
    </w:p>
    <w:p w14:paraId="0AE28245" w14:textId="38C94756" w:rsidR="00A87D2C" w:rsidRPr="008D0E1B" w:rsidRDefault="00556470" w:rsidP="00952DFA">
      <w:pPr>
        <w:spacing w:after="342"/>
        <w:ind w:left="-3"/>
        <w:rPr>
          <w:lang w:val="fr-FR"/>
        </w:rPr>
      </w:pPr>
      <w:r w:rsidRPr="008D0E1B">
        <w:rPr>
          <w:lang w:val="fr-FR"/>
        </w:rPr>
        <w:t xml:space="preserve">Il est donc à noter que l’opérationnalisation constante de la segmentation aurait un impact non négligeable sur la durée de vie du </w:t>
      </w:r>
      <w:proofErr w:type="spellStart"/>
      <w:r w:rsidRPr="008D0E1B">
        <w:rPr>
          <w:lang w:val="fr-FR"/>
        </w:rPr>
        <w:t>Jetson</w:t>
      </w:r>
      <w:proofErr w:type="spellEnd"/>
      <w:r w:rsidRPr="008D0E1B">
        <w:rPr>
          <w:lang w:val="fr-FR"/>
        </w:rPr>
        <w:t xml:space="preserve"> Nano. Selon la documentation de NVIDIA (NVIDIA, 2020), une carte </w:t>
      </w:r>
      <w:proofErr w:type="spellStart"/>
      <w:r w:rsidRPr="00F545BF">
        <w:rPr>
          <w:i/>
          <w:lang w:val="fr-FR"/>
        </w:rPr>
        <w:t>Jetson</w:t>
      </w:r>
      <w:proofErr w:type="spellEnd"/>
      <w:r w:rsidRPr="00F545BF">
        <w:rPr>
          <w:i/>
          <w:lang w:val="fr-FR"/>
        </w:rPr>
        <w:t xml:space="preserve"> Xavier TX2i</w:t>
      </w:r>
      <w:r w:rsidRPr="008D0E1B">
        <w:rPr>
          <w:lang w:val="fr-FR"/>
        </w:rPr>
        <w:t xml:space="preserve"> qui opère 24/7, selon certaines conditions, a une durée de vie théorique de 4,4 années.</w:t>
      </w:r>
    </w:p>
    <w:p w14:paraId="5B60A54A" w14:textId="77777777" w:rsidR="00A87D2C" w:rsidRPr="008D0E1B" w:rsidRDefault="00704BFB" w:rsidP="00952DFA">
      <w:pPr>
        <w:pStyle w:val="Titre2"/>
        <w:spacing w:after="180"/>
        <w:ind w:left="631" w:hanging="646"/>
        <w:rPr>
          <w:rFonts w:cs="Times New Roman"/>
          <w:lang w:val="fr-FR"/>
        </w:rPr>
      </w:pPr>
      <w:bookmarkStart w:id="196" w:name="_Toc88430376"/>
      <w:r w:rsidRPr="008D0E1B">
        <w:rPr>
          <w:rFonts w:cs="Times New Roman"/>
          <w:lang w:val="fr-FR"/>
        </w:rPr>
        <w:t>Performances de la segmentation</w:t>
      </w:r>
      <w:bookmarkEnd w:id="196"/>
    </w:p>
    <w:p w14:paraId="25B1EE9D" w14:textId="1A8A92E5" w:rsidR="00A87D2C" w:rsidRPr="008D0E1B" w:rsidRDefault="00704BFB" w:rsidP="00952DFA">
      <w:pPr>
        <w:pStyle w:val="Titre3"/>
        <w:ind w:left="702" w:hanging="717"/>
        <w:rPr>
          <w:rFonts w:cs="Times New Roman"/>
          <w:lang w:val="fr-FR"/>
        </w:rPr>
      </w:pPr>
      <w:bookmarkStart w:id="197" w:name="_Toc88430377"/>
      <w:r w:rsidRPr="008D0E1B">
        <w:rPr>
          <w:rFonts w:cs="Times New Roman"/>
          <w:lang w:val="fr-FR"/>
        </w:rPr>
        <w:t>Images</w:t>
      </w:r>
      <w:bookmarkEnd w:id="197"/>
    </w:p>
    <w:p w14:paraId="361BB1A3" w14:textId="15EBA9C2" w:rsidR="00A87D2C" w:rsidRPr="008D0E1B" w:rsidRDefault="00704BFB" w:rsidP="00952DFA">
      <w:pPr>
        <w:spacing w:after="40" w:line="265" w:lineRule="auto"/>
        <w:ind w:left="10"/>
        <w:jc w:val="right"/>
        <w:rPr>
          <w:lang w:val="fr-FR"/>
        </w:rPr>
      </w:pPr>
      <w:r w:rsidRPr="008D0E1B">
        <w:rPr>
          <w:lang w:val="fr-FR"/>
        </w:rPr>
        <w:t xml:space="preserve">La segmentation prédite pour la classe </w:t>
      </w:r>
      <w:r w:rsidRPr="00F545BF">
        <w:rPr>
          <w:i/>
          <w:lang w:val="fr-FR"/>
        </w:rPr>
        <w:t>Trail</w:t>
      </w:r>
      <w:r w:rsidRPr="008D0E1B">
        <w:rPr>
          <w:lang w:val="fr-FR"/>
        </w:rPr>
        <w:t xml:space="preserve"> est assez surprenante. Le </w:t>
      </w:r>
      <w:proofErr w:type="spellStart"/>
      <w:r w:rsidRPr="00F545BF">
        <w:rPr>
          <w:i/>
          <w:lang w:val="fr-FR"/>
        </w:rPr>
        <w:t>IoU</w:t>
      </w:r>
      <w:proofErr w:type="spellEnd"/>
      <w:r w:rsidRPr="008D0E1B">
        <w:rPr>
          <w:lang w:val="fr-FR"/>
        </w:rPr>
        <w:t xml:space="preserve"> est de 89 % et de 69</w:t>
      </w:r>
    </w:p>
    <w:p w14:paraId="5F7A8152" w14:textId="0CDC367F" w:rsidR="00A87D2C" w:rsidRPr="008D0E1B" w:rsidRDefault="00704BFB" w:rsidP="003D11D6">
      <w:pPr>
        <w:spacing w:after="0"/>
        <w:ind w:left="-3"/>
        <w:rPr>
          <w:lang w:val="fr-FR"/>
        </w:rPr>
      </w:pPr>
      <w:r w:rsidRPr="008D0E1B">
        <w:rPr>
          <w:lang w:val="fr-FR"/>
        </w:rPr>
        <w:t xml:space="preserve">% respectivement dans le cas des deux images évaluées, ce qui est encourageant. </w:t>
      </w:r>
      <w:proofErr w:type="gramStart"/>
      <w:r w:rsidRPr="008D0E1B">
        <w:rPr>
          <w:lang w:val="fr-FR"/>
        </w:rPr>
        <w:t>Par contre</w:t>
      </w:r>
      <w:proofErr w:type="gramEnd"/>
      <w:r w:rsidRPr="008D0E1B">
        <w:rPr>
          <w:lang w:val="fr-FR"/>
        </w:rPr>
        <w:t xml:space="preserve"> les délimitations de la segmentation pour le chemin sont décevantes et questionnables, car l’architecture retourne une résolution faible, de 19 x 10 pixels. C’est probablement dû au fait que </w:t>
      </w:r>
      <w:r w:rsidRPr="008D0E1B">
        <w:rPr>
          <w:lang w:val="fr-FR"/>
        </w:rPr>
        <w:lastRenderedPageBreak/>
        <w:t xml:space="preserve">l’architecture du modèle </w:t>
      </w:r>
      <w:r w:rsidR="00895AF1" w:rsidRPr="00895AF1">
        <w:rPr>
          <w:i/>
          <w:lang w:val="fr-FR"/>
        </w:rPr>
        <w:t>SegNet18</w:t>
      </w:r>
      <w:r w:rsidRPr="008D0E1B">
        <w:rPr>
          <w:lang w:val="fr-FR"/>
        </w:rPr>
        <w:t xml:space="preserve"> n’utilise que 18 couches, et qu’il n’y a donc que peu de représentations possibles pour les classes.</w:t>
      </w:r>
    </w:p>
    <w:p w14:paraId="79C00F16" w14:textId="77777777" w:rsidR="00A87D2C" w:rsidRPr="008D0E1B" w:rsidRDefault="00704BFB" w:rsidP="00952DFA">
      <w:pPr>
        <w:pStyle w:val="Titre3"/>
        <w:ind w:left="702" w:hanging="717"/>
        <w:rPr>
          <w:rFonts w:cs="Times New Roman"/>
          <w:lang w:val="fr-FR"/>
        </w:rPr>
      </w:pPr>
      <w:bookmarkStart w:id="198" w:name="_Toc88430378"/>
      <w:r w:rsidRPr="008D0E1B">
        <w:rPr>
          <w:rFonts w:cs="Times New Roman"/>
          <w:lang w:val="fr-FR"/>
        </w:rPr>
        <w:t>Vidéos</w:t>
      </w:r>
      <w:bookmarkEnd w:id="198"/>
    </w:p>
    <w:p w14:paraId="580FB933" w14:textId="77777777" w:rsidR="00A87D2C" w:rsidRPr="008D0E1B" w:rsidRDefault="00704BFB" w:rsidP="00FD3F03">
      <w:pPr>
        <w:ind w:left="-13"/>
        <w:rPr>
          <w:lang w:val="fr-FR"/>
        </w:rPr>
      </w:pPr>
      <w:r w:rsidRPr="008D0E1B">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8D0E1B" w:rsidRDefault="00704BFB" w:rsidP="00952DFA">
      <w:pPr>
        <w:spacing w:after="599"/>
        <w:ind w:left="-3"/>
        <w:rPr>
          <w:lang w:val="fr-FR"/>
        </w:rPr>
      </w:pPr>
      <w:r w:rsidRPr="008D0E1B">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8D0E1B" w:rsidRDefault="00704BFB" w:rsidP="00952DFA">
      <w:pPr>
        <w:pStyle w:val="Titre1"/>
        <w:ind w:left="501" w:hanging="516"/>
        <w:rPr>
          <w:rFonts w:ascii="Times New Roman" w:hAnsi="Times New Roman" w:cs="Times New Roman"/>
          <w:lang w:val="fr-FR"/>
        </w:rPr>
      </w:pPr>
      <w:bookmarkStart w:id="199" w:name="_Toc88430379"/>
      <w:r w:rsidRPr="008D0E1B">
        <w:rPr>
          <w:rFonts w:ascii="Times New Roman" w:hAnsi="Times New Roman" w:cs="Times New Roman"/>
          <w:lang w:val="fr-FR"/>
        </w:rPr>
        <w:t>Conclusion et recommandations</w:t>
      </w:r>
      <w:bookmarkEnd w:id="199"/>
    </w:p>
    <w:p w14:paraId="307E6166" w14:textId="0DAA9806" w:rsidR="00A87D2C" w:rsidRPr="008D0E1B" w:rsidRDefault="00704BFB" w:rsidP="00952DFA">
      <w:pPr>
        <w:pStyle w:val="Titre2"/>
        <w:ind w:left="631" w:hanging="646"/>
        <w:rPr>
          <w:rFonts w:cs="Times New Roman"/>
          <w:lang w:val="fr-FR"/>
        </w:rPr>
      </w:pPr>
      <w:bookmarkStart w:id="200" w:name="_Toc88430380"/>
      <w:r w:rsidRPr="008D0E1B">
        <w:rPr>
          <w:rFonts w:cs="Times New Roman"/>
          <w:lang w:val="fr-FR"/>
        </w:rPr>
        <w:t>Objectif principal</w:t>
      </w:r>
      <w:bookmarkEnd w:id="200"/>
    </w:p>
    <w:p w14:paraId="7B6B46F0" w14:textId="20D01D9E" w:rsidR="00A87D2C" w:rsidRPr="008D0E1B" w:rsidRDefault="00704BFB" w:rsidP="00952DFA">
      <w:pPr>
        <w:spacing w:after="25"/>
        <w:ind w:left="-3"/>
        <w:rPr>
          <w:lang w:val="fr-FR"/>
        </w:rPr>
      </w:pPr>
      <w:r w:rsidRPr="008D0E1B">
        <w:rPr>
          <w:lang w:val="fr-FR"/>
        </w:rPr>
        <w:t xml:space="preserve">L’objectif principal de l’essai était d’évaluer la capacité du nano-ordinateur NVIDIA </w:t>
      </w:r>
      <w:proofErr w:type="spellStart"/>
      <w:r w:rsidRPr="008D0E1B">
        <w:rPr>
          <w:lang w:val="fr-FR"/>
        </w:rPr>
        <w:t>Jetson</w:t>
      </w:r>
      <w:proofErr w:type="spellEnd"/>
      <w:r w:rsidRPr="008D0E1B">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253C39C9" w14:textId="6A9FFA98" w:rsidR="00251D0F" w:rsidRPr="008D0E1B" w:rsidRDefault="00704BFB" w:rsidP="00F545BF">
      <w:pPr>
        <w:pStyle w:val="Paragraphedeliste"/>
        <w:numPr>
          <w:ilvl w:val="0"/>
          <w:numId w:val="27"/>
        </w:numPr>
        <w:spacing w:after="24"/>
        <w:rPr>
          <w:lang w:val="fr-FR"/>
        </w:rPr>
      </w:pPr>
      <w:commentRangeStart w:id="201"/>
      <w:commentRangeStart w:id="202"/>
      <w:r w:rsidRPr="008D0E1B">
        <w:rPr>
          <w:lang w:val="fr-FR"/>
        </w:rPr>
        <w:t>Le nano-ordinateur est capable de segmenter sémantiquement une vidéo représentant une piste cyclable grâce à une architecture FCN.</w:t>
      </w:r>
    </w:p>
    <w:p w14:paraId="2D0B9495" w14:textId="1ECB21CE" w:rsidR="00251D0F" w:rsidRPr="008D0E1B" w:rsidRDefault="00704BFB" w:rsidP="00F545BF">
      <w:pPr>
        <w:pStyle w:val="Paragraphedeliste"/>
        <w:numPr>
          <w:ilvl w:val="0"/>
          <w:numId w:val="27"/>
        </w:numPr>
        <w:spacing w:after="24"/>
        <w:rPr>
          <w:lang w:val="fr-FR"/>
        </w:rPr>
      </w:pPr>
      <w:r w:rsidRPr="008D0E1B">
        <w:rPr>
          <w:lang w:val="fr-FR"/>
        </w:rPr>
        <w:t xml:space="preserve">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proofErr w:type="spellStart"/>
      <w:r w:rsidRPr="00F545BF">
        <w:rPr>
          <w:i/>
          <w:lang w:val="fr-FR"/>
        </w:rPr>
        <w:t>IoU</w:t>
      </w:r>
      <w:proofErr w:type="spellEnd"/>
      <w:r w:rsidRPr="008D0E1B">
        <w:rPr>
          <w:lang w:val="fr-FR"/>
        </w:rPr>
        <w:t xml:space="preserve"> ou du </w:t>
      </w:r>
      <w:r w:rsidRPr="00F545BF">
        <w:rPr>
          <w:i/>
          <w:lang w:val="fr-FR"/>
        </w:rPr>
        <w:t>F1 score</w:t>
      </w:r>
      <w:r w:rsidRPr="008D0E1B">
        <w:rPr>
          <w:lang w:val="fr-FR"/>
        </w:rPr>
        <w:t xml:space="preserve"> est possible si l’image de la vérité terrain est disponible.</w:t>
      </w:r>
    </w:p>
    <w:p w14:paraId="26EA3531" w14:textId="7D564298" w:rsidR="00251D0F" w:rsidRPr="008D0E1B" w:rsidRDefault="00704BFB" w:rsidP="00F545BF">
      <w:pPr>
        <w:pStyle w:val="Paragraphedeliste"/>
        <w:numPr>
          <w:ilvl w:val="0"/>
          <w:numId w:val="27"/>
        </w:numPr>
        <w:spacing w:after="24"/>
        <w:rPr>
          <w:lang w:val="fr-FR"/>
        </w:rPr>
      </w:pPr>
      <w:r w:rsidRPr="008D0E1B">
        <w:rPr>
          <w:lang w:val="fr-FR"/>
        </w:rPr>
        <w:t xml:space="preserve">L’image générée par l’architecture FCN </w:t>
      </w:r>
      <w:r w:rsidR="00895AF1" w:rsidRPr="00895AF1">
        <w:rPr>
          <w:i/>
          <w:lang w:val="fr-FR"/>
        </w:rPr>
        <w:t>SegNet18</w:t>
      </w:r>
      <w:r w:rsidRPr="008D0E1B">
        <w:rPr>
          <w:lang w:val="fr-FR"/>
        </w:rPr>
        <w:t xml:space="preserve"> a une résolution faible, de l’ordre de 19 x 10 pixels. La délimitation de la segmentation, entre chaque classe, est donc grossière.</w:t>
      </w:r>
    </w:p>
    <w:p w14:paraId="63E13E69" w14:textId="6CDA2C6E" w:rsidR="00251D0F" w:rsidRPr="008D0E1B" w:rsidRDefault="00704BFB" w:rsidP="00F545BF">
      <w:pPr>
        <w:pStyle w:val="Paragraphedeliste"/>
        <w:numPr>
          <w:ilvl w:val="0"/>
          <w:numId w:val="27"/>
        </w:numPr>
        <w:spacing w:after="24"/>
        <w:rPr>
          <w:lang w:val="fr-FR"/>
        </w:rPr>
      </w:pPr>
      <w:r w:rsidRPr="008D0E1B">
        <w:rPr>
          <w:lang w:val="fr-FR"/>
        </w:rPr>
        <w:t xml:space="preserve">Le temps réel </w:t>
      </w:r>
      <w:r w:rsidR="003D0058" w:rsidRPr="008D0E1B">
        <w:rPr>
          <w:lang w:val="fr-FR"/>
        </w:rPr>
        <w:t>a</w:t>
      </w:r>
      <w:r w:rsidRPr="008D0E1B">
        <w:rPr>
          <w:lang w:val="fr-FR"/>
        </w:rPr>
        <w:t xml:space="preserve"> été simulé, et n’est donc pas celui qui sera utilisé sur le terrain.</w:t>
      </w:r>
    </w:p>
    <w:p w14:paraId="231D305E" w14:textId="3333326B" w:rsidR="00A87D2C" w:rsidRPr="008D0E1B" w:rsidRDefault="00251D0F" w:rsidP="00F545BF">
      <w:pPr>
        <w:pStyle w:val="Paragraphedeliste"/>
        <w:numPr>
          <w:ilvl w:val="0"/>
          <w:numId w:val="27"/>
        </w:numPr>
        <w:spacing w:after="24"/>
        <w:rPr>
          <w:lang w:val="fr-FR"/>
        </w:rPr>
      </w:pPr>
      <w:r w:rsidRPr="008D0E1B">
        <w:rPr>
          <w:lang w:val="fr-FR"/>
        </w:rPr>
        <w:t>L</w:t>
      </w:r>
      <w:r w:rsidR="00704BFB" w:rsidRPr="008D0E1B">
        <w:rPr>
          <w:lang w:val="fr-FR"/>
        </w:rPr>
        <w:t>e nano-ordinateur et l’architecture FCN supporte</w:t>
      </w:r>
      <w:r w:rsidR="00E438AE" w:rsidRPr="008D0E1B">
        <w:rPr>
          <w:lang w:val="fr-FR"/>
        </w:rPr>
        <w:t>nt</w:t>
      </w:r>
      <w:r w:rsidR="00704BFB" w:rsidRPr="008D0E1B">
        <w:rPr>
          <w:lang w:val="fr-FR"/>
        </w:rPr>
        <w:t xml:space="preserve"> l’inférence d’une vidéo HD (résolution de 720x1280 = 720p) avec un nombre d’images par seconde de 60/1 FPS.</w:t>
      </w:r>
      <w:commentRangeEnd w:id="201"/>
      <w:r w:rsidR="004A6F25" w:rsidRPr="008D0E1B">
        <w:rPr>
          <w:rStyle w:val="Marquedecommentaire"/>
        </w:rPr>
        <w:commentReference w:id="201"/>
      </w:r>
      <w:commentRangeEnd w:id="202"/>
      <w:r w:rsidR="00BC55B3">
        <w:rPr>
          <w:rStyle w:val="Marquedecommentaire"/>
        </w:rPr>
        <w:commentReference w:id="202"/>
      </w:r>
    </w:p>
    <w:p w14:paraId="31D5598B" w14:textId="20E58395" w:rsidR="00A87D2C" w:rsidRPr="008D0E1B" w:rsidRDefault="00704BFB" w:rsidP="00952DFA">
      <w:pPr>
        <w:ind w:left="-3"/>
        <w:rPr>
          <w:lang w:val="fr-FR"/>
        </w:rPr>
      </w:pPr>
      <w:r w:rsidRPr="008D0E1B">
        <w:rPr>
          <w:lang w:val="fr-FR"/>
        </w:rPr>
        <w:t xml:space="preserve">D’un point de vue </w:t>
      </w:r>
      <w:r w:rsidR="00E438AE" w:rsidRPr="008D0E1B">
        <w:rPr>
          <w:lang w:val="fr-FR"/>
        </w:rPr>
        <w:t xml:space="preserve">de la </w:t>
      </w:r>
      <w:r w:rsidRPr="008D0E1B">
        <w:rPr>
          <w:lang w:val="fr-FR"/>
        </w:rPr>
        <w:t xml:space="preserve">performance matérielle et logicielle, le nano-ordinateur est capable de segmenter une vidéo avec une architecture FCN. </w:t>
      </w:r>
      <w:proofErr w:type="gramStart"/>
      <w:r w:rsidRPr="008D0E1B">
        <w:rPr>
          <w:lang w:val="fr-FR"/>
        </w:rPr>
        <w:t>Par contre</w:t>
      </w:r>
      <w:proofErr w:type="gramEnd"/>
      <w:r w:rsidRPr="008D0E1B">
        <w:rPr>
          <w:lang w:val="fr-FR"/>
        </w:rPr>
        <w:t xml:space="preserve">, d’un point de vue qualitatif, 1) la </w:t>
      </w:r>
      <w:r w:rsidRPr="008D0E1B">
        <w:rPr>
          <w:lang w:val="fr-FR"/>
        </w:rPr>
        <w:lastRenderedPageBreak/>
        <w:t>qualité de la segmentation ne peut pas être mesurée. De plus, 2) la segmentation prédite est imprécise.</w:t>
      </w:r>
    </w:p>
    <w:p w14:paraId="60D909B4" w14:textId="77777777" w:rsidR="00A87D2C" w:rsidRPr="008D0E1B" w:rsidRDefault="00704BFB" w:rsidP="00952DFA">
      <w:pPr>
        <w:ind w:left="-3"/>
        <w:rPr>
          <w:lang w:val="fr-FR"/>
        </w:rPr>
      </w:pPr>
      <w:r w:rsidRPr="008D0E1B">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0B6E125F" w:rsidR="00A87D2C" w:rsidRPr="008D0E1B" w:rsidRDefault="00704BFB" w:rsidP="00952DFA">
      <w:pPr>
        <w:spacing w:after="465"/>
        <w:ind w:left="-3"/>
        <w:rPr>
          <w:lang w:val="fr-FR"/>
        </w:rPr>
      </w:pPr>
      <w:r w:rsidRPr="008D0E1B">
        <w:rPr>
          <w:lang w:val="fr-FR"/>
        </w:rPr>
        <w:t xml:space="preserve">La seconde limitation pourrait théoriquement être améliorée en utilisant un modèle dont l’architecture est plus performante, mais implicitement plus complexe, telle que l’architecture </w:t>
      </w:r>
      <w:r w:rsidRPr="00F545BF">
        <w:rPr>
          <w:i/>
          <w:lang w:val="fr-FR"/>
        </w:rPr>
        <w:t>SegNet101</w:t>
      </w:r>
      <w:r w:rsidRPr="008D0E1B">
        <w:rPr>
          <w:lang w:val="fr-FR"/>
        </w:rPr>
        <w:t xml:space="preserve"> ou </w:t>
      </w:r>
      <w:r w:rsidR="0012750D" w:rsidRPr="0012750D">
        <w:rPr>
          <w:i/>
          <w:lang w:val="fr-FR"/>
        </w:rPr>
        <w:t>DeepLabV3</w:t>
      </w:r>
      <w:r w:rsidRPr="008D0E1B">
        <w:rPr>
          <w:lang w:val="fr-FR"/>
        </w:rPr>
        <w:t xml:space="preserve">,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8D0E1B">
        <w:rPr>
          <w:lang w:val="fr-FR"/>
        </w:rPr>
        <w:t>préentrainés</w:t>
      </w:r>
      <w:proofErr w:type="spellEnd"/>
      <w:r w:rsidRPr="008D0E1B">
        <w:rPr>
          <w:lang w:val="fr-FR"/>
        </w:rPr>
        <w:t xml:space="preserve"> de segmentation sémantique avec </w:t>
      </w:r>
      <w:r w:rsidR="00895AF1" w:rsidRPr="00895AF1">
        <w:rPr>
          <w:i/>
          <w:lang w:val="fr-FR"/>
        </w:rPr>
        <w:t>SegNet18</w:t>
      </w:r>
      <w:r w:rsidRPr="008D0E1B">
        <w:rPr>
          <w:lang w:val="fr-FR"/>
        </w:rPr>
        <w:t xml:space="preserve"> pour le nano-ordinateur.</w:t>
      </w:r>
    </w:p>
    <w:p w14:paraId="6039D21A" w14:textId="77777777" w:rsidR="00A87D2C" w:rsidRPr="008D0E1B" w:rsidRDefault="00704BFB" w:rsidP="00952DFA">
      <w:pPr>
        <w:pStyle w:val="Titre2"/>
        <w:spacing w:after="180"/>
        <w:ind w:left="631" w:hanging="646"/>
        <w:rPr>
          <w:rFonts w:cs="Times New Roman"/>
          <w:lang w:val="fr-FR"/>
        </w:rPr>
      </w:pPr>
      <w:bookmarkStart w:id="203" w:name="_Toc88430381"/>
      <w:r w:rsidRPr="008D0E1B">
        <w:rPr>
          <w:rFonts w:cs="Times New Roman"/>
          <w:lang w:val="fr-FR"/>
        </w:rPr>
        <w:t>Limites</w:t>
      </w:r>
      <w:bookmarkEnd w:id="203"/>
    </w:p>
    <w:p w14:paraId="253E1D85" w14:textId="2E4CA09C" w:rsidR="00A87D2C" w:rsidRPr="008D0E1B" w:rsidRDefault="00704BFB" w:rsidP="00952DFA">
      <w:pPr>
        <w:pStyle w:val="Titre3"/>
        <w:ind w:left="702" w:hanging="717"/>
        <w:rPr>
          <w:rFonts w:cs="Times New Roman"/>
          <w:lang w:val="fr-FR"/>
        </w:rPr>
      </w:pPr>
      <w:bookmarkStart w:id="204" w:name="_Toc88430382"/>
      <w:r w:rsidRPr="008D0E1B">
        <w:rPr>
          <w:rFonts w:cs="Times New Roman"/>
          <w:lang w:val="fr-FR"/>
        </w:rPr>
        <w:t>Limites matérielles</w:t>
      </w:r>
      <w:bookmarkEnd w:id="204"/>
    </w:p>
    <w:p w14:paraId="5AFF2FBC" w14:textId="6A6EDDCA" w:rsidR="00A87D2C" w:rsidRPr="008D0E1B" w:rsidRDefault="00704BFB" w:rsidP="00952DFA">
      <w:pPr>
        <w:spacing w:after="372"/>
        <w:ind w:left="-3"/>
        <w:rPr>
          <w:lang w:val="fr-FR"/>
        </w:rPr>
      </w:pPr>
      <w:r w:rsidRPr="008D0E1B">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8D0E1B">
        <w:rPr>
          <w:lang w:val="fr-FR"/>
        </w:rPr>
        <w:t>.</w:t>
      </w:r>
      <w:r w:rsidRPr="008D0E1B">
        <w:rPr>
          <w:lang w:val="fr-FR"/>
        </w:rPr>
        <w:t>4 années au nano-ordinateur.</w:t>
      </w:r>
    </w:p>
    <w:p w14:paraId="0AD736E3" w14:textId="77777777" w:rsidR="00A87D2C" w:rsidRPr="008D0E1B" w:rsidRDefault="00704BFB" w:rsidP="00952DFA">
      <w:pPr>
        <w:pStyle w:val="Titre3"/>
        <w:ind w:left="702" w:hanging="717"/>
        <w:rPr>
          <w:rFonts w:cs="Times New Roman"/>
          <w:lang w:val="fr-FR"/>
        </w:rPr>
      </w:pPr>
      <w:bookmarkStart w:id="205" w:name="_Toc88430383"/>
      <w:r w:rsidRPr="008D0E1B">
        <w:rPr>
          <w:rFonts w:cs="Times New Roman"/>
          <w:lang w:val="fr-FR"/>
        </w:rPr>
        <w:t>Limites applicatives</w:t>
      </w:r>
      <w:bookmarkEnd w:id="205"/>
    </w:p>
    <w:p w14:paraId="7D61520A" w14:textId="18C37293" w:rsidR="00A87D2C" w:rsidRPr="008D0E1B" w:rsidRDefault="00704BFB" w:rsidP="00952DFA">
      <w:pPr>
        <w:ind w:left="-3"/>
        <w:rPr>
          <w:lang w:val="fr-FR"/>
        </w:rPr>
      </w:pPr>
      <w:r w:rsidRPr="008D0E1B">
        <w:rPr>
          <w:lang w:val="fr-FR"/>
        </w:rPr>
        <w:t xml:space="preserve">Au sujet des limites applicatives, durant l’inférence, il n’y a aucune limite qui est ressortie lors des tests de performance. </w:t>
      </w:r>
      <w:proofErr w:type="gramStart"/>
      <w:r w:rsidRPr="008D0E1B">
        <w:rPr>
          <w:lang w:val="fr-FR"/>
        </w:rPr>
        <w:t>Par contre</w:t>
      </w:r>
      <w:proofErr w:type="gramEnd"/>
      <w:r w:rsidR="003D0058" w:rsidRPr="008D0E1B">
        <w:rPr>
          <w:lang w:val="fr-FR"/>
        </w:rPr>
        <w:t>,</w:t>
      </w:r>
      <w:r w:rsidRPr="008D0E1B">
        <w:rPr>
          <w:lang w:val="fr-FR"/>
        </w:rPr>
        <w:t xml:space="preserve"> il a été observé durant l’essai que le nano-ordinateur ne devrait pas être utilisé comme machine de développement, pour par exemple pour </w:t>
      </w:r>
      <w:proofErr w:type="spellStart"/>
      <w:r w:rsidRPr="008D0E1B">
        <w:rPr>
          <w:lang w:val="fr-FR"/>
        </w:rPr>
        <w:t>r</w:t>
      </w:r>
      <w:r w:rsidR="003D0058" w:rsidRPr="008D0E1B">
        <w:rPr>
          <w:lang w:val="fr-FR"/>
        </w:rPr>
        <w:t>é</w:t>
      </w:r>
      <w:r w:rsidRPr="008D0E1B">
        <w:rPr>
          <w:lang w:val="fr-FR"/>
        </w:rPr>
        <w:t>entrain</w:t>
      </w:r>
      <w:r w:rsidR="003D0058" w:rsidRPr="008D0E1B">
        <w:rPr>
          <w:lang w:val="fr-FR"/>
        </w:rPr>
        <w:t>er</w:t>
      </w:r>
      <w:proofErr w:type="spellEnd"/>
      <w:r w:rsidRPr="008D0E1B">
        <w:rPr>
          <w:lang w:val="fr-FR"/>
        </w:rPr>
        <w:t xml:space="preserve"> une architecture. L’entrainement de l’architecture </w:t>
      </w:r>
      <w:r w:rsidR="00895AF1" w:rsidRPr="00895AF1">
        <w:rPr>
          <w:i/>
          <w:lang w:val="fr-FR"/>
        </w:rPr>
        <w:t>SegNet18</w:t>
      </w:r>
      <w:r w:rsidRPr="008D0E1B">
        <w:rPr>
          <w:lang w:val="fr-FR"/>
        </w:rPr>
        <w:t xml:space="preserve"> n’a pas fonctionné dans un </w:t>
      </w:r>
      <w:r w:rsidRPr="00F545BF">
        <w:rPr>
          <w:i/>
          <w:lang w:val="fr-FR"/>
        </w:rPr>
        <w:t>environnement virtuel Python</w:t>
      </w:r>
      <w:r w:rsidRPr="008D0E1B">
        <w:rPr>
          <w:lang w:val="fr-FR"/>
        </w:rPr>
        <w:t xml:space="preserve">, ni dans un conteneur </w:t>
      </w:r>
      <w:r w:rsidRPr="00F545BF">
        <w:rPr>
          <w:i/>
          <w:lang w:val="fr-FR"/>
        </w:rPr>
        <w:t>Docker</w:t>
      </w:r>
      <w:r w:rsidRPr="008D0E1B">
        <w:rPr>
          <w:lang w:val="fr-FR"/>
        </w:rPr>
        <w:t xml:space="preserve"> sur le nano-ordinateur, celui-ci arrête de fonctionner. Il n’y a pas eu d’investigation, mais il semble que le nano-ordinateur attein</w:t>
      </w:r>
      <w:r w:rsidR="003D0058" w:rsidRPr="008D0E1B">
        <w:rPr>
          <w:lang w:val="fr-FR"/>
        </w:rPr>
        <w:t>t</w:t>
      </w:r>
      <w:r w:rsidRPr="008D0E1B">
        <w:rPr>
          <w:lang w:val="fr-FR"/>
        </w:rPr>
        <w:t xml:space="preserve"> une limite mémoire qui le ralenti</w:t>
      </w:r>
      <w:r w:rsidR="00E438AE" w:rsidRPr="008D0E1B">
        <w:rPr>
          <w:lang w:val="fr-FR"/>
        </w:rPr>
        <w:t>t</w:t>
      </w:r>
      <w:r w:rsidRPr="008D0E1B">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8D0E1B">
        <w:rPr>
          <w:lang w:val="fr-FR"/>
        </w:rPr>
        <w:t>réentrainant</w:t>
      </w:r>
      <w:proofErr w:type="spellEnd"/>
      <w:r w:rsidRPr="008D0E1B">
        <w:rPr>
          <w:lang w:val="fr-FR"/>
        </w:rPr>
        <w:t xml:space="preserve">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8D0E1B" w:rsidRDefault="00704BFB" w:rsidP="00952DFA">
      <w:pPr>
        <w:ind w:left="-3"/>
        <w:rPr>
          <w:lang w:val="fr-FR"/>
        </w:rPr>
      </w:pPr>
      <w:r w:rsidRPr="008D0E1B">
        <w:rPr>
          <w:lang w:val="fr-FR"/>
        </w:rPr>
        <w:lastRenderedPageBreak/>
        <w:t xml:space="preserve">Durant l’essai, il a aussi été observé que l’utilisation prolongée de </w:t>
      </w:r>
      <w:proofErr w:type="spellStart"/>
      <w:r w:rsidRPr="00F545BF">
        <w:rPr>
          <w:i/>
          <w:lang w:val="fr-FR"/>
        </w:rPr>
        <w:t>Chromium</w:t>
      </w:r>
      <w:proofErr w:type="spellEnd"/>
      <w:r w:rsidRPr="008D0E1B">
        <w:rPr>
          <w:lang w:val="fr-FR"/>
        </w:rPr>
        <w:t xml:space="preserve"> peut impacter les performances du nano-ordinateur en le ralentissant grandement.</w:t>
      </w:r>
    </w:p>
    <w:p w14:paraId="113571EF" w14:textId="77777777" w:rsidR="00A87D2C" w:rsidRPr="008D0E1B" w:rsidRDefault="00704BFB" w:rsidP="00952DFA">
      <w:pPr>
        <w:pStyle w:val="Titre2"/>
        <w:spacing w:after="180"/>
        <w:ind w:left="631" w:hanging="646"/>
        <w:rPr>
          <w:rFonts w:cs="Times New Roman"/>
          <w:lang w:val="fr-FR"/>
        </w:rPr>
      </w:pPr>
      <w:bookmarkStart w:id="206" w:name="_Toc88430384"/>
      <w:r w:rsidRPr="008D0E1B">
        <w:rPr>
          <w:rFonts w:cs="Times New Roman"/>
          <w:lang w:val="fr-FR"/>
        </w:rPr>
        <w:t>Optimisation</w:t>
      </w:r>
      <w:bookmarkEnd w:id="206"/>
    </w:p>
    <w:p w14:paraId="4A60A681" w14:textId="52F185EB" w:rsidR="00A87D2C" w:rsidRPr="008D0E1B" w:rsidRDefault="00704BFB" w:rsidP="00952DFA">
      <w:pPr>
        <w:pStyle w:val="Titre3"/>
        <w:ind w:left="702" w:hanging="717"/>
        <w:rPr>
          <w:rFonts w:cs="Times New Roman"/>
          <w:lang w:val="fr-FR"/>
        </w:rPr>
      </w:pPr>
      <w:bookmarkStart w:id="207" w:name="_Toc88430385"/>
      <w:r w:rsidRPr="008D0E1B">
        <w:rPr>
          <w:rFonts w:cs="Times New Roman"/>
          <w:lang w:val="fr-FR"/>
        </w:rPr>
        <w:t>Optimisation matérielle</w:t>
      </w:r>
      <w:bookmarkEnd w:id="207"/>
    </w:p>
    <w:p w14:paraId="78E0840B" w14:textId="2244E349" w:rsidR="00A87D2C" w:rsidRPr="008D0E1B" w:rsidRDefault="00704BFB" w:rsidP="00952DFA">
      <w:pPr>
        <w:ind w:left="-3"/>
        <w:rPr>
          <w:lang w:val="fr-FR"/>
        </w:rPr>
      </w:pPr>
      <w:r w:rsidRPr="008D0E1B">
        <w:rPr>
          <w:lang w:val="fr-FR"/>
        </w:rPr>
        <w:t>Plusieurs initiatives ont été tentées afin d’optimiser le matériel. L’optimisation requise est celle d’utiliser un adaptateur 5</w:t>
      </w:r>
      <w:r w:rsidR="008039AB" w:rsidRPr="008D0E1B">
        <w:rPr>
          <w:lang w:val="fr-FR"/>
        </w:rPr>
        <w:t xml:space="preserve"> </w:t>
      </w:r>
      <w:r w:rsidRPr="008D0E1B">
        <w:rPr>
          <w:lang w:val="fr-FR"/>
        </w:rPr>
        <w:t>V 4</w:t>
      </w:r>
      <w:r w:rsidR="008039AB" w:rsidRPr="008D0E1B">
        <w:rPr>
          <w:lang w:val="fr-FR"/>
        </w:rPr>
        <w:t xml:space="preserve"> </w:t>
      </w:r>
      <w:r w:rsidRPr="008D0E1B">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8D0E1B">
        <w:rPr>
          <w:lang w:val="fr-FR"/>
        </w:rPr>
        <w:t>dès</w:t>
      </w:r>
      <w:r w:rsidRPr="008D0E1B">
        <w:rPr>
          <w:lang w:val="fr-FR"/>
        </w:rPr>
        <w:t xml:space="preserve"> le démarrage du nano-ordinateur est une autre optimisation simple, mais efficace </w:t>
      </w:r>
      <w:r w:rsidR="00E438AE" w:rsidRPr="008D0E1B">
        <w:rPr>
          <w:lang w:val="fr-FR"/>
        </w:rPr>
        <w:t>à</w:t>
      </w:r>
      <w:r w:rsidRPr="008D0E1B">
        <w:rPr>
          <w:lang w:val="fr-FR"/>
        </w:rPr>
        <w:t xml:space="preserve"> appliqu</w:t>
      </w:r>
      <w:r w:rsidR="00E438AE" w:rsidRPr="008D0E1B">
        <w:rPr>
          <w:lang w:val="fr-FR"/>
        </w:rPr>
        <w:t>er</w:t>
      </w:r>
      <w:r w:rsidRPr="008D0E1B">
        <w:rPr>
          <w:lang w:val="fr-FR"/>
        </w:rPr>
        <w:t xml:space="preserve">. </w:t>
      </w:r>
      <w:proofErr w:type="gramStart"/>
      <w:r w:rsidRPr="008D0E1B">
        <w:rPr>
          <w:lang w:val="fr-FR"/>
        </w:rPr>
        <w:t>Par contre</w:t>
      </w:r>
      <w:proofErr w:type="gramEnd"/>
      <w:r w:rsidRPr="008D0E1B">
        <w:rPr>
          <w:lang w:val="fr-FR"/>
        </w:rPr>
        <w:t xml:space="preserve">, je ne recommande pas l’utilisation d’un </w:t>
      </w:r>
      <w:proofErr w:type="spellStart"/>
      <w:r w:rsidRPr="008D0E1B">
        <w:rPr>
          <w:lang w:val="fr-FR"/>
        </w:rPr>
        <w:t>dongle</w:t>
      </w:r>
      <w:proofErr w:type="spellEnd"/>
      <w:r w:rsidRPr="008D0E1B">
        <w:rPr>
          <w:lang w:val="fr-FR"/>
        </w:rPr>
        <w:t xml:space="preserve"> ou adaptateur Wifi, celui-ci étant énergivore, peu efficace, non fiable, ni stable. Il prendrait de plus un pourcentage d’utilisation non négligeable du Hub USB 3.0.</w:t>
      </w:r>
    </w:p>
    <w:p w14:paraId="58368A63" w14:textId="77777777" w:rsidR="00A87D2C" w:rsidRPr="008D0E1B" w:rsidRDefault="00704BFB" w:rsidP="00952DFA">
      <w:pPr>
        <w:ind w:left="-3"/>
        <w:rPr>
          <w:lang w:val="fr-FR"/>
        </w:rPr>
      </w:pPr>
      <w:r w:rsidRPr="008D0E1B">
        <w:rPr>
          <w:lang w:val="fr-FR"/>
        </w:rPr>
        <w:t xml:space="preserve">La seconde optimisation qui a été tentée est celle d’utiliser un SSD à la place d’une </w:t>
      </w:r>
      <w:proofErr w:type="spellStart"/>
      <w:r w:rsidRPr="008D0E1B">
        <w:rPr>
          <w:lang w:val="fr-FR"/>
        </w:rPr>
        <w:t>microSD</w:t>
      </w:r>
      <w:proofErr w:type="spellEnd"/>
      <w:r w:rsidRPr="008D0E1B">
        <w:rPr>
          <w:lang w:val="fr-FR"/>
        </w:rPr>
        <w:t xml:space="preserve">, car il y aurait beaucoup d’avantages. Pour des raisons de performances d’abord, le gain peut-être d’au moins 4 fois plus grand en opération de lecture I/O. Ensuite, en durée de vie, une carte </w:t>
      </w:r>
      <w:proofErr w:type="spellStart"/>
      <w:r w:rsidRPr="008D0E1B">
        <w:rPr>
          <w:lang w:val="fr-FR"/>
        </w:rPr>
        <w:t>microSD</w:t>
      </w:r>
      <w:proofErr w:type="spellEnd"/>
      <w:r w:rsidRPr="008D0E1B">
        <w:rPr>
          <w:lang w:val="fr-FR"/>
        </w:rPr>
        <w:t xml:space="preserve">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8D0E1B">
        <w:rPr>
          <w:lang w:val="fr-FR"/>
        </w:rPr>
        <w:t>NVMe</w:t>
      </w:r>
      <w:proofErr w:type="spellEnd"/>
      <w:r w:rsidRPr="008D0E1B">
        <w:rPr>
          <w:lang w:val="fr-FR"/>
        </w:rPr>
        <w:t xml:space="preserve">, connecteur de type M.2, qui peut être facilement branché au port </w:t>
      </w:r>
      <w:proofErr w:type="spellStart"/>
      <w:r w:rsidRPr="008D0E1B">
        <w:rPr>
          <w:lang w:val="fr-FR"/>
        </w:rPr>
        <w:t>PCIe</w:t>
      </w:r>
      <w:proofErr w:type="spellEnd"/>
      <w:r w:rsidRPr="008D0E1B">
        <w:rPr>
          <w:lang w:val="fr-FR"/>
        </w:rPr>
        <w:t xml:space="preserve"> du nano-ordinateur.</w:t>
      </w:r>
    </w:p>
    <w:p w14:paraId="3F67E37D" w14:textId="77777777" w:rsidR="00A87D2C" w:rsidRPr="008D0E1B" w:rsidRDefault="00704BFB" w:rsidP="00952DFA">
      <w:pPr>
        <w:spacing w:after="372"/>
        <w:ind w:left="-3"/>
        <w:rPr>
          <w:lang w:val="fr-FR"/>
        </w:rPr>
      </w:pPr>
      <w:r w:rsidRPr="008D0E1B">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8D0E1B" w:rsidRDefault="00704BFB" w:rsidP="00952DFA">
      <w:pPr>
        <w:pStyle w:val="Titre3"/>
        <w:ind w:left="702" w:hanging="717"/>
        <w:rPr>
          <w:rFonts w:cs="Times New Roman"/>
          <w:lang w:val="fr-FR"/>
        </w:rPr>
      </w:pPr>
      <w:bookmarkStart w:id="208" w:name="_Toc88430386"/>
      <w:r w:rsidRPr="008D0E1B">
        <w:rPr>
          <w:rFonts w:cs="Times New Roman"/>
          <w:lang w:val="fr-FR"/>
        </w:rPr>
        <w:t>Optimisation logicielle</w:t>
      </w:r>
      <w:bookmarkEnd w:id="208"/>
    </w:p>
    <w:p w14:paraId="7BD8FBCF" w14:textId="1D0F1D63" w:rsidR="00A87D2C" w:rsidRPr="008D0E1B" w:rsidRDefault="00704BFB" w:rsidP="00952DFA">
      <w:pPr>
        <w:ind w:left="-3"/>
        <w:rPr>
          <w:lang w:val="fr-FR"/>
        </w:rPr>
      </w:pPr>
      <w:r w:rsidRPr="008D0E1B">
        <w:rPr>
          <w:lang w:val="fr-FR"/>
        </w:rPr>
        <w:t xml:space="preserve">La version de l’architecture </w:t>
      </w:r>
      <w:r w:rsidR="00895AF1" w:rsidRPr="00895AF1">
        <w:rPr>
          <w:i/>
          <w:lang w:val="fr-FR"/>
        </w:rPr>
        <w:t>SegNet18</w:t>
      </w:r>
      <w:r w:rsidRPr="008D0E1B">
        <w:rPr>
          <w:lang w:val="fr-FR"/>
        </w:rPr>
        <w:t xml:space="preserve"> fourni</w:t>
      </w:r>
      <w:r w:rsidR="00E438AE" w:rsidRPr="008D0E1B">
        <w:rPr>
          <w:lang w:val="fr-FR"/>
        </w:rPr>
        <w:t>e</w:t>
      </w:r>
      <w:r w:rsidRPr="008D0E1B">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w:t>
      </w:r>
      <w:r w:rsidRPr="008D0E1B">
        <w:rPr>
          <w:lang w:val="fr-FR"/>
        </w:rPr>
        <w:lastRenderedPageBreak/>
        <w:t xml:space="preserve">avec 5-6 onglets d’ouverts dans </w:t>
      </w:r>
      <w:proofErr w:type="spellStart"/>
      <w:r w:rsidRPr="00F545BF">
        <w:rPr>
          <w:i/>
          <w:lang w:val="fr-FR"/>
        </w:rPr>
        <w:t>Chromium</w:t>
      </w:r>
      <w:proofErr w:type="spellEnd"/>
      <w:r w:rsidRPr="008D0E1B">
        <w:rPr>
          <w:lang w:val="fr-FR"/>
        </w:rPr>
        <w:t xml:space="preserve">. Lorsque le nombre d’onglets, ou d’instances de </w:t>
      </w:r>
      <w:proofErr w:type="spellStart"/>
      <w:r w:rsidRPr="00F545BF">
        <w:rPr>
          <w:i/>
          <w:lang w:val="fr-FR"/>
        </w:rPr>
        <w:t>Chromium</w:t>
      </w:r>
      <w:proofErr w:type="spellEnd"/>
      <w:r w:rsidRPr="008D0E1B">
        <w:rPr>
          <w:lang w:val="fr-FR"/>
        </w:rPr>
        <w:t xml:space="preserve">, devient trop grand, il a été observé que le nano-ordinateur devenait lent, </w:t>
      </w:r>
      <w:proofErr w:type="gramStart"/>
      <w:r w:rsidRPr="008D0E1B">
        <w:rPr>
          <w:lang w:val="fr-FR"/>
        </w:rPr>
        <w:t>limite non fonctionnel</w:t>
      </w:r>
      <w:proofErr w:type="gramEnd"/>
      <w:r w:rsidRPr="008D0E1B">
        <w:rPr>
          <w:lang w:val="fr-FR"/>
        </w:rPr>
        <w:t>, jusqu’à la fermeture des onglets. Ceci est probablement dû à une limitation mémoire.</w:t>
      </w:r>
    </w:p>
    <w:p w14:paraId="4E41347A" w14:textId="77777777" w:rsidR="00A87D2C" w:rsidRPr="008D0E1B" w:rsidRDefault="00704BFB" w:rsidP="00952DFA">
      <w:pPr>
        <w:spacing w:after="342"/>
        <w:ind w:left="-3"/>
        <w:rPr>
          <w:lang w:val="fr-FR"/>
        </w:rPr>
      </w:pPr>
      <w:r w:rsidRPr="008D0E1B">
        <w:rPr>
          <w:lang w:val="fr-FR"/>
        </w:rPr>
        <w:t xml:space="preserve">Autrement, certaines corrections au code </w:t>
      </w:r>
      <w:r w:rsidRPr="00F545BF">
        <w:rPr>
          <w:i/>
          <w:lang w:val="fr-FR"/>
        </w:rPr>
        <w:t>C++</w:t>
      </w:r>
      <w:r w:rsidRPr="008D0E1B">
        <w:rPr>
          <w:lang w:val="fr-FR"/>
        </w:rPr>
        <w:t xml:space="preserve"> ont dû être apportées au code source original fourni par NVIDIA : l’image de la caméra est à l’envers (et je ne pouvais monter la caméra dans le sens opposé dans le boitier); le pipeline </w:t>
      </w:r>
      <w:proofErr w:type="spellStart"/>
      <w:r w:rsidRPr="00F545BF">
        <w:rPr>
          <w:i/>
          <w:lang w:val="fr-FR"/>
        </w:rPr>
        <w:t>gstreamer</w:t>
      </w:r>
      <w:proofErr w:type="spellEnd"/>
      <w:r w:rsidRPr="008D0E1B">
        <w:rPr>
          <w:lang w:val="fr-FR"/>
        </w:rPr>
        <w:t xml:space="preserve"> interne de l’application est trop spécifique pour supporter un flux vidéo autre que celui provenant de la caméra; et la taille de la fenêtre </w:t>
      </w:r>
      <w:proofErr w:type="spellStart"/>
      <w:r w:rsidRPr="00F545BF">
        <w:rPr>
          <w:i/>
          <w:lang w:val="fr-FR"/>
        </w:rPr>
        <w:t>XWindow</w:t>
      </w:r>
      <w:proofErr w:type="spellEnd"/>
      <w:r w:rsidRPr="008D0E1B">
        <w:rPr>
          <w:lang w:val="fr-FR"/>
        </w:rPr>
        <w:t xml:space="preserve"> qui s’ouvre pour afficher la segmentation de la vidéo est programmée pour prendre tout l’écran, nous faisant perdre ainsi l’accessibilité et visibilité aux autres fenêtres.</w:t>
      </w:r>
    </w:p>
    <w:p w14:paraId="368704F6" w14:textId="5E521FE5" w:rsidR="00A87D2C" w:rsidRPr="00F545BF" w:rsidRDefault="00704BFB" w:rsidP="00F545BF">
      <w:pPr>
        <w:pStyle w:val="Paragraphedeliste"/>
        <w:numPr>
          <w:ilvl w:val="0"/>
          <w:numId w:val="28"/>
        </w:numPr>
        <w:spacing w:after="225" w:line="265" w:lineRule="auto"/>
        <w:jc w:val="left"/>
        <w:rPr>
          <w:i/>
          <w:lang w:val="fr-FR"/>
        </w:rPr>
      </w:pPr>
      <w:r w:rsidRPr="00F545BF">
        <w:rPr>
          <w:i/>
          <w:lang w:val="fr-FR"/>
        </w:rPr>
        <w:t>Segmentation</w:t>
      </w:r>
    </w:p>
    <w:p w14:paraId="74D626A2" w14:textId="77777777" w:rsidR="00A87D2C" w:rsidRPr="008D0E1B" w:rsidRDefault="00704BFB" w:rsidP="00952DFA">
      <w:pPr>
        <w:spacing w:after="342"/>
        <w:ind w:left="-3"/>
        <w:rPr>
          <w:lang w:val="fr-FR"/>
        </w:rPr>
      </w:pPr>
      <w:r w:rsidRPr="008D0E1B">
        <w:rPr>
          <w:lang w:val="fr-FR"/>
        </w:rPr>
        <w:t xml:space="preserve">Comme observé durant les tests, la résolution de la segmentation avec l’architecture </w:t>
      </w:r>
      <w:r w:rsidRPr="00F545BF">
        <w:rPr>
          <w:i/>
          <w:lang w:val="fr-FR"/>
        </w:rPr>
        <w:t>SegNet18</w:t>
      </w:r>
      <w:r w:rsidRPr="008D0E1B">
        <w:rPr>
          <w:lang w:val="fr-FR"/>
        </w:rPr>
        <w:t xml:space="preserve"> est faible, 19 x 10 pixels. Le désavantage majeur dans le contexte de cet essai est que les délimitations des classes sont approximatives, incluant celle du chemin. Même si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sont pourtant acceptable pour cette classe. Il semble que ce serait l’élément prioritaire à améliorer.</w:t>
      </w:r>
    </w:p>
    <w:p w14:paraId="569509D0" w14:textId="0358A081" w:rsidR="00A87D2C" w:rsidRPr="00F545BF" w:rsidRDefault="00704BFB" w:rsidP="00F545BF">
      <w:pPr>
        <w:pStyle w:val="Paragraphedeliste"/>
        <w:numPr>
          <w:ilvl w:val="0"/>
          <w:numId w:val="28"/>
        </w:numPr>
        <w:spacing w:after="225" w:line="265" w:lineRule="auto"/>
        <w:jc w:val="left"/>
        <w:rPr>
          <w:i/>
          <w:lang w:val="fr-FR"/>
        </w:rPr>
      </w:pPr>
      <w:r w:rsidRPr="00F545BF">
        <w:rPr>
          <w:i/>
          <w:lang w:val="fr-FR"/>
        </w:rPr>
        <w:t>Réentrainement</w:t>
      </w:r>
    </w:p>
    <w:p w14:paraId="2EA65F3C" w14:textId="67E72A57" w:rsidR="00A87D2C" w:rsidRPr="008D0E1B" w:rsidRDefault="00704BFB" w:rsidP="00952DFA">
      <w:pPr>
        <w:spacing w:after="465"/>
        <w:ind w:left="-3"/>
        <w:rPr>
          <w:lang w:val="fr-FR"/>
        </w:rPr>
      </w:pPr>
      <w:r w:rsidRPr="008D0E1B">
        <w:rPr>
          <w:lang w:val="fr-FR"/>
        </w:rPr>
        <w:t xml:space="preserve">Même si la phase de réentrainement a pu être initiée durant l’essai, elle n’a pas </w:t>
      </w:r>
      <w:r w:rsidR="007257F3" w:rsidRPr="008D0E1B">
        <w:rPr>
          <w:lang w:val="fr-FR"/>
        </w:rPr>
        <w:t>duré</w:t>
      </w:r>
      <w:r w:rsidRPr="008D0E1B">
        <w:rPr>
          <w:lang w:val="fr-FR"/>
        </w:rPr>
        <w:t xml:space="preserve"> longtemps : r</w:t>
      </w:r>
      <w:r w:rsidR="003D0058" w:rsidRPr="008D0E1B">
        <w:rPr>
          <w:lang w:val="fr-FR"/>
        </w:rPr>
        <w:t>é</w:t>
      </w:r>
      <w:r w:rsidRPr="008D0E1B">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8D0E1B">
        <w:rPr>
          <w:lang w:val="fr-FR"/>
        </w:rPr>
        <w:t>e</w:t>
      </w:r>
      <w:r w:rsidRPr="008D0E1B">
        <w:rPr>
          <w:lang w:val="fr-FR"/>
        </w:rPr>
        <w:t>, tel</w:t>
      </w:r>
      <w:r w:rsidR="00E438AE" w:rsidRPr="008D0E1B">
        <w:rPr>
          <w:lang w:val="fr-FR"/>
        </w:rPr>
        <w:t>le</w:t>
      </w:r>
      <w:r w:rsidRPr="008D0E1B">
        <w:rPr>
          <w:lang w:val="fr-FR"/>
        </w:rPr>
        <w:t xml:space="preserve"> que </w:t>
      </w:r>
      <w:r w:rsidRPr="00F545BF">
        <w:rPr>
          <w:i/>
          <w:lang w:val="fr-FR"/>
        </w:rPr>
        <w:t>SegNet101</w:t>
      </w:r>
      <w:r w:rsidRPr="008D0E1B">
        <w:rPr>
          <w:lang w:val="fr-FR"/>
        </w:rPr>
        <w:t xml:space="preserve"> ou </w:t>
      </w:r>
      <w:r w:rsidRPr="00F545BF">
        <w:rPr>
          <w:i/>
          <w:lang w:val="fr-FR"/>
        </w:rPr>
        <w:t>DeepLabV3</w:t>
      </w:r>
      <w:r w:rsidRPr="008D0E1B">
        <w:rPr>
          <w:lang w:val="fr-FR"/>
        </w:rPr>
        <w:t xml:space="preserve">, entrainé avec le jeu de données </w:t>
      </w:r>
      <w:proofErr w:type="spellStart"/>
      <w:r w:rsidR="004C53DD" w:rsidRPr="004C53DD">
        <w:rPr>
          <w:i/>
          <w:lang w:val="fr-FR"/>
        </w:rPr>
        <w:t>DeepScene</w:t>
      </w:r>
      <w:proofErr w:type="spellEnd"/>
      <w:r w:rsidRPr="008D0E1B">
        <w:rPr>
          <w:lang w:val="fr-FR"/>
        </w:rPr>
        <w:t xml:space="preserve">, et l’adapter à un jeu de données personnalisé. Le questionnement est de savoir comment le nano-ordinateur réagit avec une architecture beaucoup plus grosse et complexe que </w:t>
      </w:r>
      <w:r w:rsidRPr="00F545BF">
        <w:rPr>
          <w:i/>
          <w:lang w:val="fr-FR"/>
        </w:rPr>
        <w:t>SegNet18</w:t>
      </w:r>
      <w:r w:rsidRPr="008D0E1B">
        <w:rPr>
          <w:lang w:val="fr-FR"/>
        </w:rPr>
        <w:t xml:space="preserve">. Dans une autre perspective, il serait bon de considérer un modèle de nano-ordinateur plus performant, tel que le </w:t>
      </w:r>
      <w:proofErr w:type="spellStart"/>
      <w:r w:rsidRPr="00F545BF">
        <w:rPr>
          <w:i/>
          <w:lang w:val="fr-FR"/>
        </w:rPr>
        <w:t>Jetson</w:t>
      </w:r>
      <w:proofErr w:type="spellEnd"/>
      <w:r w:rsidRPr="00F545BF">
        <w:rPr>
          <w:i/>
          <w:lang w:val="fr-FR"/>
        </w:rPr>
        <w:t xml:space="preserve"> Xavier AGX</w:t>
      </w:r>
      <w:r w:rsidRPr="008D0E1B">
        <w:rPr>
          <w:lang w:val="fr-FR"/>
        </w:rPr>
        <w:t>.</w:t>
      </w:r>
    </w:p>
    <w:p w14:paraId="65513FFB" w14:textId="77777777" w:rsidR="00A87D2C" w:rsidRPr="008D0E1B" w:rsidRDefault="00704BFB" w:rsidP="00952DFA">
      <w:pPr>
        <w:pStyle w:val="Titre2"/>
        <w:ind w:left="631" w:hanging="646"/>
        <w:rPr>
          <w:rFonts w:cs="Times New Roman"/>
          <w:lang w:val="fr-FR"/>
        </w:rPr>
      </w:pPr>
      <w:bookmarkStart w:id="209" w:name="_Toc88430387"/>
      <w:r w:rsidRPr="008D0E1B">
        <w:rPr>
          <w:rFonts w:cs="Times New Roman"/>
          <w:lang w:val="fr-FR"/>
        </w:rPr>
        <w:lastRenderedPageBreak/>
        <w:t>Documentation</w:t>
      </w:r>
      <w:bookmarkEnd w:id="209"/>
    </w:p>
    <w:p w14:paraId="79105E5E" w14:textId="77777777" w:rsidR="00A87D2C" w:rsidRPr="008D0E1B" w:rsidRDefault="00704BFB" w:rsidP="00952DFA">
      <w:pPr>
        <w:spacing w:after="1"/>
        <w:ind w:left="-3"/>
        <w:rPr>
          <w:lang w:val="fr-FR"/>
        </w:rPr>
      </w:pPr>
      <w:r w:rsidRPr="008D0E1B">
        <w:rPr>
          <w:lang w:val="fr-FR"/>
        </w:rPr>
        <w:t xml:space="preserve">La documentation des activités, des procédures, des scripts, des modifications, des erreurs, des références est disponible publiquement dans le blogue sur </w:t>
      </w:r>
      <w:r w:rsidRPr="00F545BF">
        <w:rPr>
          <w:i/>
          <w:lang w:val="fr-FR"/>
        </w:rPr>
        <w:t>GitHub</w:t>
      </w:r>
      <w:r w:rsidR="00D076B4" w:rsidRPr="008D0E1B">
        <w:rPr>
          <w:vertAlign w:val="superscript"/>
          <w:lang w:val="fr-FR"/>
        </w:rPr>
        <w:t xml:space="preserve"> </w:t>
      </w:r>
      <w:r w:rsidR="00D076B4" w:rsidRPr="008D0E1B">
        <w:rPr>
          <w:rStyle w:val="Appelnotedebasdep"/>
          <w:lang w:val="fr-FR"/>
        </w:rPr>
        <w:footnoteReference w:id="37"/>
      </w:r>
      <w:r w:rsidRPr="008D0E1B">
        <w:rPr>
          <w:lang w:val="fr-FR"/>
        </w:rPr>
        <w:t>.</w:t>
      </w:r>
      <w:r w:rsidRPr="008D0E1B">
        <w:rPr>
          <w:lang w:val="fr-FR"/>
        </w:rPr>
        <w:br w:type="page"/>
      </w:r>
    </w:p>
    <w:p w14:paraId="04012DD2" w14:textId="77777777" w:rsidR="00A87D2C" w:rsidRPr="008D0E1B" w:rsidRDefault="00704BFB" w:rsidP="00952DFA">
      <w:pPr>
        <w:pStyle w:val="Titre1"/>
        <w:numPr>
          <w:ilvl w:val="0"/>
          <w:numId w:val="0"/>
        </w:numPr>
        <w:spacing w:after="155"/>
        <w:ind w:left="-5"/>
        <w:rPr>
          <w:rFonts w:ascii="Times New Roman" w:hAnsi="Times New Roman" w:cs="Times New Roman"/>
          <w:lang w:val="fr-FR"/>
        </w:rPr>
      </w:pPr>
      <w:bookmarkStart w:id="210" w:name="_Toc88430388"/>
      <w:r w:rsidRPr="008D0E1B">
        <w:rPr>
          <w:rFonts w:ascii="Times New Roman" w:hAnsi="Times New Roman" w:cs="Times New Roman"/>
          <w:lang w:val="fr-FR"/>
        </w:rPr>
        <w:lastRenderedPageBreak/>
        <w:t>Références</w:t>
      </w:r>
      <w:bookmarkEnd w:id="210"/>
    </w:p>
    <w:p w14:paraId="1C28029F" w14:textId="2A504178" w:rsidR="00A87D2C" w:rsidRPr="008D0E1B" w:rsidRDefault="00704BFB" w:rsidP="00F545BF">
      <w:pPr>
        <w:spacing w:afterLines="60" w:after="144"/>
        <w:ind w:left="720" w:hanging="720"/>
      </w:pPr>
      <w:proofErr w:type="spellStart"/>
      <w:r w:rsidRPr="008D0E1B">
        <w:rPr>
          <w:lang w:val="fr-FR"/>
        </w:rPr>
        <w:t>Abouzahir</w:t>
      </w:r>
      <w:proofErr w:type="spellEnd"/>
      <w:r w:rsidRPr="008D0E1B">
        <w:rPr>
          <w:lang w:val="fr-FR"/>
        </w:rPr>
        <w:t xml:space="preserve">, S., Sadik, M. &amp; Sabir, E. (2017). </w:t>
      </w:r>
      <w:r w:rsidRPr="008D0E1B">
        <w:t xml:space="preserve">IoT-Empowered Smart Agriculture: A Real-Time </w:t>
      </w:r>
      <w:proofErr w:type="gramStart"/>
      <w:r w:rsidRPr="008D0E1B">
        <w:t>Light-Weight</w:t>
      </w:r>
      <w:proofErr w:type="gramEnd"/>
      <w:r w:rsidRPr="008D0E1B">
        <w:t xml:space="preserve"> Embedded Segmentation System. </w:t>
      </w:r>
      <w:r w:rsidRPr="008D0E1B">
        <w:rPr>
          <w:i/>
        </w:rPr>
        <w:t>Lecture Notes in Computer Science (including subseries Lecture Notes in Artificial Intelligence and Lecture Notes in Bioinformatics)</w:t>
      </w:r>
      <w:r w:rsidRPr="008D0E1B">
        <w:t>,</w:t>
      </w:r>
      <w:r w:rsidR="00696C2A" w:rsidRPr="008D0E1B">
        <w:t xml:space="preserve"> </w:t>
      </w:r>
      <w:r w:rsidRPr="008D0E1B">
        <w:t xml:space="preserve">319-332. </w:t>
      </w:r>
      <w:hyperlink r:id="rId77" w:history="1">
        <w:r w:rsidR="00547BAA" w:rsidRPr="00354F92">
          <w:rPr>
            <w:rStyle w:val="Lienhypertexte"/>
            <w:sz w:val="20"/>
          </w:rPr>
          <w:t>https://doi.org/10.1007/978-3-319-68179-5_28</w:t>
        </w:r>
      </w:hyperlink>
      <w:r w:rsidR="00547BAA">
        <w:rPr>
          <w:sz w:val="20"/>
        </w:rPr>
        <w:t xml:space="preserve"> </w:t>
      </w:r>
    </w:p>
    <w:p w14:paraId="71920B71" w14:textId="78427B60" w:rsidR="000E61C7" w:rsidRPr="00F545BF" w:rsidRDefault="000E61C7" w:rsidP="00F545BF">
      <w:pPr>
        <w:spacing w:afterLines="60" w:after="144"/>
        <w:ind w:left="720" w:hanging="720"/>
        <w:jc w:val="left"/>
        <w:rPr>
          <w:lang w:val="fr-FR"/>
        </w:rPr>
      </w:pPr>
      <w:r w:rsidRPr="00F545BF">
        <w:rPr>
          <w:lang w:val="fr-FR"/>
        </w:rPr>
        <w:t xml:space="preserve">Arduino (2021) </w:t>
      </w:r>
      <w:hyperlink r:id="rId78" w:history="1">
        <w:r w:rsidR="00547BAA" w:rsidRPr="00354F92">
          <w:rPr>
            <w:rStyle w:val="Lienhypertexte"/>
            <w:sz w:val="20"/>
            <w:lang w:val="fr-FR"/>
          </w:rPr>
          <w:t>https://www.arduino.cc/</w:t>
        </w:r>
      </w:hyperlink>
      <w:r w:rsidR="00547BAA">
        <w:rPr>
          <w:sz w:val="20"/>
          <w:lang w:val="fr-FR"/>
        </w:rPr>
        <w:t xml:space="preserve"> </w:t>
      </w:r>
    </w:p>
    <w:p w14:paraId="45F95BE9" w14:textId="63EC67B7" w:rsidR="00A87D2C" w:rsidRPr="008D0E1B" w:rsidRDefault="00704BFB" w:rsidP="00F545BF">
      <w:pPr>
        <w:spacing w:afterLines="60" w:after="144"/>
        <w:ind w:left="720" w:hanging="720"/>
      </w:pPr>
      <w:proofErr w:type="spellStart"/>
      <w:r w:rsidRPr="008D0E1B">
        <w:t>Alom</w:t>
      </w:r>
      <w:proofErr w:type="spellEnd"/>
      <w:r w:rsidRPr="008D0E1B">
        <w:t xml:space="preserve">, Z., Taha, T. M., </w:t>
      </w:r>
      <w:proofErr w:type="spellStart"/>
      <w:r w:rsidRPr="008D0E1B">
        <w:t>Yakopcic</w:t>
      </w:r>
      <w:proofErr w:type="spellEnd"/>
      <w:r w:rsidRPr="008D0E1B">
        <w:t xml:space="preserve">, C., Westberg, S., </w:t>
      </w:r>
      <w:proofErr w:type="spellStart"/>
      <w:r w:rsidRPr="008D0E1B">
        <w:t>Sidike</w:t>
      </w:r>
      <w:proofErr w:type="spellEnd"/>
      <w:r w:rsidRPr="008D0E1B">
        <w:t>, P. &amp; Nasrin,</w:t>
      </w:r>
      <w:r w:rsidR="00696C2A" w:rsidRPr="008D0E1B">
        <w:t xml:space="preserve"> M. S. (2018). The History</w:t>
      </w:r>
      <w:r w:rsidR="006931FF">
        <w:t xml:space="preserve"> </w:t>
      </w:r>
      <w:r w:rsidR="00696C2A" w:rsidRPr="008D0E1B">
        <w:t>B</w:t>
      </w:r>
      <w:r w:rsidRPr="008D0E1B">
        <w:t xml:space="preserve">egan from </w:t>
      </w:r>
      <w:proofErr w:type="spellStart"/>
      <w:proofErr w:type="gramStart"/>
      <w:r w:rsidRPr="008D0E1B">
        <w:t>AlexNet</w:t>
      </w:r>
      <w:proofErr w:type="spellEnd"/>
      <w:r w:rsidRPr="008D0E1B">
        <w:t xml:space="preserve"> :</w:t>
      </w:r>
      <w:proofErr w:type="gramEnd"/>
      <w:r w:rsidRPr="008D0E1B">
        <w:t xml:space="preserve"> A Comprehensive Survey on Deep Learning Approaches, 39.</w:t>
      </w:r>
    </w:p>
    <w:p w14:paraId="74B250B7" w14:textId="478BC919" w:rsidR="00830611" w:rsidRPr="008D0E1B" w:rsidRDefault="00830611" w:rsidP="00F545BF">
      <w:pPr>
        <w:spacing w:afterLines="60" w:after="144"/>
        <w:ind w:left="720" w:hanging="720"/>
        <w:rPr>
          <w:sz w:val="20"/>
          <w:lang w:val="fr-FR"/>
        </w:rPr>
      </w:pPr>
      <w:r w:rsidRPr="008D0E1B">
        <w:rPr>
          <w:lang w:val="fr-FR"/>
        </w:rPr>
        <w:t>Association des piétons et cyclistes du pont Jacques-Cartier. (2020)</w:t>
      </w:r>
      <w:r w:rsidR="006931FF">
        <w:rPr>
          <w:lang w:val="fr-FR"/>
        </w:rPr>
        <w:t xml:space="preserve">. PontJacques-Cartier365.com. </w:t>
      </w:r>
      <w:hyperlink r:id="rId79" w:history="1">
        <w:r w:rsidRPr="008D0E1B">
          <w:rPr>
            <w:rStyle w:val="Lienhypertexte"/>
            <w:sz w:val="20"/>
            <w:lang w:val="fr-FR"/>
          </w:rPr>
          <w:t>http://pontjacquescartier365.com</w:t>
        </w:r>
      </w:hyperlink>
      <w:r w:rsidRPr="008D0E1B">
        <w:rPr>
          <w:sz w:val="20"/>
          <w:lang w:val="fr-FR"/>
        </w:rPr>
        <w:t xml:space="preserve"> </w:t>
      </w:r>
    </w:p>
    <w:p w14:paraId="77CF7FFA" w14:textId="0F866969" w:rsidR="00830611" w:rsidRPr="008D0E1B" w:rsidRDefault="00830611" w:rsidP="00F545BF">
      <w:pPr>
        <w:spacing w:afterLines="60" w:after="144"/>
        <w:ind w:left="720" w:hanging="720"/>
      </w:pPr>
      <w:r w:rsidRPr="008D0E1B">
        <w:rPr>
          <w:lang w:val="fr-FR"/>
        </w:rPr>
        <w:t xml:space="preserve">Association des piétons et cyclistes pont Jacques-Cartier (2020). </w:t>
      </w:r>
      <w:r w:rsidRPr="00F97B05">
        <w:t>Flickr</w:t>
      </w:r>
      <w:r w:rsidR="006931FF">
        <w:t xml:space="preserve"> </w:t>
      </w:r>
      <w:hyperlink r:id="rId80" w:history="1">
        <w:r w:rsidRPr="008D0E1B">
          <w:rPr>
            <w:rStyle w:val="Lienhypertexte"/>
            <w:sz w:val="20"/>
          </w:rPr>
          <w:t>https://www.flickr.com/photos/pontjacquescartier</w:t>
        </w:r>
      </w:hyperlink>
      <w:r w:rsidRPr="008D0E1B">
        <w:rPr>
          <w:sz w:val="20"/>
        </w:rPr>
        <w:t xml:space="preserve"> </w:t>
      </w:r>
    </w:p>
    <w:p w14:paraId="03210FD9" w14:textId="4D7232A9" w:rsidR="00A87D2C" w:rsidRPr="008D0E1B" w:rsidRDefault="00704BFB" w:rsidP="00F545BF">
      <w:pPr>
        <w:spacing w:afterLines="60" w:after="144"/>
        <w:ind w:left="720" w:hanging="720"/>
        <w:jc w:val="left"/>
      </w:pPr>
      <w:r w:rsidRPr="008D0E1B">
        <w:t xml:space="preserve">Beam, A. (2017). </w:t>
      </w:r>
      <w:r w:rsidRPr="008D0E1B">
        <w:rPr>
          <w:i/>
        </w:rPr>
        <w:t xml:space="preserve">Deep Learning 101 - Part </w:t>
      </w:r>
      <w:proofErr w:type="gramStart"/>
      <w:r w:rsidRPr="008D0E1B">
        <w:rPr>
          <w:i/>
        </w:rPr>
        <w:t>1 :</w:t>
      </w:r>
      <w:proofErr w:type="gramEnd"/>
      <w:r w:rsidRPr="008D0E1B">
        <w:rPr>
          <w:i/>
        </w:rPr>
        <w:t xml:space="preserve"> History and Background</w:t>
      </w:r>
      <w:r w:rsidRPr="008D0E1B">
        <w:t>.</w:t>
      </w:r>
      <w:r w:rsidR="006931FF">
        <w:t xml:space="preserve"> </w:t>
      </w:r>
      <w:hyperlink r:id="rId81" w:history="1">
        <w:r w:rsidR="00547BAA" w:rsidRPr="00354F92">
          <w:rPr>
            <w:rStyle w:val="Lienhypertexte"/>
            <w:sz w:val="20"/>
          </w:rPr>
          <w:t>https://beamandrew.github.io/deeplearning/2017/02/23/deep_learning_101_part1.html</w:t>
        </w:r>
      </w:hyperlink>
      <w:r w:rsidR="00547BAA">
        <w:rPr>
          <w:sz w:val="20"/>
        </w:rPr>
        <w:t xml:space="preserve"> </w:t>
      </w:r>
    </w:p>
    <w:p w14:paraId="2669B1FA" w14:textId="600BB1D6" w:rsidR="00A87D2C" w:rsidRPr="008D0E1B" w:rsidRDefault="00704BFB" w:rsidP="00F545BF">
      <w:pPr>
        <w:spacing w:afterLines="60" w:after="144"/>
        <w:ind w:left="720" w:hanging="720"/>
        <w:jc w:val="left"/>
      </w:pPr>
      <w:proofErr w:type="spellStart"/>
      <w:r w:rsidRPr="008D0E1B">
        <w:t>Bernas</w:t>
      </w:r>
      <w:proofErr w:type="spellEnd"/>
      <w:r w:rsidRPr="008D0E1B">
        <w:t xml:space="preserve">, M., </w:t>
      </w:r>
      <w:proofErr w:type="spellStart"/>
      <w:r w:rsidRPr="008D0E1B">
        <w:t>P</w:t>
      </w:r>
      <w:del w:id="211" w:author="Mickaël Germain" w:date="2021-12-10T16:22:00Z">
        <w:r w:rsidRPr="008D0E1B" w:rsidDel="002420D5">
          <w:delText>\</w:delText>
        </w:r>
      </w:del>
      <w:r w:rsidRPr="008D0E1B">
        <w:t>laczek</w:t>
      </w:r>
      <w:proofErr w:type="spellEnd"/>
      <w:r w:rsidRPr="008D0E1B">
        <w:t xml:space="preserve">, B. &amp; </w:t>
      </w:r>
      <w:proofErr w:type="spellStart"/>
      <w:r w:rsidRPr="008D0E1B">
        <w:t>Sapek</w:t>
      </w:r>
      <w:proofErr w:type="spellEnd"/>
      <w:r w:rsidRPr="008D0E1B">
        <w:t xml:space="preserve">, A. (2017). Edge Real-Time Medical Data Segmentation for IoT Devices with Computational and Memory Constrains. </w:t>
      </w:r>
      <w:r w:rsidRPr="008D0E1B">
        <w:rPr>
          <w:i/>
        </w:rPr>
        <w:t>Lecture Notes in Computer Science (including subseries Lecture Notes in Artificial Intelligence and Lecture Notes in Bioinformatics)</w:t>
      </w:r>
      <w:r w:rsidRPr="008D0E1B">
        <w:t xml:space="preserve">, 119-128. </w:t>
      </w:r>
      <w:hyperlink r:id="rId82" w:history="1">
        <w:r w:rsidR="00547BAA" w:rsidRPr="00354F92">
          <w:rPr>
            <w:rStyle w:val="Lienhypertexte"/>
            <w:sz w:val="20"/>
          </w:rPr>
          <w:t>https://doi.org/10.1007/978-3-319-67077-5_12</w:t>
        </w:r>
      </w:hyperlink>
      <w:r w:rsidR="00547BAA">
        <w:rPr>
          <w:sz w:val="20"/>
        </w:rPr>
        <w:t xml:space="preserve"> </w:t>
      </w:r>
    </w:p>
    <w:p w14:paraId="3FDD9BDD" w14:textId="77777777" w:rsidR="00A87D2C" w:rsidRPr="008D0E1B" w:rsidRDefault="00704BFB" w:rsidP="00F545BF">
      <w:pPr>
        <w:spacing w:afterLines="60" w:after="144"/>
        <w:ind w:left="720" w:hanging="720"/>
      </w:pPr>
      <w:r w:rsidRPr="008D0E1B">
        <w:t>Blanco-</w:t>
      </w:r>
      <w:proofErr w:type="spellStart"/>
      <w:r w:rsidRPr="008D0E1B">
        <w:t>Filgueira</w:t>
      </w:r>
      <w:proofErr w:type="spellEnd"/>
      <w:r w:rsidRPr="008D0E1B">
        <w:t>, B., García-</w:t>
      </w:r>
      <w:proofErr w:type="spellStart"/>
      <w:r w:rsidRPr="008D0E1B">
        <w:t>Lesta</w:t>
      </w:r>
      <w:proofErr w:type="spellEnd"/>
      <w:r w:rsidRPr="008D0E1B">
        <w:t>, D., Fernández-</w:t>
      </w:r>
      <w:proofErr w:type="spellStart"/>
      <w:r w:rsidRPr="008D0E1B">
        <w:t>Sanjurjo</w:t>
      </w:r>
      <w:proofErr w:type="spellEnd"/>
      <w:r w:rsidRPr="008D0E1B">
        <w:t xml:space="preserve">, M., Brea, V. M. &amp; López, M. (2019). </w:t>
      </w:r>
      <w:commentRangeStart w:id="212"/>
      <w:r w:rsidRPr="008D0E1B">
        <w:t>Deep Learning-Based Multiple Object Visual Tracking on Embedded System for IoT and</w:t>
      </w:r>
      <w:commentRangeEnd w:id="212"/>
      <w:r w:rsidR="002420D5">
        <w:rPr>
          <w:rStyle w:val="Marquedecommentaire"/>
        </w:rPr>
        <w:commentReference w:id="212"/>
      </w:r>
    </w:p>
    <w:p w14:paraId="014D3AE3" w14:textId="652ADDED" w:rsidR="006931FF" w:rsidRPr="008D0E1B" w:rsidRDefault="00704BFB" w:rsidP="00F545BF">
      <w:pPr>
        <w:spacing w:afterLines="60" w:after="144"/>
        <w:ind w:left="720" w:hanging="720"/>
      </w:pPr>
      <w:r w:rsidRPr="008D0E1B">
        <w:t xml:space="preserve">Mobile Edge Computing Applications. </w:t>
      </w:r>
      <w:r w:rsidRPr="008D0E1B">
        <w:rPr>
          <w:i/>
        </w:rPr>
        <w:t>IEEE Internet of Things Journal</w:t>
      </w:r>
      <w:r w:rsidRPr="008D0E1B">
        <w:t>, 5423-5431.</w:t>
      </w:r>
      <w:r w:rsidR="006931FF">
        <w:t xml:space="preserve"> </w:t>
      </w:r>
      <w:hyperlink r:id="rId83" w:history="1">
        <w:r w:rsidR="00FB0CD2" w:rsidRPr="00354F92">
          <w:rPr>
            <w:rStyle w:val="Lienhypertexte"/>
            <w:sz w:val="20"/>
          </w:rPr>
          <w:t>https://doi.org/10.1109/JIOT.2019.2902141</w:t>
        </w:r>
      </w:hyperlink>
      <w:r w:rsidR="00FB0CD2">
        <w:rPr>
          <w:sz w:val="20"/>
        </w:rPr>
        <w:t xml:space="preserve"> </w:t>
      </w:r>
    </w:p>
    <w:p w14:paraId="2BECBBF7" w14:textId="291A238D" w:rsidR="008A0830" w:rsidRDefault="008A0830" w:rsidP="00F545BF">
      <w:pPr>
        <w:spacing w:afterLines="60" w:after="144"/>
        <w:ind w:left="720" w:hanging="720"/>
      </w:pPr>
      <w:proofErr w:type="spellStart"/>
      <w:r w:rsidRPr="008A0830">
        <w:t>Catarinucci</w:t>
      </w:r>
      <w:proofErr w:type="spellEnd"/>
      <w:r w:rsidRPr="008A0830">
        <w:t xml:space="preserve">, L., R. Colella, S. I. </w:t>
      </w:r>
      <w:proofErr w:type="spellStart"/>
      <w:r w:rsidRPr="008A0830">
        <w:t>Consalvo</w:t>
      </w:r>
      <w:proofErr w:type="spellEnd"/>
      <w:r w:rsidRPr="008A0830">
        <w:t xml:space="preserve">, L. </w:t>
      </w:r>
      <w:proofErr w:type="spellStart"/>
      <w:r w:rsidRPr="008A0830">
        <w:t>Patrono</w:t>
      </w:r>
      <w:proofErr w:type="spellEnd"/>
      <w:r w:rsidRPr="008A0830">
        <w:t>,</w:t>
      </w:r>
      <w:r>
        <w:t xml:space="preserve"> C. Rollo, and I. </w:t>
      </w:r>
      <w:proofErr w:type="spellStart"/>
      <w:r>
        <w:t>Sergi</w:t>
      </w:r>
      <w:proofErr w:type="spellEnd"/>
      <w:r>
        <w:t xml:space="preserve">. (2020). </w:t>
      </w:r>
      <w:r w:rsidRPr="008A0830">
        <w:t>IoT-Aware Waste Management System Based on Cloud Services and Ult</w:t>
      </w:r>
      <w:r>
        <w:t xml:space="preserve">ra-Low-Power RFID Sensor-Tags. </w:t>
      </w:r>
      <w:r w:rsidRPr="00F545BF">
        <w:rPr>
          <w:i/>
        </w:rPr>
        <w:t>IEEE Sensors Journal 20</w:t>
      </w:r>
      <w:r w:rsidRPr="008A0830">
        <w:t xml:space="preserve"> (24): 14873-14881. doi:10.1109/JSEN.2020.3010675</w:t>
      </w:r>
    </w:p>
    <w:p w14:paraId="0641CF79" w14:textId="5AC753F5" w:rsidR="00A87D2C" w:rsidRPr="008D0E1B" w:rsidRDefault="00704BFB" w:rsidP="00F545BF">
      <w:pPr>
        <w:spacing w:afterLines="60" w:after="144"/>
        <w:ind w:left="720" w:hanging="720"/>
      </w:pPr>
      <w:r w:rsidRPr="008D0E1B">
        <w:t xml:space="preserve">Chollet, F. (2018). </w:t>
      </w:r>
      <w:r w:rsidRPr="008D0E1B">
        <w:rPr>
          <w:i/>
        </w:rPr>
        <w:t xml:space="preserve">Deep learning with Python </w:t>
      </w:r>
      <w:r w:rsidRPr="008D0E1B">
        <w:t>[</w:t>
      </w:r>
      <w:proofErr w:type="gramStart"/>
      <w:r w:rsidRPr="008D0E1B">
        <w:t>OCLC :</w:t>
      </w:r>
      <w:proofErr w:type="gramEnd"/>
      <w:r w:rsidRPr="008D0E1B">
        <w:t xml:space="preserve"> ocn982650571]. Manning Publications Co.</w:t>
      </w:r>
    </w:p>
    <w:p w14:paraId="25C10211" w14:textId="3890AF68" w:rsidR="00A87D2C" w:rsidRPr="006931FF" w:rsidRDefault="00704BFB" w:rsidP="00F545BF">
      <w:pPr>
        <w:spacing w:afterLines="60" w:after="144"/>
        <w:ind w:left="720" w:hanging="720"/>
      </w:pPr>
      <w:r w:rsidRPr="008D0E1B">
        <w:t xml:space="preserve">Chong, C. P., Salama, C. A. T. &amp; Smith, K. C. (1992). Real-Time Edge Detection and Image Segmentation. </w:t>
      </w:r>
      <w:r w:rsidRPr="008D0E1B">
        <w:rPr>
          <w:i/>
        </w:rPr>
        <w:t>Analog Integrated Circuits and Signal Processing</w:t>
      </w:r>
      <w:r w:rsidRPr="008D0E1B">
        <w:t xml:space="preserve">, 117-130. </w:t>
      </w:r>
      <w:r w:rsidR="006931FF">
        <w:t xml:space="preserve"> </w:t>
      </w:r>
      <w:hyperlink r:id="rId84" w:history="1">
        <w:r w:rsidR="008805A6" w:rsidRPr="0005509F">
          <w:rPr>
            <w:rStyle w:val="Lienhypertexte"/>
            <w:sz w:val="20"/>
          </w:rPr>
          <w:t>https://doi.org/10.1007/BF00142412</w:t>
        </w:r>
      </w:hyperlink>
      <w:r w:rsidR="008805A6" w:rsidRPr="0005509F">
        <w:rPr>
          <w:sz w:val="20"/>
        </w:rPr>
        <w:t xml:space="preserve"> </w:t>
      </w:r>
    </w:p>
    <w:p w14:paraId="560DF652" w14:textId="74CB8CF4" w:rsidR="00A87D2C" w:rsidRPr="008D0E1B" w:rsidRDefault="00704BFB" w:rsidP="00F545BF">
      <w:pPr>
        <w:spacing w:afterLines="60" w:after="144"/>
        <w:ind w:left="720" w:hanging="720"/>
        <w:jc w:val="left"/>
      </w:pPr>
      <w:proofErr w:type="spellStart"/>
      <w:r w:rsidRPr="00F545BF">
        <w:lastRenderedPageBreak/>
        <w:t>Copel</w:t>
      </w:r>
      <w:proofErr w:type="spellEnd"/>
      <w:r w:rsidRPr="0005509F">
        <w:t xml:space="preserve">, M. (2016). </w:t>
      </w:r>
      <w:r w:rsidRPr="008D0E1B">
        <w:rPr>
          <w:i/>
        </w:rPr>
        <w:t>What’s the Difference Between Deep Learning Training and Inference?</w:t>
      </w:r>
      <w:r w:rsidR="006931FF">
        <w:rPr>
          <w:i/>
        </w:rPr>
        <w:t xml:space="preserve"> </w:t>
      </w:r>
      <w:hyperlink r:id="rId85" w:history="1">
        <w:r w:rsidR="00BD6C85" w:rsidRPr="00354F92">
          <w:rPr>
            <w:rStyle w:val="Lienhypertexte"/>
            <w:sz w:val="20"/>
          </w:rPr>
          <w:t>https://blogs.nvidia.com/blog/2016/08/22/difference-deep-learning-traininginference-ai/</w:t>
        </w:r>
      </w:hyperlink>
      <w:r w:rsidR="00BD6C85">
        <w:rPr>
          <w:sz w:val="20"/>
        </w:rPr>
        <w:t xml:space="preserve"> </w:t>
      </w:r>
    </w:p>
    <w:p w14:paraId="45F36EFD" w14:textId="44963968" w:rsidR="006931FF" w:rsidRPr="008D0E1B" w:rsidRDefault="00704BFB" w:rsidP="00F545BF">
      <w:pPr>
        <w:spacing w:afterLines="60" w:after="144"/>
        <w:ind w:left="720" w:hanging="720"/>
        <w:rPr>
          <w:lang w:val="fr-FR"/>
        </w:rPr>
      </w:pPr>
      <w:proofErr w:type="spellStart"/>
      <w:r w:rsidRPr="008D0E1B">
        <w:rPr>
          <w:lang w:val="fr-FR"/>
        </w:rPr>
        <w:t>Cornioley</w:t>
      </w:r>
      <w:proofErr w:type="spellEnd"/>
      <w:r w:rsidRPr="008D0E1B">
        <w:rPr>
          <w:lang w:val="fr-FR"/>
        </w:rPr>
        <w:t>, P. (2018). Intégration d’un module d’apprentissage profond dans l’architecture</w:t>
      </w:r>
      <w:r w:rsidR="006931FF">
        <w:rPr>
          <w:lang w:val="fr-FR"/>
        </w:rPr>
        <w:t xml:space="preserve"> </w:t>
      </w:r>
      <w:r w:rsidRPr="008D0E1B">
        <w:rPr>
          <w:lang w:val="fr-FR"/>
        </w:rPr>
        <w:t>logicielle d’un SIG Web, 90.</w:t>
      </w:r>
    </w:p>
    <w:p w14:paraId="733888FA" w14:textId="71F47812" w:rsidR="00A87D2C" w:rsidRPr="008D0E1B" w:rsidRDefault="00704BFB" w:rsidP="00F545BF">
      <w:pPr>
        <w:spacing w:afterLines="60" w:after="144"/>
        <w:ind w:left="720" w:hanging="720"/>
        <w:jc w:val="left"/>
      </w:pPr>
      <w:proofErr w:type="spellStart"/>
      <w:r w:rsidRPr="008D0E1B">
        <w:t>Dettmers</w:t>
      </w:r>
      <w:proofErr w:type="spellEnd"/>
      <w:r w:rsidRPr="008D0E1B">
        <w:t xml:space="preserve">, T. (2015). </w:t>
      </w:r>
      <w:r w:rsidRPr="008D0E1B">
        <w:rPr>
          <w:i/>
        </w:rPr>
        <w:t xml:space="preserve">Deep Learning in a </w:t>
      </w:r>
      <w:proofErr w:type="gramStart"/>
      <w:r w:rsidRPr="008D0E1B">
        <w:rPr>
          <w:i/>
        </w:rPr>
        <w:t>Nutshell :</w:t>
      </w:r>
      <w:proofErr w:type="gramEnd"/>
      <w:r w:rsidRPr="008D0E1B">
        <w:rPr>
          <w:i/>
        </w:rPr>
        <w:t xml:space="preserve"> History and Training</w:t>
      </w:r>
      <w:r w:rsidRPr="008D0E1B">
        <w:t>.</w:t>
      </w:r>
      <w:r w:rsidR="006931FF">
        <w:t xml:space="preserve"> </w:t>
      </w:r>
      <w:hyperlink r:id="rId86" w:history="1">
        <w:r w:rsidR="00BD6C85" w:rsidRPr="00354F92">
          <w:rPr>
            <w:rStyle w:val="Lienhypertexte"/>
            <w:sz w:val="20"/>
          </w:rPr>
          <w:t>https://devblogs.nvidia.com/deep-learning-nutshell-history-training/</w:t>
        </w:r>
      </w:hyperlink>
      <w:r w:rsidR="00BD6C85">
        <w:rPr>
          <w:sz w:val="20"/>
        </w:rPr>
        <w:t xml:space="preserve"> </w:t>
      </w:r>
    </w:p>
    <w:p w14:paraId="24A0BC1A" w14:textId="7598876E" w:rsidR="00912767" w:rsidRDefault="00912767" w:rsidP="00F545BF">
      <w:pPr>
        <w:spacing w:afterLines="60" w:after="144"/>
        <w:ind w:left="720" w:hanging="720"/>
        <w:jc w:val="left"/>
      </w:pPr>
      <w:r w:rsidRPr="00912767">
        <w:t xml:space="preserve">Dubey, A., &amp; </w:t>
      </w:r>
      <w:proofErr w:type="spellStart"/>
      <w:r w:rsidRPr="00912767">
        <w:t>Shanmugasudaram</w:t>
      </w:r>
      <w:proofErr w:type="spellEnd"/>
      <w:r w:rsidRPr="00912767">
        <w:t xml:space="preserve">, M. (2020). Agricultural plant disease detection and identification. </w:t>
      </w:r>
      <w:r w:rsidRPr="00F545BF">
        <w:rPr>
          <w:i/>
        </w:rPr>
        <w:t>International Journal of Electrical Engineering and Technology</w:t>
      </w:r>
      <w:r w:rsidRPr="00912767">
        <w:t xml:space="preserve">, 11(3), 354-363. doi:10.34218/IJEET.11.3.2020.038 </w:t>
      </w:r>
    </w:p>
    <w:p w14:paraId="2339F923" w14:textId="423AA81D" w:rsidR="00A87D2C" w:rsidRPr="008D0E1B" w:rsidRDefault="00704BFB" w:rsidP="00F545BF">
      <w:pPr>
        <w:spacing w:afterLines="60" w:after="144"/>
        <w:ind w:left="720" w:hanging="720"/>
        <w:jc w:val="left"/>
      </w:pPr>
      <w:r w:rsidRPr="008D0E1B">
        <w:t xml:space="preserve">Dustin, F. (2019). </w:t>
      </w:r>
      <w:r w:rsidRPr="008D0E1B">
        <w:rPr>
          <w:i/>
        </w:rPr>
        <w:t>Realtime Semantic Segmentation on Jetson Nano in Python and C++</w:t>
      </w:r>
      <w:r w:rsidRPr="008D0E1B">
        <w:t>.</w:t>
      </w:r>
      <w:r w:rsidR="00F57D12">
        <w:t xml:space="preserve"> </w:t>
      </w:r>
      <w:hyperlink r:id="rId87" w:history="1">
        <w:r w:rsidR="00BD6C85" w:rsidRPr="00354F92">
          <w:rPr>
            <w:rStyle w:val="Lienhypertexte"/>
            <w:sz w:val="20"/>
          </w:rPr>
          <w:t>https://www.linkedin.com/pulse/realtime-semantic-segmentation-jetson-nanopython-c-dustin-franklin</w:t>
        </w:r>
      </w:hyperlink>
      <w:r w:rsidR="00BD6C85">
        <w:rPr>
          <w:sz w:val="20"/>
        </w:rPr>
        <w:t xml:space="preserve"> </w:t>
      </w:r>
    </w:p>
    <w:p w14:paraId="42A6033B" w14:textId="77777777" w:rsidR="00F57D12" w:rsidRDefault="000B78B2" w:rsidP="00F545BF">
      <w:pPr>
        <w:spacing w:afterLines="60" w:after="144"/>
        <w:ind w:left="720" w:hanging="720"/>
        <w:rPr>
          <w:i/>
        </w:rPr>
      </w:pPr>
      <w:r>
        <w:t xml:space="preserve">He, </w:t>
      </w:r>
      <w:proofErr w:type="spellStart"/>
      <w:r>
        <w:t>Kaiming</w:t>
      </w:r>
      <w:proofErr w:type="spellEnd"/>
      <w:r>
        <w:t xml:space="preserve">, </w:t>
      </w:r>
      <w:proofErr w:type="spellStart"/>
      <w:r>
        <w:t>Xiangyu</w:t>
      </w:r>
      <w:proofErr w:type="spellEnd"/>
      <w:r>
        <w:t xml:space="preserve"> Zhang, </w:t>
      </w:r>
      <w:proofErr w:type="spellStart"/>
      <w:r>
        <w:t>Shaoqing</w:t>
      </w:r>
      <w:proofErr w:type="spellEnd"/>
      <w:r>
        <w:t xml:space="preserve"> Ren, et Jian Sun. </w:t>
      </w:r>
      <w:r w:rsidR="0025406F">
        <w:t>(</w:t>
      </w:r>
      <w:r>
        <w:t>2015</w:t>
      </w:r>
      <w:r w:rsidR="0025406F">
        <w:t>)</w:t>
      </w:r>
      <w:r>
        <w:t xml:space="preserve">. </w:t>
      </w:r>
      <w:r w:rsidR="0025406F">
        <w:rPr>
          <w:i/>
        </w:rPr>
        <w:t>Deep Residual Learning for</w:t>
      </w:r>
      <w:r w:rsidR="006931FF">
        <w:rPr>
          <w:i/>
        </w:rPr>
        <w:t xml:space="preserve"> </w:t>
      </w:r>
      <w:r w:rsidRPr="00F545BF">
        <w:rPr>
          <w:i/>
        </w:rPr>
        <w:t>Image Recognition</w:t>
      </w:r>
      <w:r w:rsidRPr="006931FF">
        <w:t xml:space="preserve">. </w:t>
      </w:r>
      <w:r w:rsidRPr="006931FF">
        <w:rPr>
          <w:i/>
          <w:iCs/>
        </w:rPr>
        <w:t>arXiv:1512.03385 [cs]</w:t>
      </w:r>
      <w:r w:rsidRPr="006931FF">
        <w:t xml:space="preserve">, </w:t>
      </w:r>
      <w:proofErr w:type="spellStart"/>
      <w:r w:rsidRPr="006931FF">
        <w:t>décembre</w:t>
      </w:r>
      <w:proofErr w:type="spellEnd"/>
      <w:r w:rsidRPr="006931FF">
        <w:t xml:space="preserve">. </w:t>
      </w:r>
      <w:hyperlink r:id="rId88" w:history="1">
        <w:r w:rsidRPr="00F545BF">
          <w:rPr>
            <w:rStyle w:val="Lienhypertexte"/>
            <w:sz w:val="20"/>
          </w:rPr>
          <w:t>http://arxiv.org/abs/1512.03385</w:t>
        </w:r>
      </w:hyperlink>
      <w:r>
        <w:t>.</w:t>
      </w:r>
    </w:p>
    <w:p w14:paraId="5C09D72D" w14:textId="505AB386" w:rsidR="00204912" w:rsidRPr="00F545BF" w:rsidRDefault="00204912" w:rsidP="00F545BF">
      <w:pPr>
        <w:spacing w:afterLines="60" w:after="144"/>
        <w:ind w:left="720" w:hanging="720"/>
        <w:rPr>
          <w:i/>
        </w:rPr>
      </w:pPr>
      <w:r>
        <w:t xml:space="preserve">Intel Corporation. (2021). </w:t>
      </w:r>
      <w:r w:rsidR="00C50E91" w:rsidRPr="00C50E91">
        <w:t>Intel® Neural Compute Stick 2 (Intel® NCS2)</w:t>
      </w:r>
      <w:r w:rsidR="006931FF">
        <w:t xml:space="preserve">. </w:t>
      </w:r>
      <w:hyperlink r:id="rId89" w:history="1">
        <w:r w:rsidR="00C50E91" w:rsidRPr="00F545BF">
          <w:rPr>
            <w:rStyle w:val="Lienhypertexte"/>
            <w:sz w:val="20"/>
          </w:rPr>
          <w:t>https://www.intel.com/content/www/us/en/developer/tools/neural-compute-stick/overview.html</w:t>
        </w:r>
      </w:hyperlink>
      <w:r w:rsidR="00C50E91">
        <w:rPr>
          <w:sz w:val="20"/>
        </w:rPr>
        <w:t xml:space="preserve"> </w:t>
      </w:r>
    </w:p>
    <w:p w14:paraId="021775CE" w14:textId="0525A6C7" w:rsidR="00A87D2C" w:rsidRPr="008D0E1B" w:rsidRDefault="00704BFB" w:rsidP="00F545BF">
      <w:pPr>
        <w:spacing w:afterLines="60" w:after="144"/>
        <w:ind w:left="720" w:hanging="720"/>
        <w:jc w:val="left"/>
      </w:pPr>
      <w:proofErr w:type="spellStart"/>
      <w:r w:rsidRPr="008D0E1B">
        <w:t>Jiaconda</w:t>
      </w:r>
      <w:proofErr w:type="spellEnd"/>
      <w:r w:rsidRPr="008D0E1B">
        <w:t xml:space="preserve">. (2019). </w:t>
      </w:r>
      <w:r w:rsidRPr="008D0E1B">
        <w:rPr>
          <w:i/>
        </w:rPr>
        <w:t>A Concise History of Neural Networks</w:t>
      </w:r>
      <w:r w:rsidRPr="008D0E1B">
        <w:t xml:space="preserve">. </w:t>
      </w:r>
      <w:hyperlink r:id="rId90" w:history="1">
        <w:r w:rsidR="004C0846" w:rsidRPr="00CE1316">
          <w:rPr>
            <w:rStyle w:val="Lienhypertexte"/>
            <w:sz w:val="20"/>
          </w:rPr>
          <w:t>https://towardsdatascience.com/aconcise-history-of-neural-networks-2070655d3fec</w:t>
        </w:r>
      </w:hyperlink>
      <w:r w:rsidR="004C0846">
        <w:rPr>
          <w:sz w:val="20"/>
        </w:rPr>
        <w:t xml:space="preserve"> </w:t>
      </w:r>
    </w:p>
    <w:p w14:paraId="6903A831" w14:textId="52111FA7" w:rsidR="00D12B14" w:rsidRPr="008D0E1B" w:rsidRDefault="00D12B14" w:rsidP="00F545BF">
      <w:pPr>
        <w:spacing w:afterLines="60" w:after="144"/>
        <w:ind w:left="720" w:hanging="720"/>
        <w:jc w:val="left"/>
        <w:rPr>
          <w:sz w:val="20"/>
        </w:rPr>
      </w:pPr>
      <w:r w:rsidRPr="008D0E1B">
        <w:t xml:space="preserve">Kaggle (2020) </w:t>
      </w:r>
      <w:hyperlink r:id="rId91" w:history="1">
        <w:r w:rsidRPr="00F545BF">
          <w:rPr>
            <w:rStyle w:val="Lienhypertexte"/>
            <w:sz w:val="20"/>
          </w:rPr>
          <w:t>http://kaggle.com</w:t>
        </w:r>
      </w:hyperlink>
      <w:r w:rsidRPr="008D0E1B">
        <w:t xml:space="preserve"> </w:t>
      </w:r>
    </w:p>
    <w:p w14:paraId="33956807" w14:textId="2599D281" w:rsidR="00A87D2C" w:rsidRPr="008D0E1B" w:rsidRDefault="00704BFB" w:rsidP="00F545BF">
      <w:pPr>
        <w:spacing w:after="300"/>
        <w:ind w:left="720" w:hanging="720"/>
        <w:rPr>
          <w:lang w:val="fr-FR"/>
        </w:rPr>
      </w:pPr>
      <w:r w:rsidRPr="008D0E1B">
        <w:t xml:space="preserve">Kilby, J. S. (2000). The Nobel Prize in Physics 2000. </w:t>
      </w:r>
      <w:r w:rsidRPr="008D0E1B">
        <w:rPr>
          <w:lang w:val="fr-FR"/>
        </w:rPr>
        <w:t>Récupérée 9 octobre 2021, à partir de</w:t>
      </w:r>
      <w:r w:rsidR="00F57D12">
        <w:rPr>
          <w:lang w:val="fr-FR"/>
        </w:rPr>
        <w:t xml:space="preserve"> </w:t>
      </w:r>
      <w:hyperlink r:id="rId92" w:history="1">
        <w:r w:rsidR="00922D5D" w:rsidRPr="00354F92">
          <w:rPr>
            <w:rStyle w:val="Lienhypertexte"/>
            <w:sz w:val="20"/>
            <w:lang w:val="fr-FR"/>
          </w:rPr>
          <w:t>https://www.nobelprize.org/prizes/physics/2000/kilby/lecture/</w:t>
        </w:r>
      </w:hyperlink>
      <w:r w:rsidR="00922D5D">
        <w:rPr>
          <w:sz w:val="20"/>
          <w:lang w:val="fr-FR"/>
        </w:rPr>
        <w:t xml:space="preserve"> </w:t>
      </w:r>
    </w:p>
    <w:p w14:paraId="668AC9F3" w14:textId="192D5F4E" w:rsidR="00A87D2C" w:rsidRPr="008D0E1B" w:rsidRDefault="00704BFB" w:rsidP="00F545BF">
      <w:pPr>
        <w:spacing w:afterLines="60" w:after="144"/>
        <w:ind w:left="720" w:hanging="720"/>
        <w:jc w:val="left"/>
      </w:pPr>
      <w:r w:rsidRPr="008D0E1B">
        <w:t xml:space="preserve">Koh, J. Y. (2018). </w:t>
      </w:r>
      <w:r w:rsidRPr="008D0E1B">
        <w:rPr>
          <w:i/>
        </w:rPr>
        <w:t>Model Zoo - Deep Learning Code and</w:t>
      </w:r>
      <w:r w:rsidR="00696C2A" w:rsidRPr="008D0E1B">
        <w:rPr>
          <w:i/>
        </w:rPr>
        <w:t xml:space="preserve"> Pretrained Models for Transfer</w:t>
      </w:r>
      <w:r w:rsidR="004C0846">
        <w:rPr>
          <w:i/>
        </w:rPr>
        <w:t xml:space="preserve"> </w:t>
      </w:r>
      <w:r w:rsidRPr="008D0E1B">
        <w:rPr>
          <w:i/>
        </w:rPr>
        <w:t>Learning,</w:t>
      </w:r>
      <w:r w:rsidR="00696C2A" w:rsidRPr="008D0E1B">
        <w:rPr>
          <w:i/>
        </w:rPr>
        <w:t xml:space="preserve"> </w:t>
      </w:r>
      <w:r w:rsidRPr="008D0E1B">
        <w:rPr>
          <w:i/>
        </w:rPr>
        <w:t>Educational Purposes, and More</w:t>
      </w:r>
      <w:r w:rsidRPr="008D0E1B">
        <w:t xml:space="preserve">. </w:t>
      </w:r>
      <w:hyperlink r:id="rId93" w:history="1">
        <w:r w:rsidR="00922D5D" w:rsidRPr="00354F92">
          <w:rPr>
            <w:rStyle w:val="Lienhypertexte"/>
            <w:sz w:val="20"/>
          </w:rPr>
          <w:t>https://modelzoo.co/</w:t>
        </w:r>
      </w:hyperlink>
      <w:r w:rsidR="00922D5D">
        <w:rPr>
          <w:sz w:val="20"/>
        </w:rPr>
        <w:t xml:space="preserve"> </w:t>
      </w:r>
    </w:p>
    <w:p w14:paraId="41BB7866" w14:textId="37B2FD45" w:rsidR="00A87D2C" w:rsidRPr="008D0E1B" w:rsidRDefault="00704BFB" w:rsidP="00F545BF">
      <w:pPr>
        <w:spacing w:afterLines="300" w:after="720"/>
        <w:ind w:left="720" w:hanging="720"/>
        <w:jc w:val="left"/>
      </w:pPr>
      <w:proofErr w:type="spellStart"/>
      <w:r w:rsidRPr="008D0E1B">
        <w:t>Kurenkov</w:t>
      </w:r>
      <w:proofErr w:type="spellEnd"/>
      <w:r w:rsidRPr="008D0E1B">
        <w:t xml:space="preserve">, A. (2015). </w:t>
      </w:r>
      <w:r w:rsidRPr="008D0E1B">
        <w:rPr>
          <w:i/>
        </w:rPr>
        <w:t>A ’Brief’ History of Neural Nets and Deep Learning</w:t>
      </w:r>
      <w:r w:rsidRPr="008D0E1B">
        <w:t>.</w:t>
      </w:r>
      <w:r w:rsidR="00F57D12">
        <w:t xml:space="preserve"> </w:t>
      </w:r>
      <w:hyperlink r:id="rId94" w:history="1">
        <w:r w:rsidR="00E26CCE" w:rsidRPr="00354F92">
          <w:rPr>
            <w:rStyle w:val="Lienhypertexte"/>
            <w:sz w:val="20"/>
          </w:rPr>
          <w:t>https://www.andreykurenkov.com/writing/ai/a-brief-history-of-neural-nets-and-deeplearning/</w:t>
        </w:r>
      </w:hyperlink>
      <w:r w:rsidR="00E26CCE">
        <w:rPr>
          <w:sz w:val="20"/>
        </w:rPr>
        <w:t xml:space="preserve"> </w:t>
      </w:r>
    </w:p>
    <w:p w14:paraId="2E4528F7" w14:textId="6A9A4068" w:rsidR="00A87D2C" w:rsidRPr="008D0E1B" w:rsidRDefault="00704BFB" w:rsidP="00F545BF">
      <w:pPr>
        <w:spacing w:afterLines="60" w:after="144"/>
        <w:ind w:left="720" w:hanging="720"/>
      </w:pPr>
      <w:r w:rsidRPr="008D0E1B">
        <w:t xml:space="preserve">Long, J., </w:t>
      </w:r>
      <w:proofErr w:type="spellStart"/>
      <w:r w:rsidRPr="008D0E1B">
        <w:t>Shelhamer</w:t>
      </w:r>
      <w:proofErr w:type="spellEnd"/>
      <w:r w:rsidRPr="008D0E1B">
        <w:t xml:space="preserve">, E. &amp; Darrell, T. (2015). Fully Convolutional Networks for Semantic Segmentation. </w:t>
      </w:r>
      <w:r w:rsidRPr="008D0E1B">
        <w:rPr>
          <w:i/>
        </w:rPr>
        <w:t>2015 IEEE Conference on Computer Vision and Pattern Recognition (CVPR)</w:t>
      </w:r>
      <w:r w:rsidRPr="008D0E1B">
        <w:t>,</w:t>
      </w:r>
      <w:r w:rsidR="00696C2A" w:rsidRPr="008D0E1B">
        <w:t xml:space="preserve"> </w:t>
      </w:r>
      <w:r w:rsidRPr="008D0E1B">
        <w:t xml:space="preserve">3431-3440. </w:t>
      </w:r>
      <w:hyperlink r:id="rId95" w:history="1">
        <w:r w:rsidR="00E26CCE" w:rsidRPr="00354F92">
          <w:rPr>
            <w:rStyle w:val="Lienhypertexte"/>
            <w:sz w:val="20"/>
          </w:rPr>
          <w:t>https://doi.org/10.1109/CVPR.2015.7298965</w:t>
        </w:r>
      </w:hyperlink>
      <w:r w:rsidR="00E26CCE">
        <w:rPr>
          <w:sz w:val="20"/>
        </w:rPr>
        <w:t xml:space="preserve"> </w:t>
      </w:r>
    </w:p>
    <w:p w14:paraId="1E7D9CBB" w14:textId="68AB0287" w:rsidR="00A87D2C" w:rsidRPr="008D0E1B" w:rsidRDefault="00704BFB" w:rsidP="00F545BF">
      <w:pPr>
        <w:spacing w:afterLines="60" w:after="144"/>
        <w:ind w:left="720" w:hanging="720"/>
        <w:rPr>
          <w:sz w:val="20"/>
        </w:rPr>
      </w:pPr>
      <w:proofErr w:type="spellStart"/>
      <w:r w:rsidRPr="008D0E1B">
        <w:t>Mody</w:t>
      </w:r>
      <w:proofErr w:type="spellEnd"/>
      <w:r w:rsidRPr="008D0E1B">
        <w:t xml:space="preserve">, M., Kumar, D., Swami, P., Mathew, M. &amp; </w:t>
      </w:r>
      <w:proofErr w:type="spellStart"/>
      <w:r w:rsidRPr="008D0E1B">
        <w:t>Nagori</w:t>
      </w:r>
      <w:proofErr w:type="spellEnd"/>
      <w:r w:rsidRPr="008D0E1B">
        <w:t xml:space="preserve">, S. (2018). Low Cost and Power CNN/Deep Learning Solution for Automated Driving. </w:t>
      </w:r>
      <w:r w:rsidRPr="008D0E1B">
        <w:rPr>
          <w:i/>
        </w:rPr>
        <w:t xml:space="preserve">Proceedings - International </w:t>
      </w:r>
      <w:r w:rsidRPr="008D0E1B">
        <w:rPr>
          <w:i/>
        </w:rPr>
        <w:lastRenderedPageBreak/>
        <w:t>Symposium on Quality Electronic Design, ISQED</w:t>
      </w:r>
      <w:r w:rsidRPr="008D0E1B">
        <w:t xml:space="preserve">, 432-436. </w:t>
      </w:r>
      <w:r w:rsidR="004C0846">
        <w:t xml:space="preserve"> </w:t>
      </w:r>
      <w:hyperlink r:id="rId96" w:history="1">
        <w:r w:rsidR="00E26CCE" w:rsidRPr="00354F92">
          <w:rPr>
            <w:rStyle w:val="Lienhypertexte"/>
            <w:sz w:val="20"/>
          </w:rPr>
          <w:t>https://doi.org/10.1109/ISQED.2018.8357325</w:t>
        </w:r>
      </w:hyperlink>
      <w:r w:rsidR="00E26CCE">
        <w:rPr>
          <w:sz w:val="20"/>
        </w:rPr>
        <w:t xml:space="preserve"> </w:t>
      </w:r>
    </w:p>
    <w:p w14:paraId="067A8517" w14:textId="75F8315E" w:rsidR="00696C2A" w:rsidRPr="008D0E1B" w:rsidRDefault="00696C2A" w:rsidP="00F545BF">
      <w:pPr>
        <w:spacing w:afterLines="60" w:after="144"/>
        <w:ind w:left="720" w:hanging="720"/>
        <w:jc w:val="left"/>
      </w:pPr>
      <w:proofErr w:type="spellStart"/>
      <w:r w:rsidRPr="008D0E1B">
        <w:t>ModelZoo</w:t>
      </w:r>
      <w:proofErr w:type="spellEnd"/>
      <w:r w:rsidR="00D12B14" w:rsidRPr="008D0E1B">
        <w:t xml:space="preserve"> (2020) </w:t>
      </w:r>
      <w:hyperlink r:id="rId97" w:history="1">
        <w:r w:rsidR="00D12B14" w:rsidRPr="00F545BF">
          <w:rPr>
            <w:rStyle w:val="Lienhypertexte"/>
            <w:sz w:val="20"/>
          </w:rPr>
          <w:t>http://modelzoo.co</w:t>
        </w:r>
      </w:hyperlink>
    </w:p>
    <w:p w14:paraId="163D3267" w14:textId="6382F35C" w:rsidR="00A87D2C" w:rsidRPr="00F545BF" w:rsidRDefault="00704BFB" w:rsidP="00F545BF">
      <w:pPr>
        <w:spacing w:afterLines="60" w:after="144"/>
        <w:ind w:left="720" w:hanging="720"/>
        <w:rPr>
          <w:lang w:val="fr-FR"/>
        </w:rPr>
      </w:pPr>
      <w:r w:rsidRPr="008D0E1B">
        <w:t xml:space="preserve">Nguyen, T., </w:t>
      </w:r>
      <w:proofErr w:type="spellStart"/>
      <w:r w:rsidRPr="008D0E1B">
        <w:t>Shivakumar</w:t>
      </w:r>
      <w:proofErr w:type="spellEnd"/>
      <w:r w:rsidRPr="008D0E1B">
        <w:t xml:space="preserve">, S. S., Miller, I. D., Keller, J., Lee, E. S., Zhou, A., </w:t>
      </w:r>
      <w:proofErr w:type="spellStart"/>
      <w:r w:rsidRPr="008D0E1B">
        <w:t>Ozaslan</w:t>
      </w:r>
      <w:proofErr w:type="spellEnd"/>
      <w:r w:rsidRPr="008D0E1B">
        <w:t xml:space="preserve">, T., </w:t>
      </w:r>
      <w:proofErr w:type="spellStart"/>
      <w:r w:rsidRPr="008D0E1B">
        <w:t>Loianno</w:t>
      </w:r>
      <w:proofErr w:type="spellEnd"/>
      <w:r w:rsidRPr="008D0E1B">
        <w:t xml:space="preserve">, G., Harwood, J. H., </w:t>
      </w:r>
      <w:proofErr w:type="spellStart"/>
      <w:r w:rsidRPr="008D0E1B">
        <w:t>Wozencraft</w:t>
      </w:r>
      <w:proofErr w:type="spellEnd"/>
      <w:r w:rsidRPr="008D0E1B">
        <w:t xml:space="preserve">, J., Taylor, C. J. &amp; Kumar, V. (2019). </w:t>
      </w:r>
      <w:proofErr w:type="spellStart"/>
      <w:proofErr w:type="gramStart"/>
      <w:r w:rsidRPr="008D0E1B">
        <w:t>MAVNet</w:t>
      </w:r>
      <w:proofErr w:type="spellEnd"/>
      <w:r w:rsidRPr="008D0E1B">
        <w:t xml:space="preserve"> :</w:t>
      </w:r>
      <w:proofErr w:type="gramEnd"/>
      <w:r w:rsidRPr="008D0E1B">
        <w:t xml:space="preserve"> An Effective Semantic Segmentation Micro-Network for MAV-Based Tasks. </w:t>
      </w:r>
      <w:proofErr w:type="spellStart"/>
      <w:r w:rsidRPr="008D0E1B">
        <w:rPr>
          <w:i/>
        </w:rPr>
        <w:t>arXiv</w:t>
      </w:r>
      <w:proofErr w:type="spellEnd"/>
      <w:r w:rsidRPr="008D0E1B">
        <w:rPr>
          <w:i/>
        </w:rPr>
        <w:t xml:space="preserve"> :1904.01795[cs]</w:t>
      </w:r>
      <w:r w:rsidRPr="008D0E1B">
        <w:t xml:space="preserve">. </w:t>
      </w:r>
      <w:hyperlink r:id="rId98" w:history="1">
        <w:r w:rsidR="00FC47FA" w:rsidRPr="00F545BF">
          <w:rPr>
            <w:rStyle w:val="Lienhypertexte"/>
            <w:sz w:val="20"/>
            <w:lang w:val="fr-FR"/>
          </w:rPr>
          <w:t>http://arxiv.org/abs/1904.01795</w:t>
        </w:r>
      </w:hyperlink>
      <w:r w:rsidR="00FC47FA" w:rsidRPr="00F545BF">
        <w:rPr>
          <w:sz w:val="20"/>
          <w:lang w:val="fr-FR"/>
        </w:rPr>
        <w:t xml:space="preserve"> </w:t>
      </w:r>
    </w:p>
    <w:p w14:paraId="44C366D2" w14:textId="29145096" w:rsidR="00A87D2C" w:rsidRPr="008D0E1B" w:rsidRDefault="00704BFB" w:rsidP="00F545BF">
      <w:pPr>
        <w:spacing w:afterLines="60" w:after="144"/>
        <w:ind w:left="720" w:hanging="720"/>
        <w:jc w:val="left"/>
        <w:rPr>
          <w:lang w:val="fr-FR"/>
        </w:rPr>
      </w:pPr>
      <w:r w:rsidRPr="008D0E1B">
        <w:rPr>
          <w:lang w:val="fr-FR"/>
        </w:rPr>
        <w:t xml:space="preserve">NVIDIA. (2019a). </w:t>
      </w:r>
      <w:proofErr w:type="spellStart"/>
      <w:r w:rsidRPr="008D0E1B">
        <w:rPr>
          <w:i/>
          <w:lang w:val="fr-FR"/>
        </w:rPr>
        <w:t>Jetson</w:t>
      </w:r>
      <w:proofErr w:type="spellEnd"/>
      <w:r w:rsidRPr="008D0E1B">
        <w:rPr>
          <w:i/>
          <w:lang w:val="fr-FR"/>
        </w:rPr>
        <w:t xml:space="preserve"> Nano</w:t>
      </w:r>
      <w:r w:rsidRPr="008D0E1B">
        <w:rPr>
          <w:lang w:val="fr-FR"/>
        </w:rPr>
        <w:t xml:space="preserve">. </w:t>
      </w:r>
      <w:hyperlink r:id="rId99" w:history="1">
        <w:r w:rsidR="00FC47FA" w:rsidRPr="00354F92">
          <w:rPr>
            <w:rStyle w:val="Lienhypertexte"/>
            <w:sz w:val="20"/>
            <w:lang w:val="fr-FR"/>
          </w:rPr>
          <w:t>https://developer.nvidia.com/embedded/jetson-nano</w:t>
        </w:r>
      </w:hyperlink>
      <w:r w:rsidR="00FC47FA">
        <w:rPr>
          <w:sz w:val="20"/>
          <w:lang w:val="fr-FR"/>
        </w:rPr>
        <w:t xml:space="preserve"> </w:t>
      </w:r>
    </w:p>
    <w:p w14:paraId="65F71BD8" w14:textId="42F83DDE" w:rsidR="00A87D2C" w:rsidRPr="008D0E1B" w:rsidRDefault="00704BFB" w:rsidP="00F545BF">
      <w:pPr>
        <w:spacing w:afterLines="60" w:after="144"/>
        <w:ind w:left="720" w:hanging="720"/>
        <w:jc w:val="left"/>
      </w:pPr>
      <w:r w:rsidRPr="008D0E1B">
        <w:t xml:space="preserve">NVIDIA. (2019b). </w:t>
      </w:r>
      <w:r w:rsidRPr="008D0E1B">
        <w:rPr>
          <w:i/>
        </w:rPr>
        <w:t>Jetson Nano: Deep Learning Inference Benchmarks</w:t>
      </w:r>
      <w:r w:rsidRPr="008D0E1B">
        <w:t>.</w:t>
      </w:r>
      <w:r w:rsidR="004C0846">
        <w:t xml:space="preserve"> </w:t>
      </w:r>
      <w:hyperlink r:id="rId100" w:history="1">
        <w:r w:rsidR="00FC47FA" w:rsidRPr="00354F92">
          <w:rPr>
            <w:rStyle w:val="Lienhypertexte"/>
            <w:sz w:val="20"/>
          </w:rPr>
          <w:t>https://developer.nvidia.com/embedded/jetson-nano-dl-inference-benchmarks</w:t>
        </w:r>
      </w:hyperlink>
      <w:r w:rsidR="00FC47FA">
        <w:rPr>
          <w:sz w:val="20"/>
        </w:rPr>
        <w:t xml:space="preserve"> </w:t>
      </w:r>
    </w:p>
    <w:p w14:paraId="54394E54" w14:textId="486A51FA" w:rsidR="00A87D2C" w:rsidRDefault="00704BFB" w:rsidP="00F545BF">
      <w:pPr>
        <w:spacing w:afterLines="60" w:after="144"/>
        <w:ind w:left="720" w:hanging="720"/>
        <w:jc w:val="left"/>
        <w:rPr>
          <w:sz w:val="20"/>
          <w:lang w:val="fr-FR"/>
        </w:rPr>
      </w:pPr>
      <w:r w:rsidRPr="00F545BF">
        <w:t xml:space="preserve">NVIDIA. </w:t>
      </w:r>
      <w:r w:rsidRPr="00F57D12">
        <w:rPr>
          <w:lang w:val="fr-FR"/>
        </w:rPr>
        <w:t xml:space="preserve">(2020). NVIDIA </w:t>
      </w:r>
      <w:proofErr w:type="spellStart"/>
      <w:r w:rsidRPr="00F57D12">
        <w:rPr>
          <w:lang w:val="fr-FR"/>
        </w:rPr>
        <w:t>Jetson</w:t>
      </w:r>
      <w:proofErr w:type="spellEnd"/>
      <w:r w:rsidRPr="00F57D12">
        <w:rPr>
          <w:lang w:val="fr-FR"/>
        </w:rPr>
        <w:t xml:space="preserve"> Linux </w:t>
      </w:r>
      <w:proofErr w:type="spellStart"/>
      <w:r w:rsidRPr="00F57D12">
        <w:rPr>
          <w:lang w:val="fr-FR"/>
        </w:rPr>
        <w:t>Developer</w:t>
      </w:r>
      <w:proofErr w:type="spellEnd"/>
      <w:r w:rsidRPr="00F57D12">
        <w:rPr>
          <w:lang w:val="fr-FR"/>
        </w:rPr>
        <w:t xml:space="preserve"> Guide : </w:t>
      </w:r>
      <w:proofErr w:type="spellStart"/>
      <w:r w:rsidRPr="00F57D12">
        <w:rPr>
          <w:lang w:val="fr-FR"/>
        </w:rPr>
        <w:t>Jetson</w:t>
      </w:r>
      <w:proofErr w:type="spellEnd"/>
      <w:r w:rsidRPr="00F57D12">
        <w:rPr>
          <w:lang w:val="fr-FR"/>
        </w:rPr>
        <w:t xml:space="preserve"> Module Support | NVIDIA Docs. </w:t>
      </w:r>
      <w:r w:rsidRPr="008D0E1B">
        <w:rPr>
          <w:lang w:val="fr-FR"/>
        </w:rPr>
        <w:t xml:space="preserve">Récupérée 9 octobre 2021, à partir de </w:t>
      </w:r>
      <w:hyperlink r:id="rId101" w:history="1">
        <w:r w:rsidR="004C0846" w:rsidRPr="00CE1316">
          <w:rPr>
            <w:rStyle w:val="Lienhypertexte"/>
            <w:sz w:val="20"/>
            <w:lang w:val="fr-FR"/>
          </w:rPr>
          <w:t>https://docs.nvidia.com/jetson/archives/l4t-archived/l4t-3242/index.html#page/Tegra%20Linux%20Driver%20Package%20Development%20Guide/jetson_module_support.html</w:t>
        </w:r>
      </w:hyperlink>
      <w:r w:rsidR="004C0846">
        <w:rPr>
          <w:sz w:val="20"/>
          <w:lang w:val="fr-FR"/>
        </w:rPr>
        <w:t xml:space="preserve"> </w:t>
      </w:r>
    </w:p>
    <w:p w14:paraId="1F0C270C" w14:textId="100DCCDA" w:rsidR="00792F5A" w:rsidRPr="00792F5A" w:rsidRDefault="00792F5A" w:rsidP="00F545BF">
      <w:pPr>
        <w:spacing w:afterLines="60" w:after="144"/>
        <w:ind w:left="720" w:hanging="720"/>
        <w:jc w:val="left"/>
        <w:rPr>
          <w:lang w:val="fr-FR"/>
        </w:rPr>
      </w:pPr>
      <w:r w:rsidRPr="00792F5A">
        <w:rPr>
          <w:lang w:val="fr-FR"/>
        </w:rPr>
        <w:t>NVIDIA</w:t>
      </w:r>
      <w:r>
        <w:rPr>
          <w:lang w:val="fr-FR"/>
        </w:rPr>
        <w:t xml:space="preserve">. </w:t>
      </w:r>
      <w:r w:rsidRPr="00792F5A">
        <w:rPr>
          <w:lang w:val="fr-FR"/>
        </w:rPr>
        <w:t>(2021</w:t>
      </w:r>
      <w:r w:rsidR="00311E1D">
        <w:rPr>
          <w:lang w:val="fr-FR"/>
        </w:rPr>
        <w:t>a</w:t>
      </w:r>
      <w:r w:rsidRPr="00792F5A">
        <w:rPr>
          <w:lang w:val="fr-FR"/>
        </w:rPr>
        <w:t>)</w:t>
      </w:r>
      <w:r>
        <w:rPr>
          <w:lang w:val="fr-FR"/>
        </w:rPr>
        <w:t xml:space="preserve">. </w:t>
      </w:r>
      <w:proofErr w:type="spellStart"/>
      <w:r w:rsidRPr="00F545BF">
        <w:rPr>
          <w:i/>
          <w:lang w:val="fr-FR"/>
        </w:rPr>
        <w:t>Jetson</w:t>
      </w:r>
      <w:proofErr w:type="spellEnd"/>
      <w:r w:rsidRPr="00F545BF">
        <w:rPr>
          <w:i/>
          <w:lang w:val="fr-FR"/>
        </w:rPr>
        <w:t xml:space="preserve"> Nano</w:t>
      </w:r>
      <w:r>
        <w:rPr>
          <w:lang w:val="fr-FR"/>
        </w:rPr>
        <w:t>.</w:t>
      </w:r>
      <w:r w:rsidRPr="00792F5A">
        <w:rPr>
          <w:lang w:val="fr-FR"/>
        </w:rPr>
        <w:t xml:space="preserve"> </w:t>
      </w:r>
      <w:hyperlink r:id="rId102" w:history="1">
        <w:r w:rsidR="000F44CF" w:rsidRPr="00F545BF">
          <w:rPr>
            <w:rStyle w:val="Lienhypertexte"/>
            <w:sz w:val="20"/>
            <w:lang w:val="fr-CA"/>
          </w:rPr>
          <w:t>https://www.nvidia.com/en-us/autonomous-machines/embedded-systems/jetson-nano/</w:t>
        </w:r>
      </w:hyperlink>
      <w:r w:rsidR="000F44CF">
        <w:rPr>
          <w:sz w:val="20"/>
          <w:lang w:val="fr-FR"/>
        </w:rPr>
        <w:t xml:space="preserve"> </w:t>
      </w:r>
    </w:p>
    <w:p w14:paraId="0994FA6D" w14:textId="2CA56C84" w:rsidR="00792F5A" w:rsidRPr="00311E1D" w:rsidRDefault="00311E1D" w:rsidP="00F545BF">
      <w:pPr>
        <w:spacing w:afterLines="60" w:after="144"/>
        <w:ind w:left="720" w:hanging="720"/>
        <w:jc w:val="left"/>
        <w:rPr>
          <w:lang w:val="fr-FR"/>
        </w:rPr>
      </w:pPr>
      <w:r w:rsidRPr="004C0846">
        <w:rPr>
          <w:lang w:val="fr-FR"/>
        </w:rPr>
        <w:t>NVIDIA.</w:t>
      </w:r>
      <w:r w:rsidRPr="00F545BF">
        <w:rPr>
          <w:lang w:val="fr-FR"/>
        </w:rPr>
        <w:t xml:space="preserve"> </w:t>
      </w:r>
      <w:r w:rsidR="00792F5A" w:rsidRPr="004C0846">
        <w:rPr>
          <w:lang w:val="fr-FR"/>
        </w:rPr>
        <w:t>(2021</w:t>
      </w:r>
      <w:r w:rsidRPr="00F545BF">
        <w:rPr>
          <w:lang w:val="fr-FR"/>
        </w:rPr>
        <w:t>b</w:t>
      </w:r>
      <w:r w:rsidR="00792F5A" w:rsidRPr="004C0846">
        <w:rPr>
          <w:lang w:val="fr-FR"/>
        </w:rPr>
        <w:t>)</w:t>
      </w:r>
      <w:r w:rsidRPr="00F545BF">
        <w:rPr>
          <w:lang w:val="fr-FR"/>
        </w:rPr>
        <w:t xml:space="preserve">. </w:t>
      </w:r>
      <w:proofErr w:type="spellStart"/>
      <w:r w:rsidRPr="00F545BF">
        <w:rPr>
          <w:i/>
          <w:lang w:val="fr-FR"/>
        </w:rPr>
        <w:t>Jetson</w:t>
      </w:r>
      <w:proofErr w:type="spellEnd"/>
      <w:r w:rsidRPr="00F545BF">
        <w:rPr>
          <w:i/>
          <w:lang w:val="fr-FR"/>
        </w:rPr>
        <w:t xml:space="preserve"> TX2</w:t>
      </w:r>
      <w:r>
        <w:rPr>
          <w:lang w:val="fr-FR"/>
        </w:rPr>
        <w:t>.</w:t>
      </w:r>
      <w:r w:rsidR="00792F5A" w:rsidRPr="00311E1D">
        <w:rPr>
          <w:lang w:val="fr-FR"/>
        </w:rPr>
        <w:t xml:space="preserve"> </w:t>
      </w:r>
      <w:hyperlink r:id="rId103" w:history="1">
        <w:r w:rsidR="000F44CF" w:rsidRPr="00F545BF">
          <w:rPr>
            <w:rStyle w:val="Lienhypertexte"/>
            <w:sz w:val="20"/>
            <w:lang w:val="fr-CA"/>
          </w:rPr>
          <w:t>https://www.nvidia.com/en-us/autonomous-machines/embedded-systems/jetson-tx2/</w:t>
        </w:r>
      </w:hyperlink>
      <w:r w:rsidR="000F44CF">
        <w:rPr>
          <w:sz w:val="20"/>
          <w:lang w:val="fr-FR"/>
        </w:rPr>
        <w:t xml:space="preserve"> </w:t>
      </w:r>
    </w:p>
    <w:p w14:paraId="58273CB4" w14:textId="72ADA8E4" w:rsidR="00792F5A" w:rsidRPr="00311E1D" w:rsidRDefault="00792F5A" w:rsidP="00F545BF">
      <w:pPr>
        <w:spacing w:afterLines="60" w:after="144"/>
        <w:ind w:left="720" w:hanging="720"/>
        <w:jc w:val="left"/>
        <w:rPr>
          <w:lang w:val="fr-FR"/>
        </w:rPr>
      </w:pPr>
      <w:r w:rsidRPr="004C0846">
        <w:rPr>
          <w:lang w:val="fr-FR"/>
        </w:rPr>
        <w:t>NVIDIA</w:t>
      </w:r>
      <w:r w:rsidR="00311E1D" w:rsidRPr="00F545BF">
        <w:rPr>
          <w:lang w:val="fr-FR"/>
        </w:rPr>
        <w:t>.</w:t>
      </w:r>
      <w:r w:rsidRPr="004C0846">
        <w:rPr>
          <w:lang w:val="fr-FR"/>
        </w:rPr>
        <w:t xml:space="preserve"> (2021</w:t>
      </w:r>
      <w:r w:rsidR="00311E1D" w:rsidRPr="00F545BF">
        <w:rPr>
          <w:lang w:val="fr-FR"/>
        </w:rPr>
        <w:t>c</w:t>
      </w:r>
      <w:r w:rsidRPr="004C0846">
        <w:rPr>
          <w:lang w:val="fr-FR"/>
        </w:rPr>
        <w:t>)</w:t>
      </w:r>
      <w:r w:rsidR="00311E1D" w:rsidRPr="00F545BF">
        <w:rPr>
          <w:lang w:val="fr-FR"/>
        </w:rPr>
        <w:t xml:space="preserve">. </w:t>
      </w:r>
      <w:proofErr w:type="spellStart"/>
      <w:r w:rsidR="00311E1D" w:rsidRPr="00F545BF">
        <w:rPr>
          <w:i/>
          <w:lang w:val="fr-FR"/>
        </w:rPr>
        <w:t>Jetson</w:t>
      </w:r>
      <w:proofErr w:type="spellEnd"/>
      <w:r w:rsidR="00311E1D" w:rsidRPr="00F545BF">
        <w:rPr>
          <w:i/>
          <w:lang w:val="fr-FR"/>
        </w:rPr>
        <w:t xml:space="preserve"> Xavier</w:t>
      </w:r>
      <w:r w:rsidR="00311E1D">
        <w:rPr>
          <w:lang w:val="fr-FR"/>
        </w:rPr>
        <w:t>.</w:t>
      </w:r>
      <w:r w:rsidRPr="00311E1D">
        <w:rPr>
          <w:lang w:val="fr-FR"/>
        </w:rPr>
        <w:t xml:space="preserve"> </w:t>
      </w:r>
      <w:hyperlink r:id="rId104" w:history="1">
        <w:r w:rsidR="000F44CF" w:rsidRPr="00F545BF">
          <w:rPr>
            <w:rStyle w:val="Lienhypertexte"/>
            <w:sz w:val="20"/>
            <w:lang w:val="fr-FR"/>
          </w:rPr>
          <w:t>https://www.nvidia.com/en-us/autonomous-machines/embedded-systems/jetson-xavier-nx/</w:t>
        </w:r>
      </w:hyperlink>
      <w:r w:rsidR="000F44CF">
        <w:rPr>
          <w:sz w:val="20"/>
          <w:lang w:val="fr-FR"/>
        </w:rPr>
        <w:t xml:space="preserve"> </w:t>
      </w:r>
    </w:p>
    <w:p w14:paraId="5A64500D" w14:textId="3DD2DFB6" w:rsidR="00A87D2C" w:rsidRPr="008D0E1B" w:rsidRDefault="00704BFB" w:rsidP="00F545BF">
      <w:pPr>
        <w:spacing w:afterLines="60" w:after="144"/>
        <w:ind w:left="720" w:hanging="720"/>
        <w:rPr>
          <w:lang w:val="fr-FR"/>
        </w:rPr>
      </w:pPr>
      <w:r w:rsidRPr="008D0E1B">
        <w:t>Pathak, D. &amp; El-</w:t>
      </w:r>
      <w:proofErr w:type="spellStart"/>
      <w:r w:rsidRPr="008D0E1B">
        <w:t>Sharkawy</w:t>
      </w:r>
      <w:proofErr w:type="spellEnd"/>
      <w:r w:rsidRPr="008D0E1B">
        <w:t xml:space="preserve">, M. (2019). Architecturally Compressed </w:t>
      </w:r>
      <w:proofErr w:type="gramStart"/>
      <w:r w:rsidRPr="008D0E1B">
        <w:t>CNN :</w:t>
      </w:r>
      <w:proofErr w:type="gramEnd"/>
      <w:r w:rsidRPr="008D0E1B">
        <w:t xml:space="preserve"> An Embedded Realtime Classifier (NXP Bluebox2.0 with </w:t>
      </w:r>
      <w:proofErr w:type="spellStart"/>
      <w:r w:rsidRPr="008D0E1B">
        <w:t>RTMaps</w:t>
      </w:r>
      <w:proofErr w:type="spellEnd"/>
      <w:r w:rsidRPr="008D0E1B">
        <w:t xml:space="preserve">). </w:t>
      </w:r>
      <w:r w:rsidRPr="008D0E1B">
        <w:rPr>
          <w:i/>
        </w:rPr>
        <w:t>2019 IEEE 9th Annual Computing and Communication Workshop and Conference (CCWC)</w:t>
      </w:r>
      <w:r w:rsidRPr="008D0E1B">
        <w:t>, 0331-0336.</w:t>
      </w:r>
      <w:r w:rsidR="004C0846">
        <w:t xml:space="preserve"> </w:t>
      </w:r>
      <w:hyperlink r:id="rId105" w:history="1">
        <w:r w:rsidR="000F44CF" w:rsidRPr="00F545BF">
          <w:rPr>
            <w:rStyle w:val="Lienhypertexte"/>
            <w:sz w:val="20"/>
            <w:lang w:val="fr-FR"/>
          </w:rPr>
          <w:t>https://doi.org/10.</w:t>
        </w:r>
        <w:r w:rsidR="000F44CF" w:rsidRPr="00354F92">
          <w:rPr>
            <w:rStyle w:val="Lienhypertexte"/>
            <w:sz w:val="20"/>
            <w:lang w:val="fr-FR"/>
          </w:rPr>
          <w:t>1109/CCWC.2019.8666495</w:t>
        </w:r>
      </w:hyperlink>
      <w:r w:rsidR="000F44CF">
        <w:rPr>
          <w:sz w:val="20"/>
          <w:lang w:val="fr-FR"/>
        </w:rPr>
        <w:t xml:space="preserve"> </w:t>
      </w:r>
    </w:p>
    <w:p w14:paraId="555FDE95" w14:textId="5DDD256D" w:rsidR="00A87D2C" w:rsidRPr="008D0E1B" w:rsidRDefault="00704BFB" w:rsidP="00F545BF">
      <w:pPr>
        <w:spacing w:afterLines="60" w:after="144"/>
        <w:ind w:left="720" w:hanging="720"/>
        <w:jc w:val="left"/>
        <w:rPr>
          <w:lang w:val="fr-FR"/>
        </w:rPr>
      </w:pPr>
      <w:r w:rsidRPr="008D0E1B">
        <w:rPr>
          <w:lang w:val="fr-FR"/>
        </w:rPr>
        <w:t xml:space="preserve">PJCCI. (2018a). Fiche de la piste </w:t>
      </w:r>
      <w:proofErr w:type="spellStart"/>
      <w:r w:rsidRPr="008D0E1B">
        <w:rPr>
          <w:lang w:val="fr-FR"/>
        </w:rPr>
        <w:t>multifonctionelle</w:t>
      </w:r>
      <w:proofErr w:type="spellEnd"/>
      <w:r w:rsidRPr="008D0E1B">
        <w:rPr>
          <w:lang w:val="fr-FR"/>
        </w:rPr>
        <w:t xml:space="preserve"> du pont Jacques-Cartier.</w:t>
      </w:r>
      <w:r w:rsidR="004C0846">
        <w:rPr>
          <w:lang w:val="fr-FR"/>
        </w:rPr>
        <w:t xml:space="preserve"> </w:t>
      </w:r>
      <w:hyperlink r:id="rId106" w:history="1">
        <w:r w:rsidR="000F44CF" w:rsidRPr="00354F92">
          <w:rPr>
            <w:rStyle w:val="Lienhypertexte"/>
            <w:sz w:val="20"/>
            <w:lang w:val="fr-FR"/>
          </w:rPr>
          <w:t>https://jacquescartierchamplain.ca/wp-content/uploads/2018/10/IMG_Fiche_piste-multi_pont_JC_FR_vfinale_web__2018-10-10.pdf</w:t>
        </w:r>
      </w:hyperlink>
      <w:r w:rsidR="000F44CF">
        <w:rPr>
          <w:sz w:val="20"/>
          <w:lang w:val="fr-FR"/>
        </w:rPr>
        <w:t xml:space="preserve"> </w:t>
      </w:r>
    </w:p>
    <w:p w14:paraId="59EAEE7E" w14:textId="07F1BE69" w:rsidR="00A87D2C" w:rsidRPr="0005509F" w:rsidRDefault="00704BFB" w:rsidP="00F545BF">
      <w:pPr>
        <w:spacing w:afterLines="60" w:after="144"/>
        <w:ind w:left="720" w:hanging="720"/>
      </w:pPr>
      <w:r w:rsidRPr="008D0E1B">
        <w:rPr>
          <w:lang w:val="fr-FR"/>
        </w:rPr>
        <w:t>PJCCI. (2018b). Rapport post-mortem sur le projet pilote d’entretien hivernal de la piste multifonctionnelle du pont Jacques-Cartier.</w:t>
      </w:r>
      <w:r w:rsidR="004C0846">
        <w:rPr>
          <w:lang w:val="fr-FR"/>
        </w:rPr>
        <w:t xml:space="preserve"> </w:t>
      </w:r>
      <w:hyperlink r:id="rId107" w:history="1">
        <w:r w:rsidR="007E2B9F" w:rsidRPr="0005509F">
          <w:rPr>
            <w:rStyle w:val="Lienhypertexte"/>
            <w:sz w:val="20"/>
          </w:rPr>
          <w:t>https://jacquescartierchamplain.ca/wp-content/uploads/2018/10/RPP_piste_PJC_2018-10-10-1.pdf</w:t>
        </w:r>
      </w:hyperlink>
    </w:p>
    <w:p w14:paraId="02BF1EC4" w14:textId="445737D6" w:rsidR="004468DA" w:rsidRPr="00F545BF" w:rsidRDefault="004468DA" w:rsidP="00F545BF">
      <w:pPr>
        <w:spacing w:afterLines="60" w:after="144"/>
        <w:ind w:left="720" w:hanging="720"/>
        <w:rPr>
          <w:lang w:val="fr-CA"/>
        </w:rPr>
      </w:pPr>
      <w:r w:rsidRPr="004468DA">
        <w:t>Raspberry Pi Foundation</w:t>
      </w:r>
      <w:r>
        <w:t>.</w:t>
      </w:r>
      <w:r w:rsidRPr="004468DA">
        <w:t xml:space="preserve"> </w:t>
      </w:r>
      <w:r w:rsidRPr="00F545BF">
        <w:rPr>
          <w:lang w:val="fr-CA"/>
        </w:rPr>
        <w:t xml:space="preserve">(2021). </w:t>
      </w:r>
      <w:hyperlink r:id="rId108" w:history="1">
        <w:r w:rsidR="00E80AED" w:rsidRPr="00F545BF">
          <w:rPr>
            <w:rStyle w:val="Lienhypertexte"/>
            <w:sz w:val="20"/>
            <w:lang w:val="fr-CA"/>
          </w:rPr>
          <w:t>https://www.raspberrypi.org/</w:t>
        </w:r>
      </w:hyperlink>
      <w:r w:rsidR="00E80AED" w:rsidRPr="00F545BF">
        <w:rPr>
          <w:sz w:val="20"/>
          <w:lang w:val="fr-CA"/>
        </w:rPr>
        <w:t xml:space="preserve"> </w:t>
      </w:r>
    </w:p>
    <w:p w14:paraId="15951161" w14:textId="038CAFAC" w:rsidR="00B6269A" w:rsidRDefault="00B6269A" w:rsidP="00F545BF">
      <w:pPr>
        <w:spacing w:afterLines="60" w:after="144"/>
        <w:ind w:left="720" w:hanging="720"/>
      </w:pPr>
      <w:r w:rsidRPr="00F545BF">
        <w:rPr>
          <w:lang w:val="fr-FR"/>
        </w:rPr>
        <w:lastRenderedPageBreak/>
        <w:t>Rodriguez-</w:t>
      </w:r>
      <w:proofErr w:type="spellStart"/>
      <w:r w:rsidRPr="00F545BF">
        <w:rPr>
          <w:lang w:val="fr-FR"/>
        </w:rPr>
        <w:t>Conde</w:t>
      </w:r>
      <w:proofErr w:type="spellEnd"/>
      <w:r w:rsidRPr="00F545BF">
        <w:rPr>
          <w:lang w:val="fr-FR"/>
        </w:rPr>
        <w:t xml:space="preserve">, I., C. Campos, et F. </w:t>
      </w:r>
      <w:proofErr w:type="spellStart"/>
      <w:r w:rsidRPr="00F545BF">
        <w:rPr>
          <w:lang w:val="fr-FR"/>
        </w:rPr>
        <w:t>Fdez-Riverola</w:t>
      </w:r>
      <w:proofErr w:type="spellEnd"/>
      <w:r w:rsidRPr="00F545BF">
        <w:rPr>
          <w:lang w:val="fr-FR"/>
        </w:rPr>
        <w:t xml:space="preserve">. </w:t>
      </w:r>
      <w:r w:rsidRPr="00F545BF">
        <w:t>(</w:t>
      </w:r>
      <w:r>
        <w:t xml:space="preserve">2021). On-Device Object Detection </w:t>
      </w:r>
      <w:r w:rsidR="004C0846">
        <w:t xml:space="preserve">for </w:t>
      </w:r>
      <w:r>
        <w:t xml:space="preserve">More Efficient and Privacy-Compliant Visual Perception in Context-Aware Systems. </w:t>
      </w:r>
      <w:r>
        <w:rPr>
          <w:i/>
          <w:iCs/>
        </w:rPr>
        <w:t>Applied Sciences (Switzerland)</w:t>
      </w:r>
      <w:r>
        <w:t xml:space="preserve"> 11 (19). </w:t>
      </w:r>
      <w:hyperlink r:id="rId109" w:history="1">
        <w:r w:rsidRPr="00F545BF">
          <w:rPr>
            <w:rStyle w:val="Lienhypertexte"/>
            <w:sz w:val="20"/>
          </w:rPr>
          <w:t>https://doi.org/10.3390/app11199173</w:t>
        </w:r>
      </w:hyperlink>
    </w:p>
    <w:p w14:paraId="77836E8E" w14:textId="6BDD455F" w:rsidR="00F12CFA" w:rsidRDefault="00F12CFA" w:rsidP="00F545BF">
      <w:pPr>
        <w:spacing w:afterLines="60" w:after="144"/>
        <w:ind w:left="720" w:hanging="720"/>
      </w:pPr>
      <w:proofErr w:type="spellStart"/>
      <w:r w:rsidRPr="00F12CFA">
        <w:t>Valada</w:t>
      </w:r>
      <w:proofErr w:type="spellEnd"/>
      <w:r w:rsidR="00AF4667">
        <w:t xml:space="preserve">, </w:t>
      </w:r>
      <w:r w:rsidR="00AF4667" w:rsidRPr="00F12CFA">
        <w:t>A</w:t>
      </w:r>
      <w:r w:rsidR="00AF4667">
        <w:t xml:space="preserve">., Oliveira, G., </w:t>
      </w:r>
      <w:proofErr w:type="spellStart"/>
      <w:r w:rsidR="00AF4667">
        <w:t>Brox</w:t>
      </w:r>
      <w:proofErr w:type="spellEnd"/>
      <w:r w:rsidR="00AF4667">
        <w:t xml:space="preserve">, T. </w:t>
      </w:r>
      <w:proofErr w:type="spellStart"/>
      <w:r w:rsidRPr="00F12CFA">
        <w:t>Burgard</w:t>
      </w:r>
      <w:proofErr w:type="spellEnd"/>
      <w:r w:rsidR="00AF4667">
        <w:t xml:space="preserve">, </w:t>
      </w:r>
      <w:r w:rsidR="00AF4667" w:rsidRPr="00F12CFA">
        <w:t>W</w:t>
      </w:r>
      <w:r>
        <w:t>.</w:t>
      </w:r>
      <w:r w:rsidRPr="00F12CFA">
        <w:t xml:space="preserve"> </w:t>
      </w:r>
      <w:r>
        <w:t>(2016).</w:t>
      </w:r>
      <w:r w:rsidRPr="00F12CFA">
        <w:t xml:space="preserve"> Deep Multispectral Semantic Scene</w:t>
      </w:r>
      <w:r w:rsidR="004C0846">
        <w:t xml:space="preserve"> </w:t>
      </w:r>
      <w:r w:rsidRPr="00F545BF">
        <w:t>Understanding of Forested Environments using Multimodal Fusion</w:t>
      </w:r>
      <w:r>
        <w:rPr>
          <w:rStyle w:val="Lienhypertexte"/>
          <w:color w:val="000000"/>
          <w:u w:val="none"/>
        </w:rPr>
        <w:t xml:space="preserve">. </w:t>
      </w:r>
      <w:r w:rsidR="00E26D3A">
        <w:rPr>
          <w:rStyle w:val="Lienhypertexte"/>
          <w:i/>
          <w:color w:val="000000"/>
          <w:u w:val="none"/>
        </w:rPr>
        <w:t>International</w:t>
      </w:r>
      <w:r w:rsidR="00F57D12">
        <w:rPr>
          <w:rStyle w:val="Lienhypertexte"/>
          <w:color w:val="000000"/>
          <w:u w:val="none"/>
        </w:rPr>
        <w:t xml:space="preserve"> </w:t>
      </w:r>
      <w:r w:rsidRPr="00F545BF">
        <w:rPr>
          <w:rStyle w:val="Lienhypertexte"/>
          <w:i/>
          <w:color w:val="000000"/>
          <w:u w:val="none"/>
        </w:rPr>
        <w:t>Symposium on Experimental Robotics (ISER)</w:t>
      </w:r>
      <w:r>
        <w:rPr>
          <w:rStyle w:val="Lienhypertexte"/>
          <w:color w:val="000000"/>
          <w:u w:val="none"/>
        </w:rPr>
        <w:t>.</w:t>
      </w:r>
      <w:r w:rsidRPr="00F12CFA">
        <w:rPr>
          <w:rStyle w:val="Lienhypertexte"/>
          <w:color w:val="000000"/>
          <w:u w:val="none"/>
        </w:rPr>
        <w:t xml:space="preserve"> </w:t>
      </w:r>
      <w:r w:rsidRPr="00F545BF">
        <w:rPr>
          <w:rStyle w:val="Lienhypertexte"/>
          <w:sz w:val="20"/>
        </w:rPr>
        <w:t>http://deepscene.cs.uni-freiburg.de/</w:t>
      </w:r>
    </w:p>
    <w:p w14:paraId="724C0738" w14:textId="2793A914" w:rsidR="00A87D2C" w:rsidRPr="008D0E1B" w:rsidRDefault="00704BFB" w:rsidP="00F545BF">
      <w:pPr>
        <w:spacing w:afterLines="60" w:after="144"/>
        <w:ind w:left="720" w:hanging="720"/>
      </w:pPr>
      <w:r w:rsidRPr="008D0E1B">
        <w:t xml:space="preserve">Sharma, N., </w:t>
      </w:r>
      <w:proofErr w:type="spellStart"/>
      <w:r w:rsidRPr="008D0E1B">
        <w:t>Shamkuwar</w:t>
      </w:r>
      <w:proofErr w:type="spellEnd"/>
      <w:r w:rsidRPr="008D0E1B">
        <w:t xml:space="preserve">, M. &amp; Singh, I. (2019). </w:t>
      </w:r>
      <w:r w:rsidRPr="008D0E1B">
        <w:rPr>
          <w:i/>
        </w:rPr>
        <w:t xml:space="preserve">The History, Present and Future with </w:t>
      </w:r>
      <w:proofErr w:type="spellStart"/>
      <w:r w:rsidRPr="008D0E1B">
        <w:rPr>
          <w:i/>
        </w:rPr>
        <w:t>Iot</w:t>
      </w:r>
      <w:proofErr w:type="spellEnd"/>
      <w:r w:rsidRPr="008D0E1B">
        <w:t>. Springer</w:t>
      </w:r>
      <w:r w:rsidR="004C0846">
        <w:t xml:space="preserve"> </w:t>
      </w:r>
      <w:r w:rsidRPr="008D0E1B">
        <w:t xml:space="preserve">Science; Business Media Deutschland GmbH. </w:t>
      </w:r>
      <w:hyperlink r:id="rId110" w:history="1">
        <w:r w:rsidR="00E80AED" w:rsidRPr="00354F92">
          <w:rPr>
            <w:rStyle w:val="Lienhypertexte"/>
            <w:sz w:val="20"/>
          </w:rPr>
          <w:t>https://doi.org/10.1007/978-3-030-04203-5_3</w:t>
        </w:r>
      </w:hyperlink>
      <w:r w:rsidR="00E80AED">
        <w:rPr>
          <w:sz w:val="20"/>
        </w:rPr>
        <w:t xml:space="preserve"> </w:t>
      </w:r>
    </w:p>
    <w:p w14:paraId="3ECB6AF7" w14:textId="0A3CB119" w:rsidR="00457951" w:rsidRPr="00B2683E" w:rsidRDefault="00457951" w:rsidP="00F545BF">
      <w:pPr>
        <w:spacing w:afterLines="60" w:after="144"/>
        <w:ind w:left="720" w:hanging="720"/>
        <w:jc w:val="left"/>
      </w:pPr>
      <w:r>
        <w:t>TensorFlow</w:t>
      </w:r>
      <w:r w:rsidRPr="00B2683E">
        <w:t xml:space="preserve">. (2020). </w:t>
      </w:r>
      <w:r w:rsidRPr="00B2683E">
        <w:rPr>
          <w:i/>
        </w:rPr>
        <w:t>DeepLabV3</w:t>
      </w:r>
      <w:r w:rsidRPr="00B2683E">
        <w:t xml:space="preserve">. </w:t>
      </w:r>
      <w:hyperlink r:id="rId111" w:history="1">
        <w:r w:rsidRPr="00B2683E">
          <w:rPr>
            <w:rStyle w:val="Lienhypertexte"/>
            <w:sz w:val="20"/>
          </w:rPr>
          <w:t>https://github.com/tensorflow/models/tree/master/research/deeplab</w:t>
        </w:r>
      </w:hyperlink>
      <w:r>
        <w:t xml:space="preserve"> </w:t>
      </w:r>
    </w:p>
    <w:p w14:paraId="3764D68E" w14:textId="7575DDBB" w:rsidR="00A87D2C" w:rsidRPr="008D0E1B" w:rsidRDefault="00704BFB" w:rsidP="00F545BF">
      <w:pPr>
        <w:spacing w:afterLines="60" w:after="144"/>
        <w:ind w:left="720" w:hanging="720"/>
        <w:rPr>
          <w:lang w:val="fr-FR"/>
        </w:rPr>
      </w:pPr>
      <w:r w:rsidRPr="008D0E1B">
        <w:t>Wu, X., Sahoo, D. &amp; Hoi, S. C. H. (2019). Recent Advances in Deep Learning for Object Detection [</w:t>
      </w:r>
      <w:proofErr w:type="spellStart"/>
      <w:proofErr w:type="gramStart"/>
      <w:r w:rsidRPr="008D0E1B">
        <w:t>arXiv</w:t>
      </w:r>
      <w:proofErr w:type="spellEnd"/>
      <w:r w:rsidRPr="008D0E1B">
        <w:t xml:space="preserve"> :</w:t>
      </w:r>
      <w:proofErr w:type="gramEnd"/>
      <w:r w:rsidRPr="008D0E1B">
        <w:t xml:space="preserve"> 1908.03673]. </w:t>
      </w:r>
      <w:proofErr w:type="spellStart"/>
      <w:r w:rsidRPr="008D0E1B">
        <w:rPr>
          <w:i/>
        </w:rPr>
        <w:t>arXiv</w:t>
      </w:r>
      <w:proofErr w:type="spellEnd"/>
      <w:r w:rsidRPr="008D0E1B">
        <w:rPr>
          <w:i/>
        </w:rPr>
        <w:t xml:space="preserve"> :1908.03673 [cs]</w:t>
      </w:r>
      <w:r w:rsidRPr="008D0E1B">
        <w:t xml:space="preserve">. </w:t>
      </w:r>
      <w:r w:rsidRPr="008D0E1B">
        <w:rPr>
          <w:lang w:val="fr-FR"/>
        </w:rPr>
        <w:t>Récupérée 9 août 2020, à partir de</w:t>
      </w:r>
      <w:r w:rsidR="004C0846">
        <w:rPr>
          <w:lang w:val="fr-FR"/>
        </w:rPr>
        <w:t xml:space="preserve"> </w:t>
      </w:r>
      <w:hyperlink r:id="rId112" w:history="1">
        <w:r w:rsidR="00E80AED" w:rsidRPr="00354F92">
          <w:rPr>
            <w:rStyle w:val="Lienhypertexte"/>
            <w:sz w:val="20"/>
            <w:lang w:val="fr-FR"/>
          </w:rPr>
          <w:t>http://arxiv.org/abs/1908.03673</w:t>
        </w:r>
      </w:hyperlink>
      <w:r w:rsidR="00E80AED">
        <w:rPr>
          <w:sz w:val="20"/>
          <w:lang w:val="fr-FR"/>
        </w:rPr>
        <w:t xml:space="preserve"> </w:t>
      </w:r>
    </w:p>
    <w:p w14:paraId="54EF90D9" w14:textId="613E66F6" w:rsidR="00AA38A3" w:rsidRPr="00F545BF" w:rsidRDefault="00AA38A3" w:rsidP="00F545BF">
      <w:pPr>
        <w:spacing w:afterLines="60" w:after="144"/>
        <w:ind w:left="720" w:hanging="720"/>
      </w:pPr>
      <w:r w:rsidRPr="00F545BF">
        <w:rPr>
          <w:lang w:val="fr-CA"/>
        </w:rPr>
        <w:t>Xie, Q. (2021).</w:t>
      </w:r>
      <w:r w:rsidR="00611AEB" w:rsidRPr="00F545BF">
        <w:rPr>
          <w:lang w:val="fr-CA"/>
        </w:rPr>
        <w:t xml:space="preserve"> </w:t>
      </w:r>
      <w:r w:rsidRPr="00F545BF">
        <w:t>UI Design of Visual Communication of Coastal City Landscape Based on</w:t>
      </w:r>
      <w:r w:rsidR="00611AEB">
        <w:t xml:space="preserve"> </w:t>
      </w:r>
      <w:r w:rsidRPr="00F545BF">
        <w:t>Embedded Network System and Remote Sensing Da</w:t>
      </w:r>
      <w:r w:rsidR="00611AEB">
        <w:t>ta.</w:t>
      </w:r>
      <w:r w:rsidRPr="00F545BF">
        <w:t xml:space="preserve"> </w:t>
      </w:r>
      <w:r w:rsidRPr="00F545BF">
        <w:rPr>
          <w:i/>
        </w:rPr>
        <w:t>Arabian Journal of Geosciences</w:t>
      </w:r>
      <w:r w:rsidR="00611AEB">
        <w:rPr>
          <w:i/>
        </w:rPr>
        <w:t xml:space="preserve"> </w:t>
      </w:r>
      <w:r w:rsidRPr="00F545BF">
        <w:rPr>
          <w:i/>
        </w:rPr>
        <w:t>14 (11)</w:t>
      </w:r>
      <w:r w:rsidRPr="00F545BF">
        <w:t>. doi:10.1007/s12517-021-07167-3.</w:t>
      </w:r>
    </w:p>
    <w:p w14:paraId="6DDCAC6E" w14:textId="01C8D795" w:rsidR="00A87D2C" w:rsidRPr="008D0E1B" w:rsidRDefault="00704BFB" w:rsidP="00F545BF">
      <w:pPr>
        <w:spacing w:afterLines="60" w:after="144"/>
        <w:ind w:left="720" w:hanging="720"/>
        <w:rPr>
          <w:lang w:val="fr-FR"/>
        </w:rPr>
      </w:pPr>
      <w:r w:rsidRPr="00F545BF">
        <w:t xml:space="preserve">Zheng, J., Li, J., Liu, Y. &amp; Zhang, W. (2020). </w:t>
      </w:r>
      <w:r w:rsidRPr="008D0E1B">
        <w:t>Real-Time Semantic Segmentation Network for</w:t>
      </w:r>
      <w:r w:rsidR="004C0846">
        <w:t xml:space="preserve"> </w:t>
      </w:r>
      <w:r w:rsidRPr="008D0E1B">
        <w:t>Edge</w:t>
      </w:r>
      <w:r w:rsidR="00696C2A" w:rsidRPr="008D0E1B">
        <w:t xml:space="preserve"> </w:t>
      </w:r>
      <w:r w:rsidRPr="008D0E1B">
        <w:t>Deployment. In Y. Jia, J. Du &amp; W. Zhang (</w:t>
      </w:r>
      <w:proofErr w:type="spellStart"/>
      <w:r w:rsidRPr="008D0E1B">
        <w:t>Éd</w:t>
      </w:r>
      <w:proofErr w:type="spellEnd"/>
      <w:r w:rsidRPr="008D0E1B">
        <w:t xml:space="preserve">.), </w:t>
      </w:r>
      <w:r w:rsidRPr="008D0E1B">
        <w:rPr>
          <w:i/>
        </w:rPr>
        <w:t>Proceedings of 2019 Chinese Intelligent</w:t>
      </w:r>
      <w:r w:rsidR="004C0846">
        <w:rPr>
          <w:i/>
        </w:rPr>
        <w:t xml:space="preserve"> </w:t>
      </w:r>
      <w:r w:rsidRPr="008D0E1B">
        <w:rPr>
          <w:i/>
        </w:rPr>
        <w:t xml:space="preserve">Systems Conference </w:t>
      </w:r>
      <w:r w:rsidRPr="008D0E1B">
        <w:t xml:space="preserve">(p. 243-249). Springer Singapore. </w:t>
      </w:r>
      <w:hyperlink r:id="rId113" w:history="1">
        <w:r w:rsidR="00E80AED" w:rsidRPr="00354F92">
          <w:rPr>
            <w:rStyle w:val="Lienhypertexte"/>
            <w:sz w:val="20"/>
          </w:rPr>
          <w:t>https://doi.org/10.1007/978-</w:t>
        </w:r>
        <w:r w:rsidR="00E80AED" w:rsidRPr="00354F92">
          <w:rPr>
            <w:rStyle w:val="Lienhypertexte"/>
            <w:sz w:val="20"/>
            <w:lang w:val="fr-FR"/>
          </w:rPr>
          <w:t>981-32-9698-5_28</w:t>
        </w:r>
      </w:hyperlink>
      <w:r w:rsidR="00E80AED">
        <w:rPr>
          <w:sz w:val="20"/>
          <w:lang w:val="fr-FR"/>
        </w:rPr>
        <w:t xml:space="preserve"> </w:t>
      </w:r>
      <w:r w:rsidRPr="008D0E1B">
        <w:rPr>
          <w:lang w:val="fr-FR"/>
        </w:rPr>
        <w:br w:type="page"/>
      </w:r>
    </w:p>
    <w:p w14:paraId="45CFFAA3" w14:textId="77777777" w:rsidR="00A87D2C" w:rsidRPr="008D0E1B" w:rsidRDefault="00704BFB" w:rsidP="00952DFA">
      <w:pPr>
        <w:pStyle w:val="Titre1"/>
        <w:ind w:left="501" w:hanging="516"/>
        <w:rPr>
          <w:rFonts w:ascii="Times New Roman" w:hAnsi="Times New Roman" w:cs="Times New Roman"/>
          <w:lang w:val="fr-FR"/>
        </w:rPr>
      </w:pPr>
      <w:bookmarkStart w:id="213" w:name="_Toc88430389"/>
      <w:r w:rsidRPr="008D0E1B">
        <w:rPr>
          <w:rFonts w:ascii="Times New Roman" w:hAnsi="Times New Roman" w:cs="Times New Roman"/>
          <w:lang w:val="fr-FR"/>
        </w:rPr>
        <w:lastRenderedPageBreak/>
        <w:t>Annexes</w:t>
      </w:r>
      <w:bookmarkEnd w:id="213"/>
    </w:p>
    <w:p w14:paraId="56CF10A9" w14:textId="3A267698" w:rsidR="00A87D2C" w:rsidRPr="008D0E1B" w:rsidRDefault="00704BFB" w:rsidP="00952DFA">
      <w:pPr>
        <w:pStyle w:val="Titre2"/>
        <w:spacing w:after="378"/>
        <w:ind w:left="631" w:hanging="646"/>
        <w:rPr>
          <w:rFonts w:cs="Times New Roman"/>
          <w:lang w:val="fr-FR"/>
        </w:rPr>
      </w:pPr>
      <w:bookmarkStart w:id="214" w:name="_Toc88430390"/>
      <w:r w:rsidRPr="008D0E1B">
        <w:rPr>
          <w:rFonts w:cs="Times New Roman"/>
          <w:lang w:val="fr-FR"/>
        </w:rPr>
        <w:t>Exemples de nano-ordinateurs qui supportent les SDK pour l’IA</w:t>
      </w:r>
      <w:bookmarkEnd w:id="214"/>
    </w:p>
    <w:p w14:paraId="60BF0E3E" w14:textId="6A4E0577" w:rsidR="00A87D2C" w:rsidRPr="008D0E1B" w:rsidRDefault="00FA6619" w:rsidP="00FA6619">
      <w:pPr>
        <w:pStyle w:val="Lgende"/>
        <w:rPr>
          <w:lang w:val="fr-FR"/>
        </w:rPr>
      </w:pPr>
      <w:bookmarkStart w:id="215" w:name="_Toc88430428"/>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F57D12">
        <w:rPr>
          <w:noProof/>
          <w:lang w:val="fr-FR"/>
        </w:rPr>
        <w:t>9</w:t>
      </w:r>
      <w:r w:rsidRPr="008D0E1B">
        <w:rPr>
          <w:lang w:val="fr-FR"/>
        </w:rPr>
        <w:fldChar w:fldCharType="end"/>
      </w:r>
      <w:r w:rsidRPr="008D0E1B">
        <w:rPr>
          <w:lang w:val="fr-FR"/>
        </w:rPr>
        <w:t>: Comparaison des trois nano-ordinateurs supportant les SDK pour l’IA</w:t>
      </w:r>
      <w:bookmarkEnd w:id="215"/>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8D0E1B"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8D0E1B" w:rsidRDefault="00704BFB" w:rsidP="00952DFA">
            <w:pPr>
              <w:spacing w:line="259" w:lineRule="auto"/>
              <w:jc w:val="left"/>
              <w:rPr>
                <w:lang w:val="fr-FR"/>
              </w:rPr>
            </w:pPr>
            <w:r w:rsidRPr="008D0E1B">
              <w:rPr>
                <w:lang w:val="fr-FR"/>
              </w:rPr>
              <w:t xml:space="preserve">NVIDIA </w:t>
            </w:r>
            <w:proofErr w:type="spellStart"/>
            <w:r w:rsidRPr="008D0E1B">
              <w:rPr>
                <w:lang w:val="fr-FR"/>
              </w:rPr>
              <w:t>Jetson</w:t>
            </w:r>
            <w:proofErr w:type="spellEnd"/>
            <w:r w:rsidRPr="008D0E1B">
              <w:rPr>
                <w:lang w:val="fr-FR"/>
              </w:rPr>
              <w:t xml:space="preserve">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8D0E1B" w:rsidRDefault="00704BFB" w:rsidP="00952DFA">
            <w:pPr>
              <w:spacing w:line="259" w:lineRule="auto"/>
              <w:rPr>
                <w:lang w:val="fr-FR"/>
              </w:rPr>
            </w:pPr>
            <w:r w:rsidRPr="008D0E1B">
              <w:rPr>
                <w:lang w:val="fr-FR"/>
              </w:rPr>
              <w:t xml:space="preserve">NVIDIA </w:t>
            </w:r>
            <w:proofErr w:type="spellStart"/>
            <w:r w:rsidRPr="008D0E1B">
              <w:rPr>
                <w:lang w:val="fr-FR"/>
              </w:rPr>
              <w:t>Jetson</w:t>
            </w:r>
            <w:proofErr w:type="spellEnd"/>
            <w:r w:rsidRPr="008D0E1B">
              <w:rPr>
                <w:lang w:val="fr-FR"/>
              </w:rPr>
              <w:t xml:space="preserve">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8D0E1B" w:rsidRDefault="00704BFB" w:rsidP="00952DFA">
            <w:pPr>
              <w:spacing w:after="46" w:line="259" w:lineRule="auto"/>
              <w:jc w:val="left"/>
              <w:rPr>
                <w:lang w:val="fr-FR"/>
              </w:rPr>
            </w:pPr>
            <w:r w:rsidRPr="008D0E1B">
              <w:rPr>
                <w:lang w:val="fr-FR"/>
              </w:rPr>
              <w:t>Raspberry Pi 4B + Intel</w:t>
            </w:r>
          </w:p>
          <w:p w14:paraId="3A432972" w14:textId="77777777" w:rsidR="00A87D2C" w:rsidRPr="008D0E1B" w:rsidRDefault="00704BFB" w:rsidP="00952DFA">
            <w:pPr>
              <w:spacing w:line="259" w:lineRule="auto"/>
              <w:jc w:val="left"/>
              <w:rPr>
                <w:lang w:val="fr-FR"/>
              </w:rPr>
            </w:pPr>
            <w:r w:rsidRPr="008D0E1B">
              <w:rPr>
                <w:lang w:val="fr-FR"/>
              </w:rPr>
              <w:t>NCS2</w:t>
            </w:r>
          </w:p>
        </w:tc>
      </w:tr>
      <w:tr w:rsidR="00A87D2C" w:rsidRPr="008D0E1B"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8D0E1B" w:rsidRDefault="00704BFB" w:rsidP="00952DFA">
            <w:pPr>
              <w:spacing w:line="259" w:lineRule="auto"/>
              <w:jc w:val="center"/>
              <w:rPr>
                <w:lang w:val="fr-FR"/>
              </w:rPr>
            </w:pPr>
            <w:r w:rsidRPr="008D0E1B">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8D0E1B" w:rsidRDefault="00704BFB" w:rsidP="00952DFA">
            <w:pPr>
              <w:spacing w:line="259" w:lineRule="auto"/>
              <w:jc w:val="center"/>
              <w:rPr>
                <w:lang w:val="fr-FR"/>
              </w:rPr>
            </w:pPr>
            <w:r w:rsidRPr="008D0E1B">
              <w:rPr>
                <w:lang w:val="fr-FR"/>
              </w:rPr>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8D0E1B" w:rsidRDefault="00704BFB" w:rsidP="00952DFA">
            <w:pPr>
              <w:spacing w:line="259" w:lineRule="auto"/>
              <w:jc w:val="left"/>
              <w:rPr>
                <w:lang w:val="fr-FR"/>
              </w:rPr>
            </w:pPr>
            <w:r w:rsidRPr="008D0E1B">
              <w:rPr>
                <w:lang w:val="fr-FR"/>
              </w:rPr>
              <w:t>134USD (55USD + 79USD)</w:t>
            </w:r>
          </w:p>
        </w:tc>
      </w:tr>
      <w:tr w:rsidR="00A87D2C" w:rsidRPr="008D0E1B"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8D0E1B" w:rsidRDefault="00704BFB" w:rsidP="00952DFA">
            <w:pPr>
              <w:spacing w:line="259" w:lineRule="auto"/>
              <w:jc w:val="left"/>
              <w:rPr>
                <w:lang w:val="fr-FR"/>
              </w:rPr>
            </w:pPr>
            <w:r w:rsidRPr="008D0E1B">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8D0E1B" w:rsidRDefault="00704BFB" w:rsidP="00952DFA">
            <w:pPr>
              <w:spacing w:after="85" w:line="259" w:lineRule="auto"/>
              <w:jc w:val="left"/>
              <w:rPr>
                <w:lang w:val="fr-FR"/>
              </w:rPr>
            </w:pPr>
            <w:r w:rsidRPr="008D0E1B">
              <w:rPr>
                <w:lang w:val="fr-FR"/>
              </w:rPr>
              <w:t>100 x 87 mm, 630 gr, 10-15-</w:t>
            </w:r>
          </w:p>
          <w:p w14:paraId="590F0366" w14:textId="77777777" w:rsidR="00A87D2C" w:rsidRPr="008D0E1B" w:rsidRDefault="00704BFB" w:rsidP="00952DFA">
            <w:pPr>
              <w:spacing w:line="259" w:lineRule="auto"/>
              <w:jc w:val="left"/>
              <w:rPr>
                <w:lang w:val="fr-FR"/>
              </w:rPr>
            </w:pPr>
            <w:r w:rsidRPr="008D0E1B">
              <w:rPr>
                <w:lang w:val="fr-FR"/>
              </w:rPr>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D0E1B" w:rsidRDefault="00704BFB" w:rsidP="00952DFA">
            <w:pPr>
              <w:spacing w:after="85" w:line="259" w:lineRule="auto"/>
            </w:pPr>
            <w:r w:rsidRPr="008D0E1B">
              <w:t>56 x 85.60 mm + 27x72 mm,</w:t>
            </w:r>
          </w:p>
          <w:p w14:paraId="60543949" w14:textId="77777777" w:rsidR="00A87D2C" w:rsidRPr="008D0E1B" w:rsidRDefault="00704BFB" w:rsidP="00952DFA">
            <w:pPr>
              <w:spacing w:line="259" w:lineRule="auto"/>
              <w:jc w:val="left"/>
            </w:pPr>
            <w:r w:rsidRPr="008D0E1B">
              <w:t>45 gr + 18.1 gr, 15 W</w:t>
            </w:r>
          </w:p>
        </w:tc>
      </w:tr>
      <w:tr w:rsidR="00A87D2C" w:rsidRPr="008D0E1B"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8D0E1B" w:rsidRDefault="00704BFB" w:rsidP="00952DFA">
            <w:pPr>
              <w:tabs>
                <w:tab w:val="center" w:pos="1435"/>
                <w:tab w:val="right" w:pos="2869"/>
              </w:tabs>
              <w:spacing w:after="52" w:line="259" w:lineRule="auto"/>
              <w:jc w:val="left"/>
              <w:rPr>
                <w:lang w:val="fr-FR"/>
              </w:rPr>
            </w:pPr>
            <w:r w:rsidRPr="008D0E1B">
              <w:rPr>
                <w:lang w:val="fr-FR"/>
              </w:rPr>
              <w:t>128-core</w:t>
            </w:r>
            <w:r w:rsidRPr="008D0E1B">
              <w:rPr>
                <w:lang w:val="fr-FR"/>
              </w:rPr>
              <w:tab/>
              <w:t>NVIDIA</w:t>
            </w:r>
            <w:r w:rsidRPr="008D0E1B">
              <w:rPr>
                <w:lang w:val="fr-FR"/>
              </w:rPr>
              <w:tab/>
              <w:t>Maxwell</w:t>
            </w:r>
          </w:p>
          <w:p w14:paraId="15A77499" w14:textId="77777777" w:rsidR="00A87D2C" w:rsidRPr="008D0E1B" w:rsidRDefault="00704BFB" w:rsidP="00952DFA">
            <w:pPr>
              <w:spacing w:line="259" w:lineRule="auto"/>
              <w:jc w:val="left"/>
              <w:rPr>
                <w:lang w:val="fr-FR"/>
              </w:rPr>
            </w:pPr>
            <w:r w:rsidRPr="008D0E1B">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D0E1B" w:rsidRDefault="00704BFB" w:rsidP="00952DFA">
            <w:pPr>
              <w:spacing w:line="259" w:lineRule="auto"/>
            </w:pPr>
            <w:r w:rsidRPr="008D0E1B">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D0E1B" w:rsidRDefault="00704BFB" w:rsidP="00952DFA">
            <w:pPr>
              <w:tabs>
                <w:tab w:val="center" w:pos="1109"/>
                <w:tab w:val="center" w:pos="2131"/>
                <w:tab w:val="right" w:pos="2869"/>
              </w:tabs>
              <w:spacing w:after="52" w:line="259" w:lineRule="auto"/>
              <w:jc w:val="left"/>
            </w:pPr>
            <w:r w:rsidRPr="008D0E1B">
              <w:t>Intel</w:t>
            </w:r>
            <w:r w:rsidRPr="008D0E1B">
              <w:tab/>
            </w:r>
            <w:proofErr w:type="spellStart"/>
            <w:r w:rsidRPr="008D0E1B">
              <w:t>Movidius</w:t>
            </w:r>
            <w:proofErr w:type="spellEnd"/>
            <w:r w:rsidRPr="008D0E1B">
              <w:tab/>
              <w:t>Myriad</w:t>
            </w:r>
            <w:r w:rsidRPr="008D0E1B">
              <w:tab/>
              <w:t>X</w:t>
            </w:r>
          </w:p>
          <w:p w14:paraId="5FD02A09" w14:textId="77777777" w:rsidR="00A87D2C" w:rsidRPr="008D0E1B" w:rsidRDefault="00704BFB" w:rsidP="00952DFA">
            <w:pPr>
              <w:spacing w:line="259" w:lineRule="auto"/>
              <w:jc w:val="left"/>
            </w:pPr>
            <w:r w:rsidRPr="008D0E1B">
              <w:t>VPU 16 SHAVE cores</w:t>
            </w:r>
          </w:p>
        </w:tc>
      </w:tr>
      <w:tr w:rsidR="00A87D2C" w:rsidRPr="008D0E1B"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D0E1B" w:rsidRDefault="00704BFB" w:rsidP="00952DFA">
            <w:pPr>
              <w:spacing w:after="46" w:line="259" w:lineRule="auto"/>
            </w:pPr>
            <w:r w:rsidRPr="008D0E1B">
              <w:t>Quad-Core ARM Cortex-A57</w:t>
            </w:r>
          </w:p>
          <w:p w14:paraId="7C8AFF95" w14:textId="77777777" w:rsidR="00A87D2C" w:rsidRPr="008D0E1B" w:rsidRDefault="00704BFB" w:rsidP="00952DFA">
            <w:pPr>
              <w:spacing w:line="259" w:lineRule="auto"/>
              <w:jc w:val="left"/>
            </w:pPr>
            <w:proofErr w:type="spellStart"/>
            <w:r w:rsidRPr="008D0E1B">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D0E1B" w:rsidRDefault="00704BFB" w:rsidP="00952DFA">
            <w:pPr>
              <w:spacing w:line="297" w:lineRule="auto"/>
            </w:pPr>
            <w:r w:rsidRPr="008D0E1B">
              <w:t>8-core NVIDIA Carmel Arm v8.2 64-bit CPU 8MB L2 +</w:t>
            </w:r>
          </w:p>
          <w:p w14:paraId="5D05F29F" w14:textId="77777777" w:rsidR="00A87D2C" w:rsidRPr="008D0E1B" w:rsidRDefault="00704BFB" w:rsidP="00952DFA">
            <w:pPr>
              <w:spacing w:line="259" w:lineRule="auto"/>
              <w:jc w:val="left"/>
              <w:rPr>
                <w:lang w:val="fr-FR"/>
              </w:rPr>
            </w:pPr>
            <w:r w:rsidRPr="008D0E1B">
              <w:rPr>
                <w:lang w:val="fr-FR"/>
              </w:rPr>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8D0E1B" w:rsidRDefault="00704BFB" w:rsidP="00952DFA">
            <w:pPr>
              <w:spacing w:after="46" w:line="259" w:lineRule="auto"/>
              <w:jc w:val="left"/>
            </w:pPr>
            <w:r w:rsidRPr="008D0E1B">
              <w:t>Quad-core ARM Cortex-A72</w:t>
            </w:r>
          </w:p>
          <w:p w14:paraId="68E08DEB" w14:textId="77777777" w:rsidR="00A87D2C" w:rsidRPr="008D0E1B" w:rsidRDefault="00704BFB" w:rsidP="00952DFA">
            <w:pPr>
              <w:spacing w:line="259" w:lineRule="auto"/>
              <w:jc w:val="left"/>
            </w:pPr>
            <w:r w:rsidRPr="008D0E1B">
              <w:t>64-bit @ 1.5 GHz</w:t>
            </w:r>
          </w:p>
        </w:tc>
      </w:tr>
      <w:tr w:rsidR="00A87D2C" w:rsidRPr="008D0E1B"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8D0E1B" w:rsidRDefault="00704BFB" w:rsidP="00952DFA">
            <w:pPr>
              <w:spacing w:line="259" w:lineRule="auto"/>
              <w:jc w:val="left"/>
              <w:rPr>
                <w:lang w:val="fr-FR"/>
              </w:rPr>
            </w:pPr>
            <w:r w:rsidRPr="008D0E1B">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8D0E1B" w:rsidRDefault="00704BFB" w:rsidP="00952DFA">
            <w:pPr>
              <w:spacing w:line="259" w:lineRule="auto"/>
              <w:jc w:val="left"/>
              <w:rPr>
                <w:lang w:val="fr-FR"/>
              </w:rPr>
            </w:pPr>
            <w:r w:rsidRPr="008D0E1B">
              <w:rPr>
                <w:lang w:val="fr-FR"/>
              </w:rPr>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8D0E1B" w:rsidRDefault="00704BFB" w:rsidP="00952DFA">
            <w:pPr>
              <w:spacing w:line="259" w:lineRule="auto"/>
              <w:jc w:val="left"/>
              <w:rPr>
                <w:lang w:val="fr-FR"/>
              </w:rPr>
            </w:pPr>
            <w:r w:rsidRPr="008D0E1B">
              <w:rPr>
                <w:lang w:val="fr-FR"/>
              </w:rPr>
              <w:t>4GB LPDDR4</w:t>
            </w:r>
          </w:p>
        </w:tc>
      </w:tr>
      <w:tr w:rsidR="00A87D2C" w:rsidRPr="008D0E1B"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8D0E1B" w:rsidRDefault="00704BFB" w:rsidP="00952DFA">
            <w:pPr>
              <w:spacing w:line="259" w:lineRule="auto"/>
              <w:jc w:val="left"/>
              <w:rPr>
                <w:lang w:val="fr-FR"/>
              </w:rPr>
            </w:pPr>
            <w:r w:rsidRPr="008D0E1B">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8D0E1B" w:rsidRDefault="00704BFB" w:rsidP="00952DFA">
            <w:pPr>
              <w:tabs>
                <w:tab w:val="right" w:pos="2869"/>
              </w:tabs>
              <w:spacing w:after="85" w:line="259" w:lineRule="auto"/>
              <w:jc w:val="left"/>
              <w:rPr>
                <w:lang w:val="fr-FR"/>
              </w:rPr>
            </w:pPr>
            <w:r w:rsidRPr="008D0E1B">
              <w:rPr>
                <w:lang w:val="fr-FR"/>
              </w:rPr>
              <w:t>5.5-11.5</w:t>
            </w:r>
            <w:r w:rsidRPr="008D0E1B">
              <w:rPr>
                <w:lang w:val="fr-FR"/>
              </w:rPr>
              <w:tab/>
              <w:t>TFLOPS@FP</w:t>
            </w:r>
            <w:proofErr w:type="gramStart"/>
            <w:r w:rsidRPr="008D0E1B">
              <w:rPr>
                <w:lang w:val="fr-FR"/>
              </w:rPr>
              <w:t>16;</w:t>
            </w:r>
            <w:proofErr w:type="gramEnd"/>
          </w:p>
          <w:p w14:paraId="14939C7A" w14:textId="77777777" w:rsidR="00A87D2C" w:rsidRPr="008D0E1B" w:rsidRDefault="00704BFB" w:rsidP="00952DFA">
            <w:pPr>
              <w:spacing w:line="259" w:lineRule="auto"/>
              <w:jc w:val="left"/>
              <w:rPr>
                <w:lang w:val="fr-FR"/>
              </w:rPr>
            </w:pPr>
            <w:r w:rsidRPr="008D0E1B">
              <w:rPr>
                <w:lang w:val="fr-FR"/>
              </w:rPr>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8D0E1B" w:rsidRDefault="00704BFB" w:rsidP="00952DFA">
            <w:pPr>
              <w:tabs>
                <w:tab w:val="center" w:pos="1434"/>
                <w:tab w:val="right" w:pos="2869"/>
              </w:tabs>
              <w:spacing w:after="52" w:line="259" w:lineRule="auto"/>
              <w:jc w:val="left"/>
              <w:rPr>
                <w:lang w:val="fr-FR"/>
              </w:rPr>
            </w:pPr>
            <w:r w:rsidRPr="008D0E1B">
              <w:rPr>
                <w:lang w:val="fr-FR"/>
              </w:rPr>
              <w:t>4</w:t>
            </w:r>
            <w:r w:rsidRPr="008D0E1B">
              <w:rPr>
                <w:lang w:val="fr-FR"/>
              </w:rPr>
              <w:tab/>
              <w:t>FLOPS@FP16,</w:t>
            </w:r>
            <w:r w:rsidRPr="008D0E1B">
              <w:rPr>
                <w:lang w:val="fr-FR"/>
              </w:rPr>
              <w:tab/>
              <w:t>1</w:t>
            </w:r>
          </w:p>
          <w:p w14:paraId="13501F57" w14:textId="77777777" w:rsidR="00A87D2C" w:rsidRPr="008D0E1B" w:rsidRDefault="00704BFB" w:rsidP="00952DFA">
            <w:pPr>
              <w:spacing w:line="259" w:lineRule="auto"/>
              <w:jc w:val="left"/>
              <w:rPr>
                <w:lang w:val="fr-FR"/>
              </w:rPr>
            </w:pPr>
            <w:r w:rsidRPr="008D0E1B">
              <w:rPr>
                <w:lang w:val="fr-FR"/>
              </w:rPr>
              <w:t>TOPS@INT8</w:t>
            </w:r>
          </w:p>
        </w:tc>
      </w:tr>
    </w:tbl>
    <w:p w14:paraId="07EC0953" w14:textId="77777777" w:rsidR="00C24126" w:rsidRPr="008D0E1B" w:rsidRDefault="00C24126" w:rsidP="00C24126">
      <w:pPr>
        <w:rPr>
          <w:lang w:val="fr-FR"/>
        </w:rPr>
      </w:pPr>
    </w:p>
    <w:p w14:paraId="5AC1F280" w14:textId="008EF8D1" w:rsidR="00C24126" w:rsidRPr="008D0E1B" w:rsidRDefault="00C24126" w:rsidP="00952DFA">
      <w:pPr>
        <w:pStyle w:val="Titre2"/>
        <w:ind w:left="631" w:hanging="646"/>
        <w:rPr>
          <w:rFonts w:cs="Times New Roman"/>
          <w:lang w:val="fr-FR"/>
        </w:rPr>
      </w:pPr>
      <w:bookmarkStart w:id="216" w:name="_Toc88430391"/>
      <w:r w:rsidRPr="008D0E1B">
        <w:rPr>
          <w:rFonts w:cs="Times New Roman"/>
          <w:lang w:val="fr-FR"/>
        </w:rPr>
        <w:t>Résumé des différents tests de configuration du nano-ordinateur avec les disques SSD</w:t>
      </w:r>
      <w:bookmarkEnd w:id="216"/>
    </w:p>
    <w:p w14:paraId="35B9CD37" w14:textId="77777777" w:rsidR="00C24126" w:rsidRPr="008D0E1B" w:rsidRDefault="00C24126" w:rsidP="00C24126">
      <w:pPr>
        <w:ind w:left="-3"/>
        <w:rPr>
          <w:lang w:val="fr-FR"/>
        </w:rPr>
      </w:pPr>
      <w:r w:rsidRPr="008D0E1B">
        <w:rPr>
          <w:lang w:val="fr-FR"/>
        </w:rPr>
        <w:t xml:space="preserve">Concernant le disque SSD M.2 </w:t>
      </w:r>
      <w:proofErr w:type="spellStart"/>
      <w:r w:rsidRPr="008D0E1B">
        <w:rPr>
          <w:lang w:val="fr-FR"/>
        </w:rPr>
        <w:t>NVMe</w:t>
      </w:r>
      <w:proofErr w:type="spellEnd"/>
      <w:r w:rsidRPr="008D0E1B">
        <w:rPr>
          <w:lang w:val="fr-FR"/>
        </w:rPr>
        <w:t xml:space="preserve"> connecté à la carte d’extension M.2 via le Hub USB 3.0 interne, le système L4T de NVIDIA ne supporte pas les SSD M.2 </w:t>
      </w:r>
      <w:proofErr w:type="spellStart"/>
      <w:r w:rsidRPr="008D0E1B">
        <w:rPr>
          <w:lang w:val="fr-FR"/>
        </w:rPr>
        <w:t>NVMe</w:t>
      </w:r>
      <w:proofErr w:type="spellEnd"/>
      <w:r w:rsidRPr="008D0E1B">
        <w:rPr>
          <w:lang w:val="fr-FR"/>
        </w:rPr>
        <w:t xml:space="preserve"> connecté au port USB</w:t>
      </w:r>
      <w:r w:rsidRPr="008D0E1B">
        <w:rPr>
          <w:vertAlign w:val="superscript"/>
          <w:lang w:val="fr-FR"/>
        </w:rPr>
        <w:t xml:space="preserve"> </w:t>
      </w:r>
      <w:r w:rsidRPr="008D0E1B">
        <w:rPr>
          <w:rStyle w:val="Appelnotedebasdep"/>
          <w:lang w:val="fr-FR"/>
        </w:rPr>
        <w:footnoteReference w:id="38"/>
      </w:r>
      <w:r w:rsidRPr="008D0E1B">
        <w:rPr>
          <w:lang w:val="fr-FR"/>
        </w:rPr>
        <w:t xml:space="preserve">. Il n’est pas reconnu ou détecté automatiquement par le système d’exploitation et ne peut donc pas être utilisé rapidement ("plug &amp; </w:t>
      </w:r>
      <w:proofErr w:type="spellStart"/>
      <w:r w:rsidRPr="008D0E1B">
        <w:rPr>
          <w:lang w:val="fr-FR"/>
        </w:rPr>
        <w:t>play</w:t>
      </w:r>
      <w:proofErr w:type="spellEnd"/>
      <w:r w:rsidRPr="008D0E1B">
        <w:rPr>
          <w:lang w:val="fr-FR"/>
        </w:rPr>
        <w:t xml:space="preserve">" en anglais). Comme il serait risqué pour l’essai de se lancer dans la recompilation du noyau ("kernel") du L4T, une alternative trouvée sur le </w:t>
      </w:r>
      <w:r w:rsidRPr="008D0E1B">
        <w:rPr>
          <w:lang w:val="fr-FR"/>
        </w:rPr>
        <w:lastRenderedPageBreak/>
        <w:t xml:space="preserve">développeur forum de NVIDIA est de passer par un adaptateur M.2 </w:t>
      </w:r>
      <w:proofErr w:type="spellStart"/>
      <w:r w:rsidRPr="008D0E1B">
        <w:rPr>
          <w:lang w:val="fr-FR"/>
        </w:rPr>
        <w:t>MVMe</w:t>
      </w:r>
      <w:proofErr w:type="spellEnd"/>
      <w:r w:rsidRPr="008D0E1B">
        <w:rPr>
          <w:lang w:val="fr-FR"/>
        </w:rPr>
        <w:t xml:space="preserve"> connecté au port </w:t>
      </w:r>
      <w:proofErr w:type="spellStart"/>
      <w:r w:rsidRPr="008D0E1B">
        <w:rPr>
          <w:lang w:val="fr-FR"/>
        </w:rPr>
        <w:t>PCIe</w:t>
      </w:r>
      <w:proofErr w:type="spellEnd"/>
      <w:r w:rsidRPr="008D0E1B">
        <w:rPr>
          <w:lang w:val="fr-FR"/>
        </w:rPr>
        <w:t xml:space="preserve"> interne.</w:t>
      </w:r>
    </w:p>
    <w:p w14:paraId="3402813C" w14:textId="77777777" w:rsidR="00C24126" w:rsidRPr="008D0E1B" w:rsidRDefault="00C24126" w:rsidP="00C24126">
      <w:pPr>
        <w:ind w:left="-3"/>
        <w:rPr>
          <w:lang w:val="fr-FR"/>
        </w:rPr>
      </w:pPr>
      <w:r w:rsidRPr="008D0E1B">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8D0E1B">
        <w:rPr>
          <w:lang w:val="fr-FR"/>
        </w:rPr>
        <w:t>NVMe</w:t>
      </w:r>
      <w:proofErr w:type="spellEnd"/>
      <w:r w:rsidRPr="008D0E1B">
        <w:rPr>
          <w:lang w:val="fr-FR"/>
        </w:rPr>
        <w:t xml:space="preserve"> </w:t>
      </w:r>
      <w:proofErr w:type="spellStart"/>
      <w:r w:rsidRPr="008D0E1B">
        <w:rPr>
          <w:lang w:val="fr-FR"/>
        </w:rPr>
        <w:t>PCIe</w:t>
      </w:r>
      <w:proofErr w:type="spellEnd"/>
      <w:r w:rsidRPr="008D0E1B">
        <w:rPr>
          <w:lang w:val="fr-FR"/>
        </w:rPr>
        <w:t xml:space="preserve"> avec le SSD M.2 </w:t>
      </w:r>
      <w:proofErr w:type="spellStart"/>
      <w:r w:rsidRPr="008D0E1B">
        <w:rPr>
          <w:lang w:val="fr-FR"/>
        </w:rPr>
        <w:t>NVMe</w:t>
      </w:r>
      <w:proofErr w:type="spellEnd"/>
      <w:r w:rsidRPr="008D0E1B">
        <w:rPr>
          <w:lang w:val="fr-FR"/>
        </w:rPr>
        <w:t xml:space="preserve"> est compliqué et risqué pour le câble lui-même. Une autre limitation importante est que cette solution ne permet pas d’utiliser le boitier, car le SSD M.2 ne rentre pas et ne peut même pas être fixé.</w:t>
      </w:r>
    </w:p>
    <w:p w14:paraId="2F5AF994" w14:textId="77777777" w:rsidR="00493F10" w:rsidRPr="008D0E1B" w:rsidRDefault="00C24126" w:rsidP="00C24126">
      <w:pPr>
        <w:rPr>
          <w:lang w:val="fr-FR"/>
        </w:rPr>
      </w:pPr>
      <w:r w:rsidRPr="008D0E1B">
        <w:rPr>
          <w:lang w:val="fr-FR"/>
        </w:rPr>
        <w:t xml:space="preserve">Différentes options pour optimiser l’alimentation ont été explorées : a) utiliser un HUB USB externe et auto </w:t>
      </w:r>
      <w:proofErr w:type="gramStart"/>
      <w:r w:rsidRPr="008D0E1B">
        <w:rPr>
          <w:lang w:val="fr-FR"/>
        </w:rPr>
        <w:t>alimenté;</w:t>
      </w:r>
      <w:proofErr w:type="gramEnd"/>
      <w:r w:rsidRPr="008D0E1B">
        <w:rPr>
          <w:lang w:val="fr-FR"/>
        </w:rPr>
        <w:t xml:space="preserve"> b) brancher un câble Ethernet au lieu d’utiliser un </w:t>
      </w:r>
      <w:proofErr w:type="spellStart"/>
      <w:r w:rsidRPr="008D0E1B">
        <w:rPr>
          <w:lang w:val="fr-FR"/>
        </w:rPr>
        <w:t>Dongle</w:t>
      </w:r>
      <w:proofErr w:type="spellEnd"/>
      <w:r w:rsidRPr="008D0E1B">
        <w:rPr>
          <w:lang w:val="fr-FR"/>
        </w:rPr>
        <w:t xml:space="preserve"> Wifi; c) allumer le ventilateur dès le démarrage du nano-ordinateur; d) et l’option de fournir 6 A directement supportée par la carte mère via les pins; e) explorer d’autres solutions sur les forums de discussion</w:t>
      </w:r>
      <w:r w:rsidRPr="008D0E1B">
        <w:rPr>
          <w:vertAlign w:val="superscript"/>
          <w:lang w:val="fr-FR"/>
        </w:rPr>
        <w:t xml:space="preserve"> </w:t>
      </w:r>
      <w:r w:rsidRPr="008D0E1B">
        <w:rPr>
          <w:rStyle w:val="Appelnotedebasdep"/>
          <w:lang w:val="fr-FR"/>
        </w:rPr>
        <w:footnoteReference w:id="39"/>
      </w:r>
      <w:r w:rsidRPr="008D0E1B">
        <w:rPr>
          <w:vertAlign w:val="superscript"/>
          <w:lang w:val="fr-FR"/>
        </w:rPr>
        <w:t xml:space="preserve"> </w:t>
      </w:r>
      <w:r w:rsidRPr="008D0E1B">
        <w:rPr>
          <w:rStyle w:val="Appelnotedebasdep"/>
          <w:lang w:val="fr-FR"/>
        </w:rPr>
        <w:footnoteReference w:id="40"/>
      </w:r>
      <w:r w:rsidRPr="008D0E1B">
        <w:rPr>
          <w:lang w:val="fr-FR"/>
        </w:rPr>
        <w:t>.</w:t>
      </w:r>
    </w:p>
    <w:p w14:paraId="571AFF3F" w14:textId="0A48F173" w:rsidR="00493F10" w:rsidRPr="008D0E1B" w:rsidRDefault="00493F10" w:rsidP="00493F10">
      <w:pPr>
        <w:pStyle w:val="Titre2"/>
        <w:ind w:left="631" w:hanging="646"/>
        <w:rPr>
          <w:rFonts w:cs="Times New Roman"/>
          <w:lang w:val="fr-FR"/>
        </w:rPr>
      </w:pPr>
      <w:bookmarkStart w:id="217" w:name="_Toc88430392"/>
      <w:r w:rsidRPr="008D0E1B">
        <w:rPr>
          <w:rFonts w:cs="Times New Roman"/>
          <w:lang w:val="fr-FR"/>
        </w:rPr>
        <w:t>Communication avec l’Association des Piétons et Cyclistes du Pont Jacques-Cartier</w:t>
      </w:r>
      <w:bookmarkEnd w:id="217"/>
    </w:p>
    <w:p w14:paraId="7699F4DE" w14:textId="2F975E04" w:rsidR="00A87D2C" w:rsidRPr="008D0E1B" w:rsidRDefault="00493F10" w:rsidP="00493F10">
      <w:pPr>
        <w:spacing w:afterLines="160" w:after="384"/>
        <w:rPr>
          <w:lang w:val="fr-FR"/>
        </w:rPr>
      </w:pPr>
      <w:r w:rsidRPr="008D0E1B">
        <w:rPr>
          <w:lang w:val="fr-FR"/>
        </w:rPr>
        <w:t xml:space="preserve">L’Association des Piétons et Cyclistes du Pont Jacques-Cartier (APC-PJC) a été contacté afin de leur demander la permission d’utiliser leurs fichiers multimédias de la piste cyclable du </w:t>
      </w:r>
      <w:proofErr w:type="spellStart"/>
      <w:r w:rsidRPr="008D0E1B">
        <w:rPr>
          <w:lang w:val="fr-FR"/>
        </w:rPr>
        <w:t>pontJacques</w:t>
      </w:r>
      <w:proofErr w:type="spellEnd"/>
      <w:r w:rsidRPr="008D0E1B">
        <w:rPr>
          <w:lang w:val="fr-FR"/>
        </w:rPr>
        <w:t>-Cartier, tel que leurs images et leurs vidéos. Voici les détails de la communication et les conditions d’utilisation.</w:t>
      </w:r>
    </w:p>
    <w:p w14:paraId="0B53E5C8" w14:textId="77777777" w:rsidR="00A87D2C" w:rsidRPr="008D0E1B" w:rsidRDefault="00704BFB" w:rsidP="00952DFA">
      <w:pPr>
        <w:tabs>
          <w:tab w:val="center" w:pos="676"/>
          <w:tab w:val="center" w:pos="5183"/>
        </w:tabs>
        <w:spacing w:after="239" w:line="265" w:lineRule="auto"/>
        <w:jc w:val="left"/>
        <w:rPr>
          <w:lang w:val="fr-FR"/>
        </w:rPr>
      </w:pPr>
      <w:r w:rsidRPr="008D0E1B">
        <w:rPr>
          <w:sz w:val="22"/>
          <w:lang w:val="fr-FR"/>
        </w:rPr>
        <w:tab/>
      </w:r>
      <w:r w:rsidRPr="008D0E1B">
        <w:rPr>
          <w:rFonts w:eastAsia="Arial"/>
          <w:sz w:val="12"/>
          <w:lang w:val="fr-FR"/>
        </w:rPr>
        <w:t>7/31/2020</w:t>
      </w:r>
      <w:r w:rsidRPr="008D0E1B">
        <w:rPr>
          <w:rFonts w:eastAsia="Arial"/>
          <w:sz w:val="12"/>
          <w:lang w:val="fr-FR"/>
        </w:rPr>
        <w:tab/>
        <w:t>Courriel - Vincent Le Falher - Outlook</w:t>
      </w:r>
    </w:p>
    <w:p w14:paraId="2CA2EA52" w14:textId="77777777" w:rsidR="00A87D2C" w:rsidRPr="008D0E1B" w:rsidRDefault="00704BFB" w:rsidP="00952DFA">
      <w:pPr>
        <w:spacing w:after="63" w:line="259" w:lineRule="auto"/>
        <w:ind w:left="696"/>
        <w:jc w:val="left"/>
        <w:rPr>
          <w:lang w:val="fr-FR"/>
        </w:rPr>
      </w:pPr>
      <w:proofErr w:type="gramStart"/>
      <w:r w:rsidRPr="008D0E1B">
        <w:rPr>
          <w:rFonts w:eastAsia="Segoe UI"/>
          <w:b/>
          <w:color w:val="323130"/>
          <w:sz w:val="13"/>
          <w:lang w:val="fr-FR"/>
        </w:rPr>
        <w:t>RE:</w:t>
      </w:r>
      <w:proofErr w:type="gramEnd"/>
      <w:r w:rsidRPr="008D0E1B">
        <w:rPr>
          <w:rFonts w:eastAsia="Segoe UI"/>
          <w:b/>
          <w:color w:val="323130"/>
          <w:sz w:val="13"/>
          <w:lang w:val="fr-FR"/>
        </w:rPr>
        <w:t xml:space="preserve"> Bonjour !</w:t>
      </w:r>
    </w:p>
    <w:p w14:paraId="01041C44" w14:textId="77777777" w:rsidR="00A87D2C" w:rsidRPr="008D0E1B" w:rsidRDefault="00704BFB" w:rsidP="00952DFA">
      <w:pPr>
        <w:spacing w:after="0" w:line="259" w:lineRule="auto"/>
        <w:ind w:left="696"/>
        <w:jc w:val="left"/>
      </w:pPr>
      <w:r w:rsidRPr="008D0E1B">
        <w:rPr>
          <w:rFonts w:eastAsia="Segoe UI"/>
          <w:sz w:val="12"/>
        </w:rPr>
        <w:t>Mickaël Germain &lt;Mickael.Germain@USherbrooke.ca&gt;</w:t>
      </w:r>
    </w:p>
    <w:p w14:paraId="15BD1354" w14:textId="77777777" w:rsidR="00A87D2C" w:rsidRPr="008D0E1B" w:rsidRDefault="00704BFB" w:rsidP="00952DFA">
      <w:pPr>
        <w:spacing w:after="27" w:line="259" w:lineRule="auto"/>
        <w:ind w:left="696"/>
        <w:jc w:val="left"/>
        <w:rPr>
          <w:lang w:val="fr-FR"/>
        </w:rPr>
      </w:pPr>
      <w:r w:rsidRPr="008D0E1B">
        <w:rPr>
          <w:rFonts w:eastAsia="Segoe UI"/>
          <w:color w:val="605E5C"/>
          <w:sz w:val="9"/>
          <w:lang w:val="fr-FR"/>
        </w:rPr>
        <w:t xml:space="preserve">Mer 2020-02-19 </w:t>
      </w:r>
      <w:proofErr w:type="gramStart"/>
      <w:r w:rsidRPr="008D0E1B">
        <w:rPr>
          <w:rFonts w:eastAsia="Segoe UI"/>
          <w:color w:val="605E5C"/>
          <w:sz w:val="9"/>
          <w:lang w:val="fr-FR"/>
        </w:rPr>
        <w:t>23:</w:t>
      </w:r>
      <w:proofErr w:type="gramEnd"/>
      <w:r w:rsidRPr="008D0E1B">
        <w:rPr>
          <w:rFonts w:eastAsia="Segoe UI"/>
          <w:color w:val="605E5C"/>
          <w:sz w:val="9"/>
          <w:lang w:val="fr-FR"/>
        </w:rPr>
        <w:t>30</w:t>
      </w:r>
    </w:p>
    <w:p w14:paraId="119B40F5" w14:textId="77777777" w:rsidR="00A87D2C" w:rsidRPr="008D0E1B" w:rsidRDefault="00704BFB" w:rsidP="00952DFA">
      <w:pPr>
        <w:spacing w:after="42" w:line="259" w:lineRule="auto"/>
        <w:ind w:left="696"/>
        <w:jc w:val="left"/>
        <w:rPr>
          <w:lang w:val="fr-FR"/>
        </w:rPr>
      </w:pPr>
      <w:r w:rsidRPr="008D0E1B">
        <w:rPr>
          <w:rFonts w:eastAsia="Segoe UI"/>
          <w:b/>
          <w:sz w:val="9"/>
          <w:lang w:val="fr-FR"/>
        </w:rPr>
        <w:t>À :</w:t>
      </w:r>
      <w:r w:rsidRPr="008D0E1B">
        <w:rPr>
          <w:rFonts w:eastAsia="Segoe UI"/>
          <w:sz w:val="9"/>
          <w:lang w:val="fr-FR"/>
        </w:rPr>
        <w:t xml:space="preserve"> Vincent Le Falher &lt;Vincent.Le.Falher@USherbrooke.ca</w:t>
      </w:r>
      <w:proofErr w:type="gramStart"/>
      <w:r w:rsidRPr="008D0E1B">
        <w:rPr>
          <w:rFonts w:eastAsia="Segoe UI"/>
          <w:sz w:val="9"/>
          <w:lang w:val="fr-FR"/>
        </w:rPr>
        <w:t>&gt;;</w:t>
      </w:r>
      <w:proofErr w:type="gramEnd"/>
      <w:r w:rsidRPr="008D0E1B">
        <w:rPr>
          <w:rFonts w:eastAsia="Segoe UI"/>
          <w:sz w:val="9"/>
          <w:lang w:val="fr-FR"/>
        </w:rPr>
        <w:t xml:space="preserve"> Piétons-cyclistes pont Jacques-Cartier &lt;apc.pontjc@gmail.com&gt;</w:t>
      </w:r>
    </w:p>
    <w:p w14:paraId="0C17A1E7" w14:textId="77777777" w:rsidR="00A87D2C" w:rsidRPr="008D0E1B" w:rsidRDefault="00704BFB" w:rsidP="00952DFA">
      <w:pPr>
        <w:spacing w:after="124" w:line="265" w:lineRule="auto"/>
        <w:ind w:left="691"/>
        <w:jc w:val="left"/>
        <w:rPr>
          <w:lang w:val="fr-FR"/>
        </w:rPr>
      </w:pPr>
      <w:r w:rsidRPr="008D0E1B">
        <w:rPr>
          <w:sz w:val="12"/>
          <w:lang w:val="fr-FR"/>
        </w:rPr>
        <w:t xml:space="preserve"> Bonjour,</w:t>
      </w:r>
    </w:p>
    <w:p w14:paraId="01AAE12B" w14:textId="77777777" w:rsidR="00A87D2C" w:rsidRPr="008D0E1B" w:rsidRDefault="00704BFB" w:rsidP="00952DFA">
      <w:pPr>
        <w:spacing w:after="124" w:line="265" w:lineRule="auto"/>
        <w:ind w:left="691"/>
        <w:jc w:val="left"/>
        <w:rPr>
          <w:lang w:val="fr-FR"/>
        </w:rPr>
      </w:pPr>
      <w:r w:rsidRPr="008D0E1B">
        <w:rPr>
          <w:sz w:val="12"/>
          <w:lang w:val="fr-FR"/>
        </w:rPr>
        <w:t xml:space="preserve">Merci pour les informa </w:t>
      </w:r>
      <w:proofErr w:type="spellStart"/>
      <w:r w:rsidRPr="008D0E1B">
        <w:rPr>
          <w:sz w:val="12"/>
          <w:lang w:val="fr-FR"/>
        </w:rPr>
        <w:t>ons</w:t>
      </w:r>
      <w:proofErr w:type="spellEnd"/>
      <w:r w:rsidRPr="008D0E1B">
        <w:rPr>
          <w:sz w:val="12"/>
          <w:lang w:val="fr-FR"/>
        </w:rPr>
        <w:t xml:space="preserve">. Nous n'avons pas d'entente avec PJCCI pour le rapport de maîtrise. Nous ne partagerons pas vos informa </w:t>
      </w:r>
      <w:proofErr w:type="spellStart"/>
      <w:r w:rsidRPr="008D0E1B">
        <w:rPr>
          <w:sz w:val="12"/>
          <w:lang w:val="fr-FR"/>
        </w:rPr>
        <w:t>ons</w:t>
      </w:r>
      <w:proofErr w:type="spellEnd"/>
      <w:r w:rsidRPr="008D0E1B">
        <w:rPr>
          <w:sz w:val="12"/>
          <w:lang w:val="fr-FR"/>
        </w:rPr>
        <w:t xml:space="preserve"> sans votre accord.</w:t>
      </w:r>
    </w:p>
    <w:p w14:paraId="138CD9F8" w14:textId="77777777" w:rsidR="00A87D2C" w:rsidRPr="008D0E1B" w:rsidRDefault="00704BFB" w:rsidP="00952DFA">
      <w:pPr>
        <w:spacing w:after="0" w:line="265" w:lineRule="auto"/>
        <w:ind w:left="691"/>
        <w:jc w:val="left"/>
        <w:rPr>
          <w:lang w:val="fr-FR"/>
        </w:rPr>
      </w:pPr>
      <w:r w:rsidRPr="008D0E1B">
        <w:rPr>
          <w:sz w:val="12"/>
          <w:lang w:val="fr-FR"/>
        </w:rPr>
        <w:t>Cordialement,</w:t>
      </w:r>
    </w:p>
    <w:p w14:paraId="1D92C8CA" w14:textId="77777777" w:rsidR="00A87D2C" w:rsidRPr="008D0E1B" w:rsidRDefault="00704BFB" w:rsidP="00952DFA">
      <w:pPr>
        <w:spacing w:after="0" w:line="265" w:lineRule="auto"/>
        <w:ind w:left="691"/>
        <w:jc w:val="left"/>
        <w:rPr>
          <w:lang w:val="fr-FR"/>
        </w:rPr>
      </w:pPr>
      <w:r w:rsidRPr="008D0E1B">
        <w:rPr>
          <w:sz w:val="12"/>
          <w:lang w:val="fr-FR"/>
        </w:rPr>
        <w:t>Mickaël</w:t>
      </w:r>
    </w:p>
    <w:p w14:paraId="232DBD5F" w14:textId="77777777" w:rsidR="00A87D2C" w:rsidRPr="008D0E1B" w:rsidRDefault="00704BFB" w:rsidP="00952DFA">
      <w:pPr>
        <w:spacing w:after="119" w:line="259" w:lineRule="auto"/>
        <w:ind w:left="696"/>
        <w:jc w:val="left"/>
        <w:rPr>
          <w:lang w:val="fr-FR"/>
        </w:rPr>
      </w:pPr>
      <w:r w:rsidRPr="008D0E1B">
        <w:rPr>
          <w:noProof/>
          <w:sz w:val="22"/>
          <w:lang w:val="fr-FR" w:eastAsia="fr-FR"/>
        </w:rPr>
        <w:lastRenderedPageBreak/>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Vincent Le Falher &lt;Vincent.Le.Falher@USherbrooke.ca&gt;</w:t>
      </w:r>
    </w:p>
    <w:p w14:paraId="5C36A901"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w:t>
      </w:r>
      <w:proofErr w:type="gramStart"/>
      <w:r w:rsidRPr="008D0E1B">
        <w:rPr>
          <w:sz w:val="11"/>
          <w:lang w:val="fr-FR"/>
        </w:rPr>
        <w:t>17:</w:t>
      </w:r>
      <w:proofErr w:type="gramEnd"/>
      <w:r w:rsidRPr="008D0E1B">
        <w:rPr>
          <w:sz w:val="11"/>
          <w:lang w:val="fr-FR"/>
        </w:rPr>
        <w:t>55</w:t>
      </w:r>
    </w:p>
    <w:p w14:paraId="37FE750D"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Piétons-cyclistes pont Jacques-Car er </w:t>
      </w:r>
      <w:r w:rsidRPr="008D0E1B">
        <w:rPr>
          <w:b/>
          <w:sz w:val="11"/>
          <w:lang w:val="fr-FR"/>
        </w:rPr>
        <w:t>Cc :</w:t>
      </w:r>
      <w:r w:rsidRPr="008D0E1B">
        <w:rPr>
          <w:sz w:val="11"/>
          <w:lang w:val="fr-FR"/>
        </w:rPr>
        <w:t xml:space="preserve"> Mickaël Germain </w:t>
      </w:r>
      <w:r w:rsidRPr="008D0E1B">
        <w:rPr>
          <w:b/>
          <w:sz w:val="11"/>
          <w:lang w:val="fr-FR"/>
        </w:rPr>
        <w:t>Objet :</w:t>
      </w:r>
      <w:r w:rsidRPr="008D0E1B">
        <w:rPr>
          <w:sz w:val="11"/>
          <w:lang w:val="fr-FR"/>
        </w:rPr>
        <w:t xml:space="preserve"> </w:t>
      </w:r>
      <w:proofErr w:type="gramStart"/>
      <w:r w:rsidRPr="008D0E1B">
        <w:rPr>
          <w:sz w:val="11"/>
          <w:lang w:val="fr-FR"/>
        </w:rPr>
        <w:t>Re:</w:t>
      </w:r>
      <w:proofErr w:type="gramEnd"/>
      <w:r w:rsidRPr="008D0E1B">
        <w:rPr>
          <w:sz w:val="11"/>
          <w:lang w:val="fr-FR"/>
        </w:rPr>
        <w:t xml:space="preserve"> Bonjour !</w:t>
      </w:r>
    </w:p>
    <w:p w14:paraId="37DD4240"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3E435283" w14:textId="77777777" w:rsidR="00A87D2C" w:rsidRPr="008D0E1B" w:rsidRDefault="00704BFB" w:rsidP="00952DFA">
      <w:pPr>
        <w:spacing w:after="124" w:line="265" w:lineRule="auto"/>
        <w:ind w:left="691"/>
        <w:jc w:val="left"/>
        <w:rPr>
          <w:lang w:val="fr-FR"/>
        </w:rPr>
      </w:pPr>
      <w:r w:rsidRPr="008D0E1B">
        <w:rPr>
          <w:sz w:val="12"/>
          <w:lang w:val="fr-FR"/>
        </w:rPr>
        <w:t xml:space="preserve">Bonjour M. </w:t>
      </w:r>
      <w:proofErr w:type="spellStart"/>
      <w:r w:rsidRPr="008D0E1B">
        <w:rPr>
          <w:sz w:val="12"/>
          <w:lang w:val="fr-FR"/>
        </w:rPr>
        <w:t>Démontagne</w:t>
      </w:r>
      <w:proofErr w:type="spellEnd"/>
      <w:r w:rsidRPr="008D0E1B">
        <w:rPr>
          <w:sz w:val="12"/>
          <w:lang w:val="fr-FR"/>
        </w:rPr>
        <w:t>,</w:t>
      </w:r>
    </w:p>
    <w:p w14:paraId="37C14D72" w14:textId="77777777" w:rsidR="00A87D2C" w:rsidRPr="008D0E1B" w:rsidRDefault="00704BFB" w:rsidP="00952DFA">
      <w:pPr>
        <w:spacing w:after="124" w:line="265" w:lineRule="auto"/>
        <w:ind w:left="691"/>
        <w:jc w:val="left"/>
        <w:rPr>
          <w:lang w:val="fr-FR"/>
        </w:rPr>
      </w:pPr>
      <w:r w:rsidRPr="008D0E1B">
        <w:rPr>
          <w:sz w:val="12"/>
          <w:lang w:val="fr-FR"/>
        </w:rPr>
        <w:t xml:space="preserve">Je copie mon directeur de projet pour le no fier des </w:t>
      </w:r>
      <w:proofErr w:type="spellStart"/>
      <w:r w:rsidRPr="008D0E1B">
        <w:rPr>
          <w:sz w:val="12"/>
          <w:lang w:val="fr-FR"/>
        </w:rPr>
        <w:t>condi</w:t>
      </w:r>
      <w:proofErr w:type="spellEnd"/>
      <w:r w:rsidRPr="008D0E1B">
        <w:rPr>
          <w:sz w:val="12"/>
          <w:lang w:val="fr-FR"/>
        </w:rPr>
        <w:t xml:space="preserve"> </w:t>
      </w:r>
      <w:proofErr w:type="spellStart"/>
      <w:r w:rsidRPr="008D0E1B">
        <w:rPr>
          <w:sz w:val="12"/>
          <w:lang w:val="fr-FR"/>
        </w:rPr>
        <w:t>ons</w:t>
      </w:r>
      <w:proofErr w:type="spellEnd"/>
      <w:r w:rsidRPr="008D0E1B">
        <w:rPr>
          <w:sz w:val="12"/>
          <w:lang w:val="fr-FR"/>
        </w:rPr>
        <w:t xml:space="preserve"> entourant l'usage des fichiers médias (photos et vidéos) que vous nous perme </w:t>
      </w:r>
      <w:proofErr w:type="spellStart"/>
      <w:r w:rsidRPr="008D0E1B">
        <w:rPr>
          <w:sz w:val="12"/>
          <w:lang w:val="fr-FR"/>
        </w:rPr>
        <w:t>ez</w:t>
      </w:r>
      <w:proofErr w:type="spellEnd"/>
      <w:r w:rsidRPr="008D0E1B">
        <w:rPr>
          <w:sz w:val="12"/>
          <w:lang w:val="fr-FR"/>
        </w:rPr>
        <w:t xml:space="preserve"> </w:t>
      </w:r>
      <w:proofErr w:type="spellStart"/>
      <w:r w:rsidRPr="008D0E1B">
        <w:rPr>
          <w:sz w:val="12"/>
          <w:lang w:val="fr-FR"/>
        </w:rPr>
        <w:t>gen</w:t>
      </w:r>
      <w:proofErr w:type="spellEnd"/>
      <w:r w:rsidRPr="008D0E1B">
        <w:rPr>
          <w:sz w:val="12"/>
          <w:lang w:val="fr-FR"/>
        </w:rPr>
        <w:t xml:space="preserve"> ment d'u </w:t>
      </w:r>
      <w:proofErr w:type="spellStart"/>
      <w:r w:rsidRPr="008D0E1B">
        <w:rPr>
          <w:sz w:val="12"/>
          <w:lang w:val="fr-FR"/>
        </w:rPr>
        <w:t>liser</w:t>
      </w:r>
      <w:proofErr w:type="spellEnd"/>
      <w:r w:rsidRPr="008D0E1B">
        <w:rPr>
          <w:sz w:val="12"/>
          <w:lang w:val="fr-FR"/>
        </w:rPr>
        <w:t xml:space="preserve"> aux fins de mon essai de recherche pour étude. </w:t>
      </w:r>
    </w:p>
    <w:p w14:paraId="0DC4F0CC" w14:textId="77777777" w:rsidR="00A87D2C" w:rsidRPr="008D0E1B" w:rsidRDefault="00704BFB" w:rsidP="00952DFA">
      <w:pPr>
        <w:spacing w:after="124" w:line="265" w:lineRule="auto"/>
        <w:ind w:left="691"/>
        <w:jc w:val="left"/>
        <w:rPr>
          <w:lang w:val="fr-FR"/>
        </w:rPr>
      </w:pPr>
      <w:r w:rsidRPr="008D0E1B">
        <w:rPr>
          <w:sz w:val="12"/>
          <w:lang w:val="fr-FR"/>
        </w:rPr>
        <w:t xml:space="preserve">Je comprends vos demandes et je les appliquerais en bonne et due forme, cela me fera plaisir. </w:t>
      </w:r>
    </w:p>
    <w:p w14:paraId="5756888A" w14:textId="77777777" w:rsidR="00A87D2C" w:rsidRPr="008D0E1B" w:rsidRDefault="00704BFB" w:rsidP="00952DFA">
      <w:pPr>
        <w:spacing w:after="0" w:line="265" w:lineRule="auto"/>
        <w:ind w:left="691"/>
        <w:jc w:val="left"/>
        <w:rPr>
          <w:lang w:val="fr-FR"/>
        </w:rPr>
      </w:pPr>
      <w:r w:rsidRPr="008D0E1B">
        <w:rPr>
          <w:sz w:val="12"/>
          <w:lang w:val="fr-FR"/>
        </w:rPr>
        <w:t xml:space="preserve">@Mickaël stp noter qu'il est important de no fier l'associa on si les fichiers médias sont u </w:t>
      </w:r>
      <w:proofErr w:type="spellStart"/>
      <w:r w:rsidRPr="008D0E1B">
        <w:rPr>
          <w:sz w:val="12"/>
          <w:lang w:val="fr-FR"/>
        </w:rPr>
        <w:t>lisés</w:t>
      </w:r>
      <w:proofErr w:type="spellEnd"/>
      <w:r w:rsidRPr="008D0E1B">
        <w:rPr>
          <w:sz w:val="12"/>
          <w:lang w:val="fr-FR"/>
        </w:rPr>
        <w:t xml:space="preserve"> par d'autres étudiants, *surtout* dans le contexte du projet avec PJCCI.</w:t>
      </w:r>
    </w:p>
    <w:p w14:paraId="2DC10C72" w14:textId="77777777" w:rsidR="00A87D2C" w:rsidRPr="008D0E1B" w:rsidRDefault="00704BFB" w:rsidP="00952DFA">
      <w:pPr>
        <w:spacing w:after="124" w:line="265" w:lineRule="auto"/>
        <w:ind w:left="691"/>
        <w:jc w:val="left"/>
        <w:rPr>
          <w:lang w:val="fr-FR"/>
        </w:rPr>
      </w:pPr>
      <w:r w:rsidRPr="008D0E1B">
        <w:rPr>
          <w:sz w:val="12"/>
          <w:lang w:val="fr-FR"/>
        </w:rPr>
        <w:t xml:space="preserve">+ De plus sais-tu s'il existe une entente ou </w:t>
      </w:r>
      <w:proofErr w:type="spellStart"/>
      <w:r w:rsidRPr="008D0E1B">
        <w:rPr>
          <w:sz w:val="12"/>
          <w:lang w:val="fr-FR"/>
        </w:rPr>
        <w:t>conven</w:t>
      </w:r>
      <w:proofErr w:type="spellEnd"/>
      <w:r w:rsidRPr="008D0E1B">
        <w:rPr>
          <w:sz w:val="12"/>
          <w:lang w:val="fr-FR"/>
        </w:rPr>
        <w:t xml:space="preserve"> </w:t>
      </w:r>
      <w:proofErr w:type="spellStart"/>
      <w:r w:rsidRPr="008D0E1B">
        <w:rPr>
          <w:sz w:val="12"/>
          <w:lang w:val="fr-FR"/>
        </w:rPr>
        <w:t>on</w:t>
      </w:r>
      <w:proofErr w:type="spellEnd"/>
      <w:r w:rsidRPr="008D0E1B">
        <w:rPr>
          <w:sz w:val="12"/>
          <w:lang w:val="fr-FR"/>
        </w:rPr>
        <w:t xml:space="preserve"> avec PJCCI par rapport à l'u </w:t>
      </w:r>
      <w:proofErr w:type="spellStart"/>
      <w:r w:rsidRPr="008D0E1B">
        <w:rPr>
          <w:sz w:val="12"/>
          <w:lang w:val="fr-FR"/>
        </w:rPr>
        <w:t>lisa</w:t>
      </w:r>
      <w:proofErr w:type="spellEnd"/>
      <w:r w:rsidRPr="008D0E1B">
        <w:rPr>
          <w:sz w:val="12"/>
          <w:lang w:val="fr-FR"/>
        </w:rPr>
        <w:t xml:space="preserve"> on du rapport de maîtrise ?</w:t>
      </w:r>
    </w:p>
    <w:p w14:paraId="620743FC" w14:textId="77777777" w:rsidR="00A87D2C" w:rsidRPr="008D0E1B" w:rsidRDefault="00704BFB" w:rsidP="00952DFA">
      <w:pPr>
        <w:spacing w:after="124" w:line="265" w:lineRule="auto"/>
        <w:ind w:left="691"/>
        <w:jc w:val="left"/>
        <w:rPr>
          <w:lang w:val="fr-FR"/>
        </w:rPr>
      </w:pPr>
      <w:r w:rsidRPr="008D0E1B">
        <w:rPr>
          <w:sz w:val="12"/>
          <w:lang w:val="fr-FR"/>
        </w:rPr>
        <w:t xml:space="preserve">@M. </w:t>
      </w:r>
      <w:proofErr w:type="spellStart"/>
      <w:r w:rsidRPr="008D0E1B">
        <w:rPr>
          <w:sz w:val="12"/>
          <w:lang w:val="fr-FR"/>
        </w:rPr>
        <w:t>Démontagne</w:t>
      </w:r>
      <w:proofErr w:type="spellEnd"/>
      <w:r w:rsidRPr="008D0E1B">
        <w:rPr>
          <w:sz w:val="12"/>
          <w:lang w:val="fr-FR"/>
        </w:rPr>
        <w:t xml:space="preserve"> je vous remercie encore pour votre aide, et, si vous le désirez, je pourrais vous tenir au courant de l'</w:t>
      </w:r>
      <w:proofErr w:type="spellStart"/>
      <w:r w:rsidRPr="008D0E1B">
        <w:rPr>
          <w:sz w:val="12"/>
          <w:lang w:val="fr-FR"/>
        </w:rPr>
        <w:t>évolu</w:t>
      </w:r>
      <w:proofErr w:type="spellEnd"/>
      <w:r w:rsidRPr="008D0E1B">
        <w:rPr>
          <w:sz w:val="12"/>
          <w:lang w:val="fr-FR"/>
        </w:rPr>
        <w:t xml:space="preserve"> </w:t>
      </w:r>
      <w:proofErr w:type="spellStart"/>
      <w:r w:rsidRPr="008D0E1B">
        <w:rPr>
          <w:sz w:val="12"/>
          <w:lang w:val="fr-FR"/>
        </w:rPr>
        <w:t>on</w:t>
      </w:r>
      <w:proofErr w:type="spellEnd"/>
      <w:r w:rsidRPr="008D0E1B">
        <w:rPr>
          <w:sz w:val="12"/>
          <w:lang w:val="fr-FR"/>
        </w:rPr>
        <w:t xml:space="preserve"> de mon projet. Mon </w:t>
      </w:r>
      <w:proofErr w:type="spellStart"/>
      <w:r w:rsidRPr="008D0E1B">
        <w:rPr>
          <w:sz w:val="12"/>
          <w:lang w:val="fr-FR"/>
        </w:rPr>
        <w:t>objec</w:t>
      </w:r>
      <w:proofErr w:type="spellEnd"/>
      <w:r w:rsidRPr="008D0E1B">
        <w:rPr>
          <w:sz w:val="12"/>
          <w:lang w:val="fr-FR"/>
        </w:rPr>
        <w:t xml:space="preserve"> f est de compléter mon essai avant </w:t>
      </w:r>
      <w:proofErr w:type="gramStart"/>
      <w:r w:rsidRPr="008D0E1B">
        <w:rPr>
          <w:sz w:val="12"/>
          <w:lang w:val="fr-FR"/>
        </w:rPr>
        <w:t xml:space="preserve">la </w:t>
      </w:r>
      <w:proofErr w:type="spellStart"/>
      <w:r w:rsidRPr="008D0E1B">
        <w:rPr>
          <w:sz w:val="12"/>
          <w:lang w:val="fr-FR"/>
        </w:rPr>
        <w:t>mi-aout</w:t>
      </w:r>
      <w:proofErr w:type="spellEnd"/>
      <w:proofErr w:type="gramEnd"/>
      <w:r w:rsidRPr="008D0E1B">
        <w:rPr>
          <w:sz w:val="12"/>
          <w:lang w:val="fr-FR"/>
        </w:rPr>
        <w:t xml:space="preserve"> 2020. </w:t>
      </w:r>
    </w:p>
    <w:p w14:paraId="4BC7FAD4" w14:textId="77777777" w:rsidR="00A87D2C" w:rsidRPr="008D0E1B" w:rsidRDefault="00704BFB" w:rsidP="00952DFA">
      <w:pPr>
        <w:spacing w:after="124" w:line="265" w:lineRule="auto"/>
        <w:ind w:left="691"/>
        <w:jc w:val="left"/>
        <w:rPr>
          <w:lang w:val="fr-FR"/>
        </w:rPr>
      </w:pPr>
      <w:r w:rsidRPr="008D0E1B">
        <w:rPr>
          <w:sz w:val="12"/>
          <w:lang w:val="fr-FR"/>
        </w:rPr>
        <w:t xml:space="preserve">Au plaisir de discuter de nouveau avec vous, au besoin.  </w:t>
      </w:r>
    </w:p>
    <w:p w14:paraId="51EE8084" w14:textId="77777777" w:rsidR="00A87D2C" w:rsidRPr="008D0E1B" w:rsidRDefault="00704BFB" w:rsidP="00952DFA">
      <w:pPr>
        <w:spacing w:after="0" w:line="265" w:lineRule="auto"/>
        <w:ind w:left="691"/>
        <w:jc w:val="left"/>
        <w:rPr>
          <w:lang w:val="fr-FR"/>
        </w:rPr>
      </w:pPr>
      <w:r w:rsidRPr="008D0E1B">
        <w:rPr>
          <w:sz w:val="12"/>
          <w:lang w:val="fr-FR"/>
        </w:rPr>
        <w:t>Vincent</w:t>
      </w:r>
    </w:p>
    <w:p w14:paraId="45C51834" w14:textId="77777777" w:rsidR="00A87D2C" w:rsidRPr="008D0E1B" w:rsidRDefault="00704BFB" w:rsidP="00952DFA">
      <w:pPr>
        <w:spacing w:after="0" w:line="265" w:lineRule="auto"/>
        <w:ind w:left="691"/>
        <w:jc w:val="left"/>
        <w:rPr>
          <w:lang w:val="fr-FR"/>
        </w:rPr>
      </w:pPr>
      <w:r w:rsidRPr="008D0E1B">
        <w:rPr>
          <w:sz w:val="12"/>
          <w:lang w:val="fr-FR"/>
        </w:rPr>
        <w:t>--</w:t>
      </w:r>
    </w:p>
    <w:p w14:paraId="353E4AF9" w14:textId="77777777" w:rsidR="00A87D2C" w:rsidRPr="008D0E1B" w:rsidRDefault="00704BFB" w:rsidP="00952DFA">
      <w:pPr>
        <w:spacing w:after="0" w:line="265" w:lineRule="auto"/>
        <w:ind w:left="691"/>
        <w:jc w:val="left"/>
        <w:rPr>
          <w:lang w:val="fr-FR"/>
        </w:rPr>
      </w:pPr>
      <w:r w:rsidRPr="008D0E1B">
        <w:rPr>
          <w:sz w:val="12"/>
          <w:lang w:val="fr-FR"/>
        </w:rPr>
        <w:t>Vincent Le Falher</w:t>
      </w:r>
    </w:p>
    <w:p w14:paraId="31CF0242" w14:textId="77777777" w:rsidR="00A87D2C" w:rsidRPr="008D0E1B" w:rsidRDefault="00704BFB" w:rsidP="00952DFA">
      <w:pPr>
        <w:spacing w:after="180" w:line="265" w:lineRule="auto"/>
        <w:ind w:left="691"/>
        <w:jc w:val="left"/>
        <w:rPr>
          <w:lang w:val="fr-FR"/>
        </w:rPr>
      </w:pPr>
      <w:r w:rsidRPr="008D0E1B">
        <w:rPr>
          <w:sz w:val="12"/>
          <w:lang w:val="fr-FR"/>
        </w:rPr>
        <w:t>514-229-3863</w:t>
      </w:r>
    </w:p>
    <w:p w14:paraId="6D96629C"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Piétons-cyclistes pont Jacques-Car er &lt;apc.pontjc@gmail.com&gt;</w:t>
      </w:r>
    </w:p>
    <w:p w14:paraId="0985DDFE"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w:t>
      </w:r>
      <w:proofErr w:type="gramStart"/>
      <w:r w:rsidRPr="008D0E1B">
        <w:rPr>
          <w:sz w:val="11"/>
          <w:lang w:val="fr-FR"/>
        </w:rPr>
        <w:t>17:</w:t>
      </w:r>
      <w:proofErr w:type="gramEnd"/>
      <w:r w:rsidRPr="008D0E1B">
        <w:rPr>
          <w:sz w:val="11"/>
          <w:lang w:val="fr-FR"/>
        </w:rPr>
        <w:t>11</w:t>
      </w:r>
    </w:p>
    <w:p w14:paraId="6FA2112B"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Vincent Le Falher &lt;Vincent.Le.Falher@USherbrooke.ca&gt; </w:t>
      </w:r>
      <w:r w:rsidRPr="008D0E1B">
        <w:rPr>
          <w:b/>
          <w:sz w:val="11"/>
          <w:lang w:val="fr-FR"/>
        </w:rPr>
        <w:t>Objet :</w:t>
      </w:r>
      <w:r w:rsidRPr="008D0E1B">
        <w:rPr>
          <w:sz w:val="11"/>
          <w:lang w:val="fr-FR"/>
        </w:rPr>
        <w:t xml:space="preserve"> </w:t>
      </w:r>
      <w:proofErr w:type="gramStart"/>
      <w:r w:rsidRPr="008D0E1B">
        <w:rPr>
          <w:sz w:val="11"/>
          <w:lang w:val="fr-FR"/>
        </w:rPr>
        <w:t>Re:</w:t>
      </w:r>
      <w:proofErr w:type="gramEnd"/>
      <w:r w:rsidRPr="008D0E1B">
        <w:rPr>
          <w:sz w:val="11"/>
          <w:lang w:val="fr-FR"/>
        </w:rPr>
        <w:t xml:space="preserve"> Bonjour !</w:t>
      </w:r>
    </w:p>
    <w:p w14:paraId="37798BCB"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4CF4B73F" w14:textId="77777777" w:rsidR="00A87D2C" w:rsidRPr="008D0E1B" w:rsidRDefault="00704BFB" w:rsidP="00952DFA">
      <w:pPr>
        <w:spacing w:after="127" w:line="259" w:lineRule="auto"/>
        <w:ind w:left="691"/>
        <w:jc w:val="left"/>
        <w:rPr>
          <w:lang w:val="fr-FR"/>
        </w:rPr>
      </w:pPr>
      <w:r w:rsidRPr="008D0E1B">
        <w:rPr>
          <w:color w:val="212121"/>
          <w:sz w:val="12"/>
          <w:lang w:val="fr-FR"/>
        </w:rPr>
        <w:t>Bonjour Vincent,</w:t>
      </w:r>
    </w:p>
    <w:p w14:paraId="6326D72F" w14:textId="77777777" w:rsidR="00A87D2C" w:rsidRPr="008D0E1B" w:rsidRDefault="00704BFB" w:rsidP="00952DFA">
      <w:pPr>
        <w:spacing w:after="127" w:line="259" w:lineRule="auto"/>
        <w:ind w:left="691"/>
        <w:jc w:val="left"/>
        <w:rPr>
          <w:lang w:val="fr-FR"/>
        </w:rPr>
      </w:pPr>
      <w:proofErr w:type="gramStart"/>
      <w:r w:rsidRPr="008D0E1B">
        <w:rPr>
          <w:color w:val="212121"/>
          <w:sz w:val="12"/>
          <w:lang w:val="fr-FR"/>
        </w:rPr>
        <w:t>Suite à</w:t>
      </w:r>
      <w:proofErr w:type="gramEnd"/>
      <w:r w:rsidRPr="008D0E1B">
        <w:rPr>
          <w:color w:val="212121"/>
          <w:sz w:val="12"/>
          <w:lang w:val="fr-FR"/>
        </w:rPr>
        <w:t xml:space="preserve"> notre conversa on de ce mardi midi, je vous autorise à u </w:t>
      </w:r>
      <w:proofErr w:type="spellStart"/>
      <w:r w:rsidRPr="008D0E1B">
        <w:rPr>
          <w:color w:val="212121"/>
          <w:sz w:val="12"/>
          <w:lang w:val="fr-FR"/>
        </w:rPr>
        <w:t>liser</w:t>
      </w:r>
      <w:proofErr w:type="spellEnd"/>
      <w:r w:rsidRPr="008D0E1B">
        <w:rPr>
          <w:color w:val="212121"/>
          <w:sz w:val="12"/>
          <w:lang w:val="fr-FR"/>
        </w:rPr>
        <w:t xml:space="preserve"> les photos et vidéos disponibles sur le </w:t>
      </w:r>
      <w:r w:rsidRPr="008D0E1B">
        <w:rPr>
          <w:color w:val="0000EE"/>
          <w:sz w:val="12"/>
          <w:u w:val="single" w:color="0000EE"/>
          <w:lang w:val="fr-FR"/>
        </w:rPr>
        <w:t>compte Flickr</w:t>
      </w:r>
      <w:r w:rsidRPr="008D0E1B">
        <w:rPr>
          <w:color w:val="212121"/>
          <w:sz w:val="12"/>
          <w:lang w:val="fr-FR"/>
        </w:rPr>
        <w:t xml:space="preserve"> de l'Associa on ainsi qu'aux vidéos disponibles sur notre </w:t>
      </w:r>
      <w:r w:rsidRPr="008D0E1B">
        <w:rPr>
          <w:color w:val="0000EE"/>
          <w:sz w:val="12"/>
          <w:u w:val="single" w:color="0000EE"/>
          <w:lang w:val="fr-FR"/>
        </w:rPr>
        <w:t>compte YouTube</w:t>
      </w:r>
      <w:r w:rsidRPr="008D0E1B">
        <w:rPr>
          <w:color w:val="212121"/>
          <w:sz w:val="12"/>
          <w:lang w:val="fr-FR"/>
        </w:rPr>
        <w:t>.</w:t>
      </w:r>
    </w:p>
    <w:p w14:paraId="641A041B" w14:textId="77777777" w:rsidR="00A87D2C" w:rsidRPr="008D0E1B" w:rsidRDefault="00704BFB" w:rsidP="00952DFA">
      <w:pPr>
        <w:spacing w:after="0" w:line="259" w:lineRule="auto"/>
        <w:ind w:left="691"/>
        <w:jc w:val="left"/>
        <w:rPr>
          <w:lang w:val="fr-FR"/>
        </w:rPr>
      </w:pPr>
      <w:r w:rsidRPr="008D0E1B">
        <w:rPr>
          <w:color w:val="212121"/>
          <w:sz w:val="12"/>
          <w:lang w:val="fr-FR"/>
        </w:rPr>
        <w:t xml:space="preserve">Le dossier complet (photos, vidéos) con </w:t>
      </w:r>
      <w:proofErr w:type="spellStart"/>
      <w:r w:rsidRPr="008D0E1B">
        <w:rPr>
          <w:color w:val="212121"/>
          <w:sz w:val="12"/>
          <w:lang w:val="fr-FR"/>
        </w:rPr>
        <w:t>ent</w:t>
      </w:r>
      <w:proofErr w:type="spellEnd"/>
      <w:r w:rsidRPr="008D0E1B">
        <w:rPr>
          <w:color w:val="212121"/>
          <w:sz w:val="12"/>
          <w:lang w:val="fr-FR"/>
        </w:rPr>
        <w:t xml:space="preserve"> environ 250 Go de données (classement par années).</w:t>
      </w:r>
    </w:p>
    <w:p w14:paraId="551C7E70" w14:textId="77777777" w:rsidR="00A87D2C" w:rsidRPr="008D0E1B" w:rsidRDefault="00704BFB" w:rsidP="00952DFA">
      <w:pPr>
        <w:spacing w:after="127" w:line="259" w:lineRule="auto"/>
        <w:ind w:left="691"/>
        <w:jc w:val="left"/>
        <w:rPr>
          <w:lang w:val="fr-FR"/>
        </w:rPr>
      </w:pPr>
      <w:r w:rsidRPr="008D0E1B">
        <w:rPr>
          <w:color w:val="212121"/>
          <w:sz w:val="12"/>
          <w:lang w:val="fr-FR"/>
        </w:rPr>
        <w:t>Celui qui correspond sensiblement aux données du compte Flickr environ 30 Go (classé par thèmes).</w:t>
      </w:r>
    </w:p>
    <w:p w14:paraId="412B677A" w14:textId="77777777" w:rsidR="00A87D2C" w:rsidRPr="008D0E1B" w:rsidRDefault="00704BFB" w:rsidP="00952DFA">
      <w:pPr>
        <w:spacing w:after="0" w:line="259" w:lineRule="auto"/>
        <w:ind w:left="691"/>
        <w:jc w:val="left"/>
        <w:rPr>
          <w:lang w:val="fr-FR"/>
        </w:rPr>
      </w:pPr>
      <w:r w:rsidRPr="008D0E1B">
        <w:rPr>
          <w:color w:val="212121"/>
          <w:sz w:val="12"/>
          <w:lang w:val="fr-FR"/>
        </w:rPr>
        <w:t>Nous vous demanderons simplement de</w:t>
      </w:r>
      <w:r w:rsidRPr="008D0E1B">
        <w:rPr>
          <w:b/>
          <w:color w:val="212121"/>
          <w:sz w:val="12"/>
          <w:lang w:val="fr-FR"/>
        </w:rPr>
        <w:t xml:space="preserve"> men </w:t>
      </w:r>
      <w:proofErr w:type="spellStart"/>
      <w:r w:rsidRPr="008D0E1B">
        <w:rPr>
          <w:b/>
          <w:color w:val="212121"/>
          <w:sz w:val="12"/>
          <w:lang w:val="fr-FR"/>
        </w:rPr>
        <w:t>onner</w:t>
      </w:r>
      <w:proofErr w:type="spellEnd"/>
      <w:r w:rsidRPr="008D0E1B">
        <w:rPr>
          <w:b/>
          <w:color w:val="212121"/>
          <w:sz w:val="12"/>
          <w:lang w:val="fr-FR"/>
        </w:rPr>
        <w:t xml:space="preserve"> l'Associa on des piétons et cyclistes du pont Jacques-Car er</w:t>
      </w:r>
      <w:r w:rsidRPr="008D0E1B">
        <w:rPr>
          <w:color w:val="212121"/>
          <w:sz w:val="12"/>
          <w:lang w:val="fr-FR"/>
        </w:rPr>
        <w:t xml:space="preserve"> lors de l'a </w:t>
      </w:r>
      <w:proofErr w:type="spellStart"/>
      <w:r w:rsidRPr="008D0E1B">
        <w:rPr>
          <w:color w:val="212121"/>
          <w:sz w:val="12"/>
          <w:lang w:val="fr-FR"/>
        </w:rPr>
        <w:t>ribu</w:t>
      </w:r>
      <w:proofErr w:type="spellEnd"/>
      <w:r w:rsidRPr="008D0E1B">
        <w:rPr>
          <w:color w:val="212121"/>
          <w:sz w:val="12"/>
          <w:lang w:val="fr-FR"/>
        </w:rPr>
        <w:t xml:space="preserve"> </w:t>
      </w:r>
      <w:proofErr w:type="spellStart"/>
      <w:r w:rsidRPr="008D0E1B">
        <w:rPr>
          <w:color w:val="212121"/>
          <w:sz w:val="12"/>
          <w:lang w:val="fr-FR"/>
        </w:rPr>
        <w:t>on</w:t>
      </w:r>
      <w:proofErr w:type="spellEnd"/>
      <w:r w:rsidRPr="008D0E1B">
        <w:rPr>
          <w:color w:val="212121"/>
          <w:sz w:val="12"/>
          <w:lang w:val="fr-FR"/>
        </w:rPr>
        <w:t xml:space="preserve"> des crédits des médias. Nous vous demandons également que les médias u </w:t>
      </w:r>
      <w:proofErr w:type="spellStart"/>
      <w:r w:rsidRPr="008D0E1B">
        <w:rPr>
          <w:color w:val="212121"/>
          <w:sz w:val="12"/>
          <w:lang w:val="fr-FR"/>
        </w:rPr>
        <w:t>lisés</w:t>
      </w:r>
      <w:proofErr w:type="spellEnd"/>
      <w:r w:rsidRPr="008D0E1B">
        <w:rPr>
          <w:color w:val="212121"/>
          <w:sz w:val="12"/>
          <w:lang w:val="fr-FR"/>
        </w:rPr>
        <w:t xml:space="preserve"> dans le cadre de votre projet de maîtrise servent à alimenter uniquement votre projet. </w:t>
      </w:r>
      <w:r w:rsidRPr="008D0E1B">
        <w:rPr>
          <w:b/>
          <w:color w:val="212121"/>
          <w:sz w:val="12"/>
          <w:lang w:val="fr-FR"/>
        </w:rPr>
        <w:t xml:space="preserve">S'ils devaient être transférés à PJCCI </w:t>
      </w:r>
      <w:r w:rsidRPr="008D0E1B">
        <w:rPr>
          <w:color w:val="212121"/>
          <w:sz w:val="12"/>
          <w:lang w:val="fr-FR"/>
        </w:rPr>
        <w:t xml:space="preserve">pour être exploités dans le cadre des opéra </w:t>
      </w:r>
      <w:proofErr w:type="spellStart"/>
      <w:r w:rsidRPr="008D0E1B">
        <w:rPr>
          <w:color w:val="212121"/>
          <w:sz w:val="12"/>
          <w:lang w:val="fr-FR"/>
        </w:rPr>
        <w:t>ons</w:t>
      </w:r>
      <w:proofErr w:type="spellEnd"/>
      <w:r w:rsidRPr="008D0E1B">
        <w:rPr>
          <w:color w:val="212121"/>
          <w:sz w:val="12"/>
          <w:lang w:val="fr-FR"/>
        </w:rPr>
        <w:t xml:space="preserve"> de la Société (entre en, études, etc.) </w:t>
      </w:r>
      <w:r w:rsidRPr="008D0E1B">
        <w:rPr>
          <w:b/>
          <w:color w:val="212121"/>
          <w:sz w:val="12"/>
          <w:lang w:val="fr-FR"/>
        </w:rPr>
        <w:t xml:space="preserve">nous vous demanderons de nous </w:t>
      </w:r>
      <w:proofErr w:type="spellStart"/>
      <w:r w:rsidRPr="008D0E1B">
        <w:rPr>
          <w:b/>
          <w:color w:val="212121"/>
          <w:sz w:val="12"/>
          <w:lang w:val="fr-FR"/>
        </w:rPr>
        <w:t>aver</w:t>
      </w:r>
      <w:proofErr w:type="spellEnd"/>
      <w:r w:rsidRPr="008D0E1B">
        <w:rPr>
          <w:b/>
          <w:color w:val="212121"/>
          <w:sz w:val="12"/>
          <w:lang w:val="fr-FR"/>
        </w:rPr>
        <w:t xml:space="preserve"> r.</w:t>
      </w:r>
    </w:p>
    <w:p w14:paraId="392D9687"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D'autre part, si vous avez une </w:t>
      </w:r>
      <w:r w:rsidRPr="008D0E1B">
        <w:rPr>
          <w:b/>
          <w:color w:val="212121"/>
          <w:sz w:val="12"/>
          <w:lang w:val="fr-FR"/>
        </w:rPr>
        <w:t xml:space="preserve">entente ou </w:t>
      </w:r>
      <w:proofErr w:type="spellStart"/>
      <w:r w:rsidRPr="008D0E1B">
        <w:rPr>
          <w:b/>
          <w:color w:val="212121"/>
          <w:sz w:val="12"/>
          <w:lang w:val="fr-FR"/>
        </w:rPr>
        <w:t>conven</w:t>
      </w:r>
      <w:proofErr w:type="spellEnd"/>
      <w:r w:rsidRPr="008D0E1B">
        <w:rPr>
          <w:b/>
          <w:color w:val="212121"/>
          <w:sz w:val="12"/>
          <w:lang w:val="fr-FR"/>
        </w:rPr>
        <w:t xml:space="preserve"> </w:t>
      </w:r>
      <w:proofErr w:type="spellStart"/>
      <w:r w:rsidRPr="008D0E1B">
        <w:rPr>
          <w:b/>
          <w:color w:val="212121"/>
          <w:sz w:val="12"/>
          <w:lang w:val="fr-FR"/>
        </w:rPr>
        <w:t>on</w:t>
      </w:r>
      <w:proofErr w:type="spellEnd"/>
      <w:r w:rsidRPr="008D0E1B">
        <w:rPr>
          <w:b/>
          <w:color w:val="212121"/>
          <w:sz w:val="12"/>
          <w:lang w:val="fr-FR"/>
        </w:rPr>
        <w:t xml:space="preserve"> avec PJCCI </w:t>
      </w:r>
      <w:r w:rsidRPr="008D0E1B">
        <w:rPr>
          <w:color w:val="212121"/>
          <w:sz w:val="12"/>
          <w:lang w:val="fr-FR"/>
        </w:rPr>
        <w:t xml:space="preserve">par rapport à l'u </w:t>
      </w:r>
      <w:proofErr w:type="spellStart"/>
      <w:r w:rsidRPr="008D0E1B">
        <w:rPr>
          <w:color w:val="212121"/>
          <w:sz w:val="12"/>
          <w:lang w:val="fr-FR"/>
        </w:rPr>
        <w:t>lisa</w:t>
      </w:r>
      <w:proofErr w:type="spellEnd"/>
      <w:r w:rsidRPr="008D0E1B">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8D0E1B" w:rsidRDefault="00704BFB" w:rsidP="00952DFA">
      <w:pPr>
        <w:spacing w:after="142" w:line="233" w:lineRule="auto"/>
        <w:ind w:left="691"/>
        <w:jc w:val="left"/>
      </w:pPr>
      <w:r w:rsidRPr="008D0E1B">
        <w:rPr>
          <w:color w:val="0000EE"/>
          <w:sz w:val="12"/>
          <w:u w:val="single" w:color="0000EE"/>
        </w:rPr>
        <w:t>h ps://www.flickr.com/photos/151964858</w:t>
      </w:r>
      <w:r w:rsidRPr="008D0E1B">
        <w:rPr>
          <w:color w:val="0000EE"/>
          <w:sz w:val="12"/>
        </w:rPr>
        <w:t>@</w:t>
      </w:r>
      <w:r w:rsidRPr="008D0E1B">
        <w:rPr>
          <w:color w:val="0000EE"/>
          <w:sz w:val="12"/>
          <w:u w:val="single" w:color="0000EE"/>
        </w:rPr>
        <w:t>N02/albums h ps://www.</w:t>
      </w:r>
      <w:r w:rsidRPr="008D0E1B">
        <w:rPr>
          <w:color w:val="0000EE"/>
          <w:sz w:val="12"/>
        </w:rPr>
        <w:t>y</w:t>
      </w:r>
      <w:r w:rsidRPr="008D0E1B">
        <w:rPr>
          <w:color w:val="0000EE"/>
          <w:sz w:val="12"/>
          <w:u w:val="single" w:color="0000EE"/>
        </w:rPr>
        <w:t>outube.com/channel/UCD2cxmKiEP88LmZ21chTKHw</w:t>
      </w:r>
      <w:r w:rsidRPr="008D0E1B">
        <w:rPr>
          <w:color w:val="212121"/>
          <w:sz w:val="12"/>
        </w:rPr>
        <w:t>?</w:t>
      </w:r>
    </w:p>
    <w:p w14:paraId="52C85B66" w14:textId="77777777" w:rsidR="00A87D2C" w:rsidRPr="008D0E1B" w:rsidRDefault="00704BFB" w:rsidP="00952DFA">
      <w:pPr>
        <w:spacing w:after="127" w:line="259" w:lineRule="auto"/>
        <w:ind w:left="691"/>
        <w:jc w:val="left"/>
        <w:rPr>
          <w:lang w:val="fr-FR"/>
        </w:rPr>
      </w:pPr>
      <w:r w:rsidRPr="008D0E1B">
        <w:rPr>
          <w:color w:val="212121"/>
          <w:sz w:val="12"/>
          <w:lang w:val="fr-FR"/>
        </w:rPr>
        <w:t>Cordialement,</w:t>
      </w:r>
    </w:p>
    <w:p w14:paraId="6B672EBF" w14:textId="77777777" w:rsidR="00A87D2C" w:rsidRPr="008D0E1B" w:rsidRDefault="00704BFB" w:rsidP="00952DFA">
      <w:pPr>
        <w:spacing w:after="5" w:line="259" w:lineRule="auto"/>
        <w:ind w:left="691"/>
        <w:jc w:val="left"/>
        <w:rPr>
          <w:lang w:val="fr-FR"/>
        </w:rPr>
      </w:pPr>
      <w:r w:rsidRPr="008D0E1B">
        <w:rPr>
          <w:color w:val="212121"/>
          <w:sz w:val="12"/>
          <w:lang w:val="fr-FR"/>
        </w:rPr>
        <w:t xml:space="preserve">François </w:t>
      </w:r>
      <w:proofErr w:type="spellStart"/>
      <w:r w:rsidRPr="008D0E1B">
        <w:rPr>
          <w:color w:val="212121"/>
          <w:sz w:val="12"/>
          <w:lang w:val="fr-FR"/>
        </w:rPr>
        <w:t>Démontagne</w:t>
      </w:r>
      <w:proofErr w:type="spellEnd"/>
      <w:r w:rsidRPr="008D0E1B">
        <w:rPr>
          <w:color w:val="212121"/>
          <w:sz w:val="12"/>
          <w:lang w:val="fr-FR"/>
        </w:rPr>
        <w:t>,</w:t>
      </w:r>
    </w:p>
    <w:p w14:paraId="7079354B" w14:textId="77777777" w:rsidR="00A87D2C" w:rsidRPr="008D0E1B" w:rsidRDefault="00704BFB" w:rsidP="00952DFA">
      <w:pPr>
        <w:spacing w:after="93" w:line="259" w:lineRule="auto"/>
        <w:ind w:left="696"/>
        <w:jc w:val="left"/>
        <w:rPr>
          <w:lang w:val="fr-FR"/>
        </w:rPr>
      </w:pPr>
      <w:r w:rsidRPr="008D0E1B">
        <w:rPr>
          <w:noProof/>
          <w:sz w:val="22"/>
          <w:lang w:val="fr-FR" w:eastAsia="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3C5024" w:rsidRPr="009A7085" w:rsidRDefault="003C5024">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3C5024" w:rsidRPr="009A7085" w:rsidRDefault="003C5024">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3C5024" w:rsidRDefault="003C5024">
                              <w:pPr>
                                <w:spacing w:line="259" w:lineRule="auto"/>
                                <w:jc w:val="left"/>
                              </w:pPr>
                              <w:proofErr w:type="spellStart"/>
                              <w:proofErr w:type="gramStart"/>
                              <w:r>
                                <w:rPr>
                                  <w:color w:val="0000EE"/>
                                  <w:sz w:val="12"/>
                                  <w:u w:val="single" w:color="0000EE"/>
                                </w:rPr>
                                <w:t>Vincent.Le.Falher</w:t>
                              </w:r>
                              <w:proofErr w:type="spellEnd"/>
                              <w:proofErr w:type="gramEnd"/>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3C5024" w:rsidRDefault="003C5024">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3C5024" w:rsidRDefault="003C5024">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3C5024" w:rsidRDefault="003C5024">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3C5024" w:rsidRDefault="003C5024">
                              <w:pPr>
                                <w:spacing w:line="259" w:lineRule="auto"/>
                                <w:jc w:val="left"/>
                              </w:pPr>
                              <w:r>
                                <w:rPr>
                                  <w:color w:val="212121"/>
                                  <w:sz w:val="12"/>
                                </w:rPr>
                                <w:t xml:space="preserve"> a </w:t>
                              </w:r>
                              <w:proofErr w:type="spellStart"/>
                              <w:r>
                                <w:rPr>
                                  <w:color w:val="212121"/>
                                  <w:sz w:val="12"/>
                                </w:rPr>
                                <w:t>écrit</w:t>
                              </w:r>
                              <w:proofErr w:type="spellEnd"/>
                              <w:r>
                                <w:rPr>
                                  <w:color w:val="212121"/>
                                  <w:sz w:val="12"/>
                                </w:rPr>
                                <w:t xml:space="preserve">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3C5024" w:rsidRDefault="003C5024">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3C5024" w:rsidRDefault="003C5024">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3C5024" w:rsidRDefault="003C5024">
                              <w:pPr>
                                <w:spacing w:line="259" w:lineRule="auto"/>
                                <w:jc w:val="left"/>
                              </w:pPr>
                              <w:proofErr w:type="gramStart"/>
                              <w:r>
                                <w:rPr>
                                  <w:b/>
                                  <w:sz w:val="11"/>
                                </w:rPr>
                                <w:t>De :</w:t>
                              </w:r>
                              <w:proofErr w:type="gramEnd"/>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3C5024" w:rsidRPr="009A7085" w:rsidRDefault="003C5024">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3C5024" w:rsidRDefault="003C5024">
                              <w:pPr>
                                <w:spacing w:line="259" w:lineRule="auto"/>
                                <w:jc w:val="left"/>
                              </w:pPr>
                              <w:proofErr w:type="spellStart"/>
                              <w:proofErr w:type="gramStart"/>
                              <w:r>
                                <w:rPr>
                                  <w:color w:val="0000EE"/>
                                  <w:sz w:val="11"/>
                                  <w:u w:val="single" w:color="0000EE"/>
                                </w:rPr>
                                <w:t>apc.pontjc</w:t>
                              </w:r>
                              <w:proofErr w:type="spellEnd"/>
                              <w:proofErr w:type="gramEnd"/>
                              <w:r>
                                <w:rPr>
                                  <w:color w:val="0000EE"/>
                                  <w:sz w:val="11"/>
                                  <w:u w:val="single" w:color="0000EE"/>
                                </w:rPr>
                                <w:t>@</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3C5024" w:rsidRDefault="003C5024">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3C5024" w:rsidRDefault="003C5024">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3C5024" w:rsidRDefault="003C5024">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3C5024" w:rsidRDefault="003C5024">
                              <w:pPr>
                                <w:spacing w:line="259" w:lineRule="auto"/>
                                <w:jc w:val="left"/>
                              </w:pPr>
                              <w:proofErr w:type="spellStart"/>
                              <w:proofErr w:type="gramStart"/>
                              <w:r>
                                <w:rPr>
                                  <w:b/>
                                  <w:sz w:val="11"/>
                                </w:rPr>
                                <w:t>Envoyé</w:t>
                              </w:r>
                              <w:proofErr w:type="spellEnd"/>
                              <w:r>
                                <w:rPr>
                                  <w:b/>
                                  <w:sz w:val="11"/>
                                </w:rPr>
                                <w:t xml:space="preserve"> :</w:t>
                              </w:r>
                              <w:proofErr w:type="gramEnd"/>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3C5024" w:rsidRDefault="003C5024">
                              <w:pPr>
                                <w:spacing w:line="259" w:lineRule="auto"/>
                                <w:jc w:val="left"/>
                              </w:pPr>
                              <w:r>
                                <w:rPr>
                                  <w:sz w:val="11"/>
                                </w:rPr>
                                <w:t xml:space="preserve"> 12 </w:t>
                              </w:r>
                              <w:proofErr w:type="spellStart"/>
                              <w:r>
                                <w:rPr>
                                  <w:sz w:val="11"/>
                                </w:rPr>
                                <w:t>février</w:t>
                              </w:r>
                              <w:proofErr w:type="spellEnd"/>
                              <w:r>
                                <w:rPr>
                                  <w:sz w:val="11"/>
                                </w:rPr>
                                <w:t xml:space="preserve">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3C5024" w:rsidRDefault="003C5024">
                              <w:pPr>
                                <w:spacing w:line="259" w:lineRule="auto"/>
                                <w:jc w:val="left"/>
                              </w:pPr>
                              <w:proofErr w:type="gramStart"/>
                              <w:r>
                                <w:rPr>
                                  <w:b/>
                                  <w:sz w:val="11"/>
                                </w:rPr>
                                <w:t>À :</w:t>
                              </w:r>
                              <w:proofErr w:type="gramEnd"/>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3C5024" w:rsidRPr="009A7085" w:rsidRDefault="003C5024">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3C5024" w:rsidRDefault="003C5024">
                              <w:pPr>
                                <w:spacing w:line="259" w:lineRule="auto"/>
                                <w:jc w:val="left"/>
                              </w:pPr>
                              <w:proofErr w:type="gramStart"/>
                              <w:r>
                                <w:rPr>
                                  <w:b/>
                                  <w:sz w:val="11"/>
                                </w:rPr>
                                <w:t>Cc :</w:t>
                              </w:r>
                              <w:proofErr w:type="gramEnd"/>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3C5024" w:rsidRDefault="003C5024">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3C5024" w:rsidRDefault="003C5024">
                              <w:pPr>
                                <w:spacing w:line="259" w:lineRule="auto"/>
                                <w:jc w:val="left"/>
                              </w:pPr>
                              <w:proofErr w:type="spellStart"/>
                              <w:proofErr w:type="gramStart"/>
                              <w:r>
                                <w:rPr>
                                  <w:b/>
                                  <w:sz w:val="11"/>
                                </w:rPr>
                                <w:t>Objet</w:t>
                              </w:r>
                              <w:proofErr w:type="spellEnd"/>
                              <w:r>
                                <w:rPr>
                                  <w:b/>
                                  <w:sz w:val="11"/>
                                </w:rPr>
                                <w:t xml:space="preserve"> :</w:t>
                              </w:r>
                              <w:proofErr w:type="gramEnd"/>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3C5024" w:rsidRDefault="003C5024">
                              <w:pPr>
                                <w:spacing w:line="259" w:lineRule="auto"/>
                                <w:jc w:val="left"/>
                              </w:pPr>
                              <w:r>
                                <w:rPr>
                                  <w:sz w:val="11"/>
                                </w:rPr>
                                <w:t xml:space="preserve"> Re: </w:t>
                              </w:r>
                              <w:proofErr w:type="gramStart"/>
                              <w:r>
                                <w:rPr>
                                  <w:sz w:val="11"/>
                                </w:rPr>
                                <w:t>Bonjour !</w:t>
                              </w:r>
                              <w:proofErr w:type="gramEnd"/>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3C5024" w:rsidRPr="009A7085" w:rsidRDefault="003C5024">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3C5024" w:rsidRPr="009A7085" w:rsidRDefault="003C5024">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3C5024" w:rsidRDefault="003C5024">
                        <w:pPr>
                          <w:spacing w:line="259" w:lineRule="auto"/>
                          <w:jc w:val="left"/>
                        </w:pPr>
                        <w:proofErr w:type="spellStart"/>
                        <w:proofErr w:type="gramStart"/>
                        <w:r>
                          <w:rPr>
                            <w:color w:val="0000EE"/>
                            <w:sz w:val="12"/>
                            <w:u w:val="single" w:color="0000EE"/>
                          </w:rPr>
                          <w:t>Vincent.Le.Falher</w:t>
                        </w:r>
                        <w:proofErr w:type="spellEnd"/>
                        <w:proofErr w:type="gramEnd"/>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3C5024" w:rsidRDefault="003C5024">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3C5024" w:rsidRDefault="003C5024">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3C5024" w:rsidRDefault="003C5024">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3C5024" w:rsidRDefault="003C5024">
                        <w:pPr>
                          <w:spacing w:line="259" w:lineRule="auto"/>
                          <w:jc w:val="left"/>
                        </w:pPr>
                        <w:r>
                          <w:rPr>
                            <w:color w:val="212121"/>
                            <w:sz w:val="12"/>
                          </w:rPr>
                          <w:t xml:space="preserve"> a </w:t>
                        </w:r>
                        <w:proofErr w:type="spellStart"/>
                        <w:r>
                          <w:rPr>
                            <w:color w:val="212121"/>
                            <w:sz w:val="12"/>
                          </w:rPr>
                          <w:t>écrit</w:t>
                        </w:r>
                        <w:proofErr w:type="spellEnd"/>
                        <w:r>
                          <w:rPr>
                            <w:color w:val="212121"/>
                            <w:sz w:val="12"/>
                          </w:rPr>
                          <w:t xml:space="preserve">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3C5024" w:rsidRDefault="003C5024">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3C5024" w:rsidRDefault="003C5024">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3C5024" w:rsidRDefault="003C5024">
                        <w:pPr>
                          <w:spacing w:line="259" w:lineRule="auto"/>
                          <w:jc w:val="left"/>
                        </w:pPr>
                        <w:proofErr w:type="gramStart"/>
                        <w:r>
                          <w:rPr>
                            <w:b/>
                            <w:sz w:val="11"/>
                          </w:rPr>
                          <w:t>De :</w:t>
                        </w:r>
                        <w:proofErr w:type="gramEnd"/>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3C5024" w:rsidRPr="009A7085" w:rsidRDefault="003C5024">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3C5024" w:rsidRDefault="003C5024">
                        <w:pPr>
                          <w:spacing w:line="259" w:lineRule="auto"/>
                          <w:jc w:val="left"/>
                        </w:pPr>
                        <w:proofErr w:type="spellStart"/>
                        <w:proofErr w:type="gramStart"/>
                        <w:r>
                          <w:rPr>
                            <w:color w:val="0000EE"/>
                            <w:sz w:val="11"/>
                            <w:u w:val="single" w:color="0000EE"/>
                          </w:rPr>
                          <w:t>apc.pontjc</w:t>
                        </w:r>
                        <w:proofErr w:type="spellEnd"/>
                        <w:proofErr w:type="gramEnd"/>
                        <w:r>
                          <w:rPr>
                            <w:color w:val="0000EE"/>
                            <w:sz w:val="11"/>
                            <w:u w:val="single" w:color="0000EE"/>
                          </w:rPr>
                          <w:t>@</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3C5024" w:rsidRDefault="003C5024">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3C5024" w:rsidRDefault="003C5024">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3C5024" w:rsidRDefault="003C5024">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3C5024" w:rsidRDefault="003C5024">
                        <w:pPr>
                          <w:spacing w:line="259" w:lineRule="auto"/>
                          <w:jc w:val="left"/>
                        </w:pPr>
                        <w:proofErr w:type="spellStart"/>
                        <w:proofErr w:type="gramStart"/>
                        <w:r>
                          <w:rPr>
                            <w:b/>
                            <w:sz w:val="11"/>
                          </w:rPr>
                          <w:t>Envoyé</w:t>
                        </w:r>
                        <w:proofErr w:type="spellEnd"/>
                        <w:r>
                          <w:rPr>
                            <w:b/>
                            <w:sz w:val="11"/>
                          </w:rPr>
                          <w:t xml:space="preserve"> :</w:t>
                        </w:r>
                        <w:proofErr w:type="gramEnd"/>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3C5024" w:rsidRDefault="003C5024">
                        <w:pPr>
                          <w:spacing w:line="259" w:lineRule="auto"/>
                          <w:jc w:val="left"/>
                        </w:pPr>
                        <w:r>
                          <w:rPr>
                            <w:sz w:val="11"/>
                          </w:rPr>
                          <w:t xml:space="preserve"> 12 </w:t>
                        </w:r>
                        <w:proofErr w:type="spellStart"/>
                        <w:r>
                          <w:rPr>
                            <w:sz w:val="11"/>
                          </w:rPr>
                          <w:t>février</w:t>
                        </w:r>
                        <w:proofErr w:type="spellEnd"/>
                        <w:r>
                          <w:rPr>
                            <w:sz w:val="11"/>
                          </w:rPr>
                          <w:t xml:space="preserve">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3C5024" w:rsidRDefault="003C5024">
                        <w:pPr>
                          <w:spacing w:line="259" w:lineRule="auto"/>
                          <w:jc w:val="left"/>
                        </w:pPr>
                        <w:proofErr w:type="gramStart"/>
                        <w:r>
                          <w:rPr>
                            <w:b/>
                            <w:sz w:val="11"/>
                          </w:rPr>
                          <w:t>À :</w:t>
                        </w:r>
                        <w:proofErr w:type="gramEnd"/>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3C5024" w:rsidRPr="009A7085" w:rsidRDefault="003C5024">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3C5024" w:rsidRDefault="003C5024">
                        <w:pPr>
                          <w:spacing w:line="259" w:lineRule="auto"/>
                          <w:jc w:val="left"/>
                        </w:pPr>
                        <w:proofErr w:type="gramStart"/>
                        <w:r>
                          <w:rPr>
                            <w:b/>
                            <w:sz w:val="11"/>
                          </w:rPr>
                          <w:t>Cc :</w:t>
                        </w:r>
                        <w:proofErr w:type="gramEnd"/>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3C5024" w:rsidRDefault="003C5024">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3C5024" w:rsidRDefault="003C5024">
                        <w:pPr>
                          <w:spacing w:line="259" w:lineRule="auto"/>
                          <w:jc w:val="left"/>
                        </w:pPr>
                        <w:proofErr w:type="spellStart"/>
                        <w:proofErr w:type="gramStart"/>
                        <w:r>
                          <w:rPr>
                            <w:b/>
                            <w:sz w:val="11"/>
                          </w:rPr>
                          <w:t>Objet</w:t>
                        </w:r>
                        <w:proofErr w:type="spellEnd"/>
                        <w:r>
                          <w:rPr>
                            <w:b/>
                            <w:sz w:val="11"/>
                          </w:rPr>
                          <w:t xml:space="preserve"> :</w:t>
                        </w:r>
                        <w:proofErr w:type="gramEnd"/>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3C5024" w:rsidRDefault="003C5024">
                        <w:pPr>
                          <w:spacing w:line="259" w:lineRule="auto"/>
                          <w:jc w:val="left"/>
                        </w:pPr>
                        <w:r>
                          <w:rPr>
                            <w:sz w:val="11"/>
                          </w:rPr>
                          <w:t xml:space="preserve"> Re: </w:t>
                        </w:r>
                        <w:proofErr w:type="gramStart"/>
                        <w:r>
                          <w:rPr>
                            <w:sz w:val="11"/>
                          </w:rPr>
                          <w:t>Bonjour !</w:t>
                        </w:r>
                        <w:proofErr w:type="gramEnd"/>
                      </w:p>
                    </w:txbxContent>
                  </v:textbox>
                </v:rect>
                <w10:anchorlock/>
              </v:group>
            </w:pict>
          </mc:Fallback>
        </mc:AlternateContent>
      </w:r>
    </w:p>
    <w:p w14:paraId="74FE6B44" w14:textId="77777777" w:rsidR="00A87D2C" w:rsidRPr="008D0E1B" w:rsidRDefault="00704BFB" w:rsidP="00952DFA">
      <w:pPr>
        <w:spacing w:after="68" w:line="265" w:lineRule="auto"/>
        <w:ind w:left="399"/>
        <w:jc w:val="left"/>
        <w:rPr>
          <w:lang w:val="fr-FR"/>
        </w:rPr>
      </w:pP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1/2 7/31/2020</w:t>
      </w:r>
      <w:r w:rsidRPr="008D0E1B">
        <w:rPr>
          <w:rFonts w:eastAsia="Arial"/>
          <w:sz w:val="12"/>
          <w:lang w:val="fr-FR"/>
        </w:rPr>
        <w:tab/>
        <w:t>Courriel - Vincent Le Falher - Outlook</w:t>
      </w:r>
    </w:p>
    <w:p w14:paraId="5F65F4A1" w14:textId="77777777" w:rsidR="00A87D2C" w:rsidRPr="008D0E1B" w:rsidRDefault="00704BFB" w:rsidP="00952DFA">
      <w:pPr>
        <w:spacing w:after="0" w:line="259" w:lineRule="auto"/>
        <w:ind w:left="803"/>
        <w:jc w:val="left"/>
        <w:rPr>
          <w:lang w:val="fr-FR"/>
        </w:rPr>
      </w:pPr>
      <w:r w:rsidRPr="008D0E1B">
        <w:rPr>
          <w:color w:val="212121"/>
          <w:sz w:val="12"/>
          <w:lang w:val="fr-FR"/>
        </w:rPr>
        <w:t xml:space="preserve"> </w:t>
      </w:r>
    </w:p>
    <w:p w14:paraId="6566B81A" w14:textId="77777777" w:rsidR="00A87D2C" w:rsidRPr="008D0E1B" w:rsidRDefault="00704BFB" w:rsidP="00952DFA">
      <w:pPr>
        <w:spacing w:after="127" w:line="259" w:lineRule="auto"/>
        <w:ind w:left="813"/>
        <w:jc w:val="left"/>
        <w:rPr>
          <w:lang w:val="fr-FR"/>
        </w:rPr>
      </w:pPr>
      <w:r w:rsidRPr="008D0E1B">
        <w:rPr>
          <w:color w:val="212121"/>
          <w:sz w:val="12"/>
          <w:lang w:val="fr-FR"/>
        </w:rPr>
        <w:t>Bonjour M. Le Falher,</w:t>
      </w:r>
    </w:p>
    <w:p w14:paraId="30B1A1B3" w14:textId="77777777" w:rsidR="00A87D2C" w:rsidRPr="008D0E1B" w:rsidRDefault="00704BFB" w:rsidP="00952DFA">
      <w:pPr>
        <w:spacing w:after="127" w:line="259" w:lineRule="auto"/>
        <w:ind w:left="813"/>
        <w:jc w:val="left"/>
        <w:rPr>
          <w:lang w:val="fr-FR"/>
        </w:rPr>
      </w:pPr>
      <w:r w:rsidRPr="008D0E1B">
        <w:rPr>
          <w:color w:val="212121"/>
          <w:sz w:val="12"/>
          <w:lang w:val="fr-FR"/>
        </w:rPr>
        <w:t xml:space="preserve">Nous disposons </w:t>
      </w:r>
      <w:proofErr w:type="spellStart"/>
      <w:r w:rsidRPr="008D0E1B">
        <w:rPr>
          <w:color w:val="212121"/>
          <w:sz w:val="12"/>
          <w:lang w:val="fr-FR"/>
        </w:rPr>
        <w:t>effec</w:t>
      </w:r>
      <w:proofErr w:type="spellEnd"/>
      <w:r w:rsidRPr="008D0E1B">
        <w:rPr>
          <w:color w:val="212121"/>
          <w:sz w:val="12"/>
          <w:lang w:val="fr-FR"/>
        </w:rPr>
        <w:t xml:space="preserve"> </w:t>
      </w:r>
      <w:proofErr w:type="spellStart"/>
      <w:r w:rsidRPr="008D0E1B">
        <w:rPr>
          <w:color w:val="212121"/>
          <w:sz w:val="12"/>
          <w:lang w:val="fr-FR"/>
        </w:rPr>
        <w:t>vement</w:t>
      </w:r>
      <w:proofErr w:type="spellEnd"/>
      <w:r w:rsidRPr="008D0E1B">
        <w:rPr>
          <w:color w:val="212121"/>
          <w:sz w:val="12"/>
          <w:lang w:val="fr-FR"/>
        </w:rPr>
        <w:t xml:space="preserve"> d'un certain nombre de photos et vidéos de la piste dans différentes </w:t>
      </w:r>
      <w:proofErr w:type="spellStart"/>
      <w:r w:rsidRPr="008D0E1B">
        <w:rPr>
          <w:color w:val="212121"/>
          <w:sz w:val="12"/>
          <w:lang w:val="fr-FR"/>
        </w:rPr>
        <w:t>condi</w:t>
      </w:r>
      <w:proofErr w:type="spellEnd"/>
      <w:r w:rsidRPr="008D0E1B">
        <w:rPr>
          <w:color w:val="212121"/>
          <w:sz w:val="12"/>
          <w:lang w:val="fr-FR"/>
        </w:rPr>
        <w:t xml:space="preserve"> </w:t>
      </w:r>
      <w:proofErr w:type="spellStart"/>
      <w:r w:rsidRPr="008D0E1B">
        <w:rPr>
          <w:color w:val="212121"/>
          <w:sz w:val="12"/>
          <w:lang w:val="fr-FR"/>
        </w:rPr>
        <w:t>ons</w:t>
      </w:r>
      <w:proofErr w:type="spellEnd"/>
      <w:r w:rsidRPr="008D0E1B">
        <w:rPr>
          <w:color w:val="212121"/>
          <w:sz w:val="12"/>
          <w:lang w:val="fr-FR"/>
        </w:rPr>
        <w:t xml:space="preserve"> d'u </w:t>
      </w:r>
      <w:proofErr w:type="spellStart"/>
      <w:r w:rsidRPr="008D0E1B">
        <w:rPr>
          <w:color w:val="212121"/>
          <w:sz w:val="12"/>
          <w:lang w:val="fr-FR"/>
        </w:rPr>
        <w:t>lisa</w:t>
      </w:r>
      <w:proofErr w:type="spellEnd"/>
      <w:r w:rsidRPr="008D0E1B">
        <w:rPr>
          <w:color w:val="212121"/>
          <w:sz w:val="12"/>
          <w:lang w:val="fr-FR"/>
        </w:rPr>
        <w:t xml:space="preserve"> on.</w:t>
      </w:r>
    </w:p>
    <w:p w14:paraId="29952B37" w14:textId="77777777" w:rsidR="00A87D2C" w:rsidRPr="008D0E1B" w:rsidRDefault="00704BFB" w:rsidP="00952DFA">
      <w:pPr>
        <w:spacing w:after="0" w:line="467" w:lineRule="auto"/>
        <w:ind w:left="813"/>
        <w:jc w:val="left"/>
        <w:rPr>
          <w:lang w:val="fr-FR"/>
        </w:rPr>
      </w:pPr>
      <w:r w:rsidRPr="008D0E1B">
        <w:rPr>
          <w:noProof/>
          <w:sz w:val="22"/>
          <w:lang w:val="fr-FR" w:eastAsia="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114"/>
                          <a:stretch>
                            <a:fillRect/>
                          </a:stretch>
                        </pic:blipFill>
                        <pic:spPr>
                          <a:xfrm>
                            <a:off x="108788" y="2885246"/>
                            <a:ext cx="534480" cy="118248"/>
                          </a:xfrm>
                          <a:prstGeom prst="rect">
                            <a:avLst/>
                          </a:prstGeom>
                        </pic:spPr>
                      </pic:pic>
                    </wpg:wgp>
                  </a:graphicData>
                </a:graphic>
              </wp:anchor>
            </w:drawing>
          </mc:Choice>
          <mc:Fallback>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115" o:title=""/>
                </v:shape>
              </v:group>
            </w:pict>
          </mc:Fallback>
        </mc:AlternateContent>
      </w:r>
      <w:r w:rsidRPr="008D0E1B">
        <w:rPr>
          <w:color w:val="212121"/>
          <w:sz w:val="12"/>
          <w:lang w:val="fr-FR"/>
        </w:rPr>
        <w:t>Je vous propose de me contacter en soirée ou entre 12 h et 13 h au 514-927-6366 pour discuter de votre projet. Au plaisir,</w:t>
      </w:r>
    </w:p>
    <w:p w14:paraId="5AA7B8FE" w14:textId="77777777" w:rsidR="00A87D2C" w:rsidRPr="008D0E1B" w:rsidRDefault="00704BFB" w:rsidP="00952DFA">
      <w:pPr>
        <w:spacing w:after="0" w:line="259" w:lineRule="auto"/>
        <w:ind w:left="813"/>
        <w:jc w:val="left"/>
        <w:rPr>
          <w:lang w:val="fr-FR"/>
        </w:rPr>
      </w:pPr>
      <w:r w:rsidRPr="008D0E1B">
        <w:rPr>
          <w:color w:val="212121"/>
          <w:sz w:val="12"/>
          <w:lang w:val="fr-FR"/>
        </w:rPr>
        <w:t xml:space="preserve">François </w:t>
      </w:r>
      <w:proofErr w:type="spellStart"/>
      <w:r w:rsidRPr="008D0E1B">
        <w:rPr>
          <w:color w:val="212121"/>
          <w:sz w:val="12"/>
          <w:lang w:val="fr-FR"/>
        </w:rPr>
        <w:t>Démontagne</w:t>
      </w:r>
      <w:proofErr w:type="spellEnd"/>
    </w:p>
    <w:p w14:paraId="6F70C435" w14:textId="77777777" w:rsidR="00A87D2C" w:rsidRPr="008D0E1B" w:rsidRDefault="00704BFB" w:rsidP="00952DFA">
      <w:pPr>
        <w:spacing w:after="127" w:line="259" w:lineRule="auto"/>
        <w:ind w:left="813"/>
        <w:jc w:val="left"/>
        <w:rPr>
          <w:lang w:val="fr-FR"/>
        </w:rPr>
      </w:pPr>
      <w:r w:rsidRPr="008D0E1B">
        <w:rPr>
          <w:color w:val="212121"/>
          <w:sz w:val="12"/>
          <w:lang w:val="fr-FR"/>
        </w:rPr>
        <w:t>Président de l'Associa on des piétons et cyclistes du pont Jacques-Car er</w:t>
      </w:r>
    </w:p>
    <w:p w14:paraId="54242096" w14:textId="77777777" w:rsidR="00A87D2C" w:rsidRPr="008D0E1B" w:rsidRDefault="00704BFB" w:rsidP="00952DFA">
      <w:pPr>
        <w:spacing w:after="124" w:line="265" w:lineRule="auto"/>
        <w:ind w:left="910" w:hanging="107"/>
        <w:jc w:val="left"/>
        <w:rPr>
          <w:lang w:val="fr-FR"/>
        </w:rPr>
      </w:pPr>
      <w:proofErr w:type="gramStart"/>
      <w:r w:rsidRPr="008D0E1B">
        <w:rPr>
          <w:color w:val="212121"/>
          <w:sz w:val="12"/>
          <w:lang w:val="fr-FR"/>
        </w:rPr>
        <w:t>Le mer</w:t>
      </w:r>
      <w:proofErr w:type="gramEnd"/>
      <w:r w:rsidRPr="008D0E1B">
        <w:rPr>
          <w:color w:val="212121"/>
          <w:sz w:val="12"/>
          <w:lang w:val="fr-FR"/>
        </w:rPr>
        <w:t>. 12 févr. 2020, à 13 h 00, Vincent Le Falher &lt;</w:t>
      </w:r>
      <w:r w:rsidRPr="008D0E1B">
        <w:rPr>
          <w:color w:val="0000EE"/>
          <w:sz w:val="12"/>
          <w:u w:val="single" w:color="0000EE"/>
          <w:lang w:val="fr-FR"/>
        </w:rPr>
        <w:t>Vincent.Le.Falher</w:t>
      </w:r>
      <w:r w:rsidRPr="008D0E1B">
        <w:rPr>
          <w:color w:val="0000EE"/>
          <w:sz w:val="12"/>
          <w:lang w:val="fr-FR"/>
        </w:rPr>
        <w:t>@</w:t>
      </w:r>
      <w:r w:rsidRPr="008D0E1B">
        <w:rPr>
          <w:color w:val="0000EE"/>
          <w:sz w:val="12"/>
          <w:u w:val="single" w:color="0000EE"/>
          <w:lang w:val="fr-FR"/>
        </w:rPr>
        <w:t>usherbrooke.ca</w:t>
      </w:r>
      <w:r w:rsidRPr="008D0E1B">
        <w:rPr>
          <w:color w:val="212121"/>
          <w:sz w:val="12"/>
          <w:lang w:val="fr-FR"/>
        </w:rPr>
        <w:t xml:space="preserve">&gt; a écrit : </w:t>
      </w:r>
      <w:r w:rsidRPr="008D0E1B">
        <w:rPr>
          <w:sz w:val="12"/>
          <w:lang w:val="fr-FR"/>
        </w:rPr>
        <w:t xml:space="preserve">Bonjour cher responsable de l'Associa on des piétons et cyclistes du PJC. </w:t>
      </w:r>
    </w:p>
    <w:p w14:paraId="0902F3BC" w14:textId="321A1660" w:rsidR="00A87D2C" w:rsidRPr="008D0E1B" w:rsidRDefault="00704BFB" w:rsidP="00952DFA">
      <w:pPr>
        <w:spacing w:after="124" w:line="265" w:lineRule="auto"/>
        <w:ind w:left="920"/>
        <w:jc w:val="left"/>
        <w:rPr>
          <w:lang w:val="fr-FR"/>
        </w:rPr>
      </w:pPr>
      <w:r w:rsidRPr="008D0E1B">
        <w:rPr>
          <w:sz w:val="12"/>
          <w:lang w:val="fr-FR"/>
        </w:rPr>
        <w:t xml:space="preserve">Mon nom est Vincent Le Falher. Je suis étudiant à l'université de </w:t>
      </w:r>
      <w:proofErr w:type="spellStart"/>
      <w:r w:rsidRPr="008D0E1B">
        <w:rPr>
          <w:sz w:val="12"/>
          <w:lang w:val="fr-FR"/>
        </w:rPr>
        <w:t>Sherbrook</w:t>
      </w:r>
      <w:proofErr w:type="spellEnd"/>
      <w:r w:rsidRPr="008D0E1B">
        <w:rPr>
          <w:sz w:val="12"/>
          <w:lang w:val="fr-FR"/>
        </w:rPr>
        <w:t xml:space="preserve"> et je suis en plein essai de recherche en </w:t>
      </w:r>
      <w:proofErr w:type="spellStart"/>
      <w:r w:rsidRPr="008D0E1B">
        <w:rPr>
          <w:sz w:val="12"/>
          <w:lang w:val="fr-FR"/>
        </w:rPr>
        <w:t>géoma</w:t>
      </w:r>
      <w:proofErr w:type="spellEnd"/>
      <w:r w:rsidRPr="008D0E1B">
        <w:rPr>
          <w:sz w:val="12"/>
          <w:lang w:val="fr-FR"/>
        </w:rPr>
        <w:t xml:space="preserve"> </w:t>
      </w:r>
      <w:proofErr w:type="gramStart"/>
      <w:r w:rsidRPr="008D0E1B">
        <w:rPr>
          <w:sz w:val="12"/>
          <w:lang w:val="fr-FR"/>
        </w:rPr>
        <w:t>que appliquée</w:t>
      </w:r>
      <w:proofErr w:type="gramEnd"/>
      <w:r w:rsidRPr="008D0E1B">
        <w:rPr>
          <w:sz w:val="12"/>
          <w:lang w:val="fr-FR"/>
        </w:rPr>
        <w:t xml:space="preserve"> dans le cadre de la Maîtrise en géographie, cheminement </w:t>
      </w:r>
      <w:proofErr w:type="spellStart"/>
      <w:r w:rsidRPr="008D0E1B">
        <w:rPr>
          <w:sz w:val="12"/>
          <w:lang w:val="fr-FR"/>
        </w:rPr>
        <w:t>géodéveloppement</w:t>
      </w:r>
      <w:proofErr w:type="spellEnd"/>
      <w:r w:rsidRPr="008D0E1B">
        <w:rPr>
          <w:sz w:val="12"/>
          <w:lang w:val="fr-FR"/>
        </w:rPr>
        <w:t xml:space="preserve"> durable. Et mon sujet de recherche a pour site d'étude la piste </w:t>
      </w:r>
      <w:proofErr w:type="spellStart"/>
      <w:r w:rsidRPr="008D0E1B">
        <w:rPr>
          <w:sz w:val="12"/>
          <w:lang w:val="fr-FR"/>
        </w:rPr>
        <w:t>mul</w:t>
      </w:r>
      <w:proofErr w:type="spellEnd"/>
      <w:r w:rsidRPr="008D0E1B">
        <w:rPr>
          <w:sz w:val="12"/>
          <w:lang w:val="fr-FR"/>
        </w:rPr>
        <w:t xml:space="preserve"> </w:t>
      </w:r>
      <w:proofErr w:type="spellStart"/>
      <w:r w:rsidRPr="008D0E1B">
        <w:rPr>
          <w:sz w:val="12"/>
          <w:lang w:val="fr-FR"/>
        </w:rPr>
        <w:t>fonc</w:t>
      </w:r>
      <w:proofErr w:type="spellEnd"/>
      <w:r w:rsidRPr="008D0E1B">
        <w:rPr>
          <w:sz w:val="12"/>
          <w:lang w:val="fr-FR"/>
        </w:rPr>
        <w:t xml:space="preserve"> </w:t>
      </w:r>
      <w:proofErr w:type="spellStart"/>
      <w:r w:rsidRPr="008D0E1B">
        <w:rPr>
          <w:sz w:val="12"/>
          <w:lang w:val="fr-FR"/>
        </w:rPr>
        <w:t>onnelle</w:t>
      </w:r>
      <w:proofErr w:type="spellEnd"/>
      <w:r w:rsidRPr="008D0E1B">
        <w:rPr>
          <w:sz w:val="12"/>
          <w:lang w:val="fr-FR"/>
        </w:rPr>
        <w:t xml:space="preserve"> du pont Jacques Car er. </w:t>
      </w:r>
      <w:proofErr w:type="spellStart"/>
      <w:r w:rsidRPr="008D0E1B">
        <w:rPr>
          <w:sz w:val="12"/>
          <w:lang w:val="fr-FR"/>
        </w:rPr>
        <w:t>Bhe</w:t>
      </w:r>
      <w:proofErr w:type="spellEnd"/>
      <w:r w:rsidRPr="008D0E1B">
        <w:rPr>
          <w:sz w:val="12"/>
          <w:lang w:val="fr-FR"/>
        </w:rPr>
        <w:t xml:space="preserve"> oui </w:t>
      </w:r>
      <w:proofErr w:type="gramStart"/>
      <w:r w:rsidRPr="008D0E1B">
        <w:rPr>
          <w:rFonts w:ascii="Segoe UI Symbol" w:eastAsia="Segoe UI Emoji" w:hAnsi="Segoe UI Symbol" w:cs="Segoe UI Symbol"/>
          <w:sz w:val="12"/>
          <w:lang w:val="fr-FR"/>
        </w:rPr>
        <w:t>🙂</w:t>
      </w:r>
      <w:r w:rsidRPr="008D0E1B">
        <w:rPr>
          <w:sz w:val="12"/>
          <w:lang w:val="fr-FR"/>
        </w:rPr>
        <w:t>!</w:t>
      </w:r>
      <w:proofErr w:type="gramEnd"/>
    </w:p>
    <w:p w14:paraId="514D3396" w14:textId="77777777" w:rsidR="00A87D2C" w:rsidRPr="008D0E1B" w:rsidRDefault="00704BFB" w:rsidP="00952DFA">
      <w:pPr>
        <w:spacing w:after="124" w:line="265" w:lineRule="auto"/>
        <w:ind w:left="920"/>
        <w:jc w:val="left"/>
        <w:rPr>
          <w:lang w:val="fr-FR"/>
        </w:rPr>
      </w:pPr>
      <w:r w:rsidRPr="008D0E1B">
        <w:rPr>
          <w:sz w:val="12"/>
          <w:lang w:val="fr-FR"/>
        </w:rPr>
        <w:t>Voici une page d'</w:t>
      </w:r>
      <w:proofErr w:type="spellStart"/>
      <w:r w:rsidRPr="008D0E1B">
        <w:rPr>
          <w:sz w:val="12"/>
          <w:lang w:val="fr-FR"/>
        </w:rPr>
        <w:t>introduc</w:t>
      </w:r>
      <w:proofErr w:type="spellEnd"/>
      <w:r w:rsidRPr="008D0E1B">
        <w:rPr>
          <w:sz w:val="12"/>
          <w:lang w:val="fr-FR"/>
        </w:rPr>
        <w:t xml:space="preserve"> on et de mise en contexte de mon projet de recherche, si cela vous </w:t>
      </w:r>
      <w:proofErr w:type="gramStart"/>
      <w:r w:rsidRPr="008D0E1B">
        <w:rPr>
          <w:sz w:val="12"/>
          <w:lang w:val="fr-FR"/>
        </w:rPr>
        <w:t>intéresse:</w:t>
      </w:r>
      <w:proofErr w:type="gramEnd"/>
      <w:r w:rsidRPr="008D0E1B">
        <w:rPr>
          <w:sz w:val="12"/>
          <w:lang w:val="fr-FR"/>
        </w:rPr>
        <w:t xml:space="preserve"> </w:t>
      </w:r>
      <w:r w:rsidRPr="008D0E1B">
        <w:rPr>
          <w:color w:val="0000EE"/>
          <w:sz w:val="12"/>
          <w:u w:val="single" w:color="0000EE"/>
          <w:lang w:val="fr-FR"/>
        </w:rPr>
        <w:t>h ps://vince7lf.</w:t>
      </w:r>
      <w:r w:rsidRPr="008D0E1B">
        <w:rPr>
          <w:color w:val="0000EE"/>
          <w:sz w:val="12"/>
          <w:lang w:val="fr-FR"/>
        </w:rPr>
        <w:t>g</w:t>
      </w:r>
      <w:r w:rsidRPr="008D0E1B">
        <w:rPr>
          <w:color w:val="0000EE"/>
          <w:sz w:val="12"/>
          <w:u w:val="single" w:color="0000EE"/>
          <w:lang w:val="fr-FR"/>
        </w:rPr>
        <w:t>ithub.io/about.html</w:t>
      </w:r>
    </w:p>
    <w:p w14:paraId="19C0D57D" w14:textId="77777777" w:rsidR="00A87D2C" w:rsidRPr="008D0E1B" w:rsidRDefault="00704BFB" w:rsidP="00952DFA">
      <w:pPr>
        <w:spacing w:after="124" w:line="265" w:lineRule="auto"/>
        <w:ind w:left="920"/>
        <w:jc w:val="left"/>
        <w:rPr>
          <w:lang w:val="fr-FR"/>
        </w:rPr>
      </w:pPr>
      <w:r w:rsidRPr="008D0E1B">
        <w:rPr>
          <w:sz w:val="12"/>
          <w:lang w:val="fr-FR"/>
        </w:rPr>
        <w:t xml:space="preserve">En gros, je travaille sur un système qui </w:t>
      </w:r>
      <w:proofErr w:type="spellStart"/>
      <w:r w:rsidRPr="008D0E1B">
        <w:rPr>
          <w:sz w:val="12"/>
          <w:lang w:val="fr-FR"/>
        </w:rPr>
        <w:t>perme</w:t>
      </w:r>
      <w:proofErr w:type="spellEnd"/>
      <w:r w:rsidRPr="008D0E1B">
        <w:rPr>
          <w:sz w:val="12"/>
          <w:lang w:val="fr-FR"/>
        </w:rPr>
        <w:t xml:space="preserve"> rait de détecter </w:t>
      </w:r>
      <w:proofErr w:type="spellStart"/>
      <w:r w:rsidRPr="008D0E1B">
        <w:rPr>
          <w:sz w:val="12"/>
          <w:lang w:val="fr-FR"/>
        </w:rPr>
        <w:t>automa</w:t>
      </w:r>
      <w:proofErr w:type="spellEnd"/>
      <w:r w:rsidRPr="008D0E1B">
        <w:rPr>
          <w:sz w:val="12"/>
          <w:lang w:val="fr-FR"/>
        </w:rPr>
        <w:t xml:space="preserve"> </w:t>
      </w:r>
      <w:proofErr w:type="spellStart"/>
      <w:r w:rsidRPr="008D0E1B">
        <w:rPr>
          <w:sz w:val="12"/>
          <w:lang w:val="fr-FR"/>
        </w:rPr>
        <w:t>quement</w:t>
      </w:r>
      <w:proofErr w:type="spellEnd"/>
      <w:r w:rsidRPr="008D0E1B">
        <w:rPr>
          <w:sz w:val="12"/>
          <w:lang w:val="fr-FR"/>
        </w:rPr>
        <w:t xml:space="preserve"> les délimita </w:t>
      </w:r>
      <w:proofErr w:type="spellStart"/>
      <w:r w:rsidRPr="008D0E1B">
        <w:rPr>
          <w:sz w:val="12"/>
          <w:lang w:val="fr-FR"/>
        </w:rPr>
        <w:t>ons</w:t>
      </w:r>
      <w:proofErr w:type="spellEnd"/>
      <w:r w:rsidRPr="008D0E1B">
        <w:rPr>
          <w:sz w:val="12"/>
          <w:lang w:val="fr-FR"/>
        </w:rPr>
        <w:t xml:space="preserve"> de la piste cyclable, peu importe l'angle de vue et les </w:t>
      </w:r>
      <w:proofErr w:type="spellStart"/>
      <w:r w:rsidRPr="008D0E1B">
        <w:rPr>
          <w:sz w:val="12"/>
          <w:lang w:val="fr-FR"/>
        </w:rPr>
        <w:t>condi</w:t>
      </w:r>
      <w:proofErr w:type="spellEnd"/>
      <w:r w:rsidRPr="008D0E1B">
        <w:rPr>
          <w:sz w:val="12"/>
          <w:lang w:val="fr-FR"/>
        </w:rPr>
        <w:t xml:space="preserve"> </w:t>
      </w:r>
      <w:proofErr w:type="spellStart"/>
      <w:r w:rsidRPr="008D0E1B">
        <w:rPr>
          <w:sz w:val="12"/>
          <w:lang w:val="fr-FR"/>
        </w:rPr>
        <w:t>ons</w:t>
      </w:r>
      <w:proofErr w:type="spellEnd"/>
      <w:r w:rsidRPr="008D0E1B">
        <w:rPr>
          <w:sz w:val="12"/>
          <w:lang w:val="fr-FR"/>
        </w:rPr>
        <w:t xml:space="preserve"> de la surface (mouillée, neige, </w:t>
      </w:r>
      <w:proofErr w:type="spellStart"/>
      <w:r w:rsidRPr="008D0E1B">
        <w:rPr>
          <w:sz w:val="12"/>
          <w:lang w:val="fr-FR"/>
        </w:rPr>
        <w:t>etc</w:t>
      </w:r>
      <w:proofErr w:type="spellEnd"/>
      <w:r w:rsidRPr="008D0E1B">
        <w:rPr>
          <w:sz w:val="12"/>
          <w:lang w:val="fr-FR"/>
        </w:rPr>
        <w:t xml:space="preserve">). </w:t>
      </w:r>
    </w:p>
    <w:p w14:paraId="15CAE7A4" w14:textId="1F6646ED" w:rsidR="00A87D2C" w:rsidRPr="008D0E1B" w:rsidRDefault="00704BFB" w:rsidP="00952DFA">
      <w:pPr>
        <w:spacing w:after="0" w:line="265" w:lineRule="auto"/>
        <w:ind w:left="920"/>
        <w:jc w:val="left"/>
        <w:rPr>
          <w:lang w:val="fr-FR"/>
        </w:rPr>
      </w:pPr>
      <w:r w:rsidRPr="008D0E1B">
        <w:rPr>
          <w:sz w:val="12"/>
          <w:lang w:val="fr-FR"/>
        </w:rPr>
        <w:t xml:space="preserve">Et j'aurais besoin de "données", c'est à dire des images et des vidéos de la piste </w:t>
      </w:r>
      <w:proofErr w:type="spellStart"/>
      <w:r w:rsidRPr="008D0E1B">
        <w:rPr>
          <w:sz w:val="12"/>
          <w:lang w:val="fr-FR"/>
        </w:rPr>
        <w:t>mul</w:t>
      </w:r>
      <w:proofErr w:type="spellEnd"/>
      <w:r w:rsidRPr="008D0E1B">
        <w:rPr>
          <w:sz w:val="12"/>
          <w:lang w:val="fr-FR"/>
        </w:rPr>
        <w:t xml:space="preserve"> </w:t>
      </w:r>
      <w:proofErr w:type="spellStart"/>
      <w:r w:rsidRPr="008D0E1B">
        <w:rPr>
          <w:sz w:val="12"/>
          <w:lang w:val="fr-FR"/>
        </w:rPr>
        <w:t>fonc</w:t>
      </w:r>
      <w:proofErr w:type="spellEnd"/>
      <w:r w:rsidRPr="008D0E1B">
        <w:rPr>
          <w:sz w:val="12"/>
          <w:lang w:val="fr-FR"/>
        </w:rPr>
        <w:t xml:space="preserve"> </w:t>
      </w:r>
      <w:proofErr w:type="spellStart"/>
      <w:r w:rsidRPr="008D0E1B">
        <w:rPr>
          <w:sz w:val="12"/>
          <w:lang w:val="fr-FR"/>
        </w:rPr>
        <w:t>onnelle</w:t>
      </w:r>
      <w:proofErr w:type="spellEnd"/>
      <w:r w:rsidRPr="008D0E1B">
        <w:rPr>
          <w:sz w:val="12"/>
          <w:lang w:val="fr-FR"/>
        </w:rPr>
        <w:t>. J'en ai besoin pour tester et adapter des modèles de reconnaissance d'images. Et c'est super car vous en avez ... pas mal quand même (</w:t>
      </w:r>
      <w:r w:rsidRPr="008D0E1B">
        <w:rPr>
          <w:color w:val="0000EE"/>
          <w:sz w:val="12"/>
          <w:u w:val="single" w:color="0000EE"/>
          <w:lang w:val="fr-FR"/>
        </w:rPr>
        <w:t>h ps://www.flickr.com/photos/pontjacquescar er/</w:t>
      </w:r>
      <w:r w:rsidRPr="008D0E1B">
        <w:rPr>
          <w:sz w:val="12"/>
          <w:lang w:val="fr-FR"/>
        </w:rPr>
        <w:t xml:space="preserve">). </w:t>
      </w:r>
    </w:p>
    <w:p w14:paraId="24254024" w14:textId="77777777" w:rsidR="00A87D2C" w:rsidRPr="008D0E1B" w:rsidRDefault="00704BFB" w:rsidP="00952DFA">
      <w:pPr>
        <w:spacing w:after="124" w:line="265" w:lineRule="auto"/>
        <w:ind w:left="920"/>
        <w:jc w:val="left"/>
        <w:rPr>
          <w:lang w:val="fr-FR"/>
        </w:rPr>
      </w:pPr>
      <w:r w:rsidRPr="008D0E1B">
        <w:rPr>
          <w:sz w:val="12"/>
          <w:lang w:val="fr-FR"/>
        </w:rPr>
        <w:t>J'ai trouvé le tout grâce à votre site (</w:t>
      </w:r>
      <w:r w:rsidRPr="008D0E1B">
        <w:rPr>
          <w:color w:val="0000EE"/>
          <w:sz w:val="12"/>
          <w:u w:val="single" w:color="0000EE"/>
          <w:lang w:val="fr-FR"/>
        </w:rPr>
        <w:t>h p://pontjacquescar er365.com/contact/</w:t>
      </w:r>
      <w:r w:rsidRPr="008D0E1B">
        <w:rPr>
          <w:sz w:val="12"/>
          <w:lang w:val="fr-FR"/>
        </w:rPr>
        <w:t xml:space="preserve">), que j'ai trouvé en faisant des recherches d'images via Google. </w:t>
      </w:r>
    </w:p>
    <w:p w14:paraId="441A7C72" w14:textId="77777777" w:rsidR="00A87D2C" w:rsidRPr="008D0E1B" w:rsidRDefault="00704BFB" w:rsidP="00952DFA">
      <w:pPr>
        <w:spacing w:after="124" w:line="265" w:lineRule="auto"/>
        <w:ind w:left="920"/>
        <w:jc w:val="left"/>
        <w:rPr>
          <w:lang w:val="fr-FR"/>
        </w:rPr>
      </w:pPr>
      <w:r w:rsidRPr="008D0E1B">
        <w:rPr>
          <w:sz w:val="12"/>
          <w:lang w:val="fr-FR"/>
        </w:rPr>
        <w:t xml:space="preserve">Le premier </w:t>
      </w:r>
      <w:proofErr w:type="spellStart"/>
      <w:r w:rsidRPr="008D0E1B">
        <w:rPr>
          <w:sz w:val="12"/>
          <w:lang w:val="fr-FR"/>
        </w:rPr>
        <w:t>objec</w:t>
      </w:r>
      <w:proofErr w:type="spellEnd"/>
      <w:r w:rsidRPr="008D0E1B">
        <w:rPr>
          <w:sz w:val="12"/>
          <w:lang w:val="fr-FR"/>
        </w:rPr>
        <w:t xml:space="preserve"> f de mon </w:t>
      </w:r>
      <w:proofErr w:type="gramStart"/>
      <w:r w:rsidRPr="008D0E1B">
        <w:rPr>
          <w:sz w:val="12"/>
          <w:lang w:val="fr-FR"/>
        </w:rPr>
        <w:t>email</w:t>
      </w:r>
      <w:proofErr w:type="gramEnd"/>
      <w:r w:rsidRPr="008D0E1B">
        <w:rPr>
          <w:sz w:val="12"/>
          <w:lang w:val="fr-FR"/>
        </w:rPr>
        <w:t xml:space="preserve"> est de vous demander la permission d'u </w:t>
      </w:r>
      <w:proofErr w:type="spellStart"/>
      <w:r w:rsidRPr="008D0E1B">
        <w:rPr>
          <w:sz w:val="12"/>
          <w:lang w:val="fr-FR"/>
        </w:rPr>
        <w:t>liser</w:t>
      </w:r>
      <w:proofErr w:type="spellEnd"/>
      <w:r w:rsidRPr="008D0E1B">
        <w:rPr>
          <w:sz w:val="12"/>
          <w:lang w:val="fr-FR"/>
        </w:rPr>
        <w:t xml:space="preserve"> ces images et ces vidéos. À des fins de recherche pour ma maîtrise. Le second </w:t>
      </w:r>
      <w:proofErr w:type="spellStart"/>
      <w:r w:rsidRPr="008D0E1B">
        <w:rPr>
          <w:sz w:val="12"/>
          <w:lang w:val="fr-FR"/>
        </w:rPr>
        <w:t>objec</w:t>
      </w:r>
      <w:proofErr w:type="spellEnd"/>
      <w:r w:rsidRPr="008D0E1B">
        <w:rPr>
          <w:sz w:val="12"/>
          <w:lang w:val="fr-FR"/>
        </w:rPr>
        <w:t xml:space="preserve"> f, si vous me </w:t>
      </w:r>
      <w:proofErr w:type="spellStart"/>
      <w:r w:rsidRPr="008D0E1B">
        <w:rPr>
          <w:sz w:val="12"/>
          <w:lang w:val="fr-FR"/>
        </w:rPr>
        <w:t>donner</w:t>
      </w:r>
      <w:proofErr w:type="spellEnd"/>
      <w:r w:rsidRPr="008D0E1B">
        <w:rPr>
          <w:sz w:val="12"/>
          <w:lang w:val="fr-FR"/>
        </w:rPr>
        <w:t xml:space="preserve"> la permission, est de pouvoir récupérer ces images et vidéos, incluant toutes leurs différentes résolu </w:t>
      </w:r>
      <w:proofErr w:type="spellStart"/>
      <w:r w:rsidRPr="008D0E1B">
        <w:rPr>
          <w:sz w:val="12"/>
          <w:lang w:val="fr-FR"/>
        </w:rPr>
        <w:t>ons</w:t>
      </w:r>
      <w:proofErr w:type="spellEnd"/>
      <w:r w:rsidRPr="008D0E1B">
        <w:rPr>
          <w:sz w:val="12"/>
          <w:lang w:val="fr-FR"/>
        </w:rPr>
        <w:t xml:space="preserve">. </w:t>
      </w:r>
    </w:p>
    <w:p w14:paraId="4724F350" w14:textId="77777777" w:rsidR="00A87D2C" w:rsidRPr="008D0E1B" w:rsidRDefault="00704BFB" w:rsidP="00952DFA">
      <w:pPr>
        <w:spacing w:after="197" w:line="265" w:lineRule="auto"/>
        <w:ind w:left="920"/>
        <w:jc w:val="left"/>
        <w:rPr>
          <w:lang w:val="fr-FR"/>
        </w:rPr>
      </w:pPr>
      <w:r w:rsidRPr="008D0E1B">
        <w:rPr>
          <w:sz w:val="12"/>
          <w:lang w:val="fr-FR"/>
        </w:rPr>
        <w:t xml:space="preserve">Si vous voulez en discuter, cela me fera plaisir, je suis disponible </w:t>
      </w:r>
      <w:proofErr w:type="gramStart"/>
      <w:r w:rsidRPr="008D0E1B">
        <w:rPr>
          <w:sz w:val="12"/>
          <w:lang w:val="fr-FR"/>
        </w:rPr>
        <w:t>au:</w:t>
      </w:r>
      <w:proofErr w:type="gramEnd"/>
    </w:p>
    <w:p w14:paraId="6F970BFE" w14:textId="77777777" w:rsidR="00A87D2C" w:rsidRPr="008D0E1B" w:rsidRDefault="00704BFB" w:rsidP="00952DFA">
      <w:pPr>
        <w:spacing w:after="124" w:line="265" w:lineRule="auto"/>
        <w:ind w:left="920"/>
        <w:jc w:val="left"/>
        <w:rPr>
          <w:lang w:val="fr-FR"/>
        </w:rPr>
      </w:pPr>
      <w:r w:rsidRPr="008D0E1B">
        <w:rPr>
          <w:sz w:val="12"/>
          <w:lang w:val="fr-FR"/>
        </w:rPr>
        <w:lastRenderedPageBreak/>
        <w:t xml:space="preserve">Ou via </w:t>
      </w:r>
      <w:proofErr w:type="gramStart"/>
      <w:r w:rsidRPr="008D0E1B">
        <w:rPr>
          <w:sz w:val="12"/>
          <w:lang w:val="fr-FR"/>
        </w:rPr>
        <w:t>email</w:t>
      </w:r>
      <w:proofErr w:type="gramEnd"/>
      <w:r w:rsidRPr="008D0E1B">
        <w:rPr>
          <w:sz w:val="12"/>
          <w:lang w:val="fr-FR"/>
        </w:rPr>
        <w:t xml:space="preserve"> aussi.</w:t>
      </w:r>
    </w:p>
    <w:p w14:paraId="10B3F780" w14:textId="77777777" w:rsidR="00A87D2C" w:rsidRPr="008D0E1B" w:rsidRDefault="00704BFB" w:rsidP="00952DFA">
      <w:pPr>
        <w:spacing w:after="0" w:line="265" w:lineRule="auto"/>
        <w:ind w:left="920"/>
        <w:jc w:val="left"/>
        <w:rPr>
          <w:lang w:val="fr-FR"/>
        </w:rPr>
      </w:pPr>
      <w:r w:rsidRPr="008D0E1B">
        <w:rPr>
          <w:sz w:val="12"/>
          <w:lang w:val="fr-FR"/>
        </w:rPr>
        <w:t>J'</w:t>
      </w:r>
      <w:proofErr w:type="spellStart"/>
      <w:r w:rsidRPr="008D0E1B">
        <w:rPr>
          <w:sz w:val="12"/>
          <w:lang w:val="fr-FR"/>
        </w:rPr>
        <w:t>a</w:t>
      </w:r>
      <w:proofErr w:type="spellEnd"/>
      <w:r w:rsidRPr="008D0E1B">
        <w:rPr>
          <w:sz w:val="12"/>
          <w:lang w:val="fr-FR"/>
        </w:rPr>
        <w:t xml:space="preserve"> ends de vos nouvelles avec </w:t>
      </w:r>
      <w:proofErr w:type="spellStart"/>
      <w:r w:rsidRPr="008D0E1B">
        <w:rPr>
          <w:sz w:val="12"/>
          <w:lang w:val="fr-FR"/>
        </w:rPr>
        <w:t>impa</w:t>
      </w:r>
      <w:proofErr w:type="spellEnd"/>
      <w:r w:rsidRPr="008D0E1B">
        <w:rPr>
          <w:sz w:val="12"/>
          <w:lang w:val="fr-FR"/>
        </w:rPr>
        <w:t xml:space="preserve"> </w:t>
      </w:r>
      <w:proofErr w:type="spellStart"/>
      <w:r w:rsidRPr="008D0E1B">
        <w:rPr>
          <w:sz w:val="12"/>
          <w:lang w:val="fr-FR"/>
        </w:rPr>
        <w:t>ence</w:t>
      </w:r>
      <w:proofErr w:type="spellEnd"/>
      <w:r w:rsidRPr="008D0E1B">
        <w:rPr>
          <w:sz w:val="12"/>
          <w:lang w:val="fr-FR"/>
        </w:rPr>
        <w:t xml:space="preserve">. </w:t>
      </w:r>
    </w:p>
    <w:p w14:paraId="632AB673" w14:textId="77777777" w:rsidR="00A87D2C" w:rsidRPr="008D0E1B" w:rsidRDefault="00704BFB" w:rsidP="00952DFA">
      <w:pPr>
        <w:spacing w:after="124" w:line="265" w:lineRule="auto"/>
        <w:ind w:left="920"/>
        <w:jc w:val="left"/>
        <w:rPr>
          <w:lang w:val="fr-FR"/>
        </w:rPr>
      </w:pPr>
      <w:r w:rsidRPr="008D0E1B">
        <w:rPr>
          <w:sz w:val="12"/>
          <w:lang w:val="fr-FR"/>
        </w:rPr>
        <w:t xml:space="preserve">En a </w:t>
      </w:r>
      <w:proofErr w:type="spellStart"/>
      <w:r w:rsidRPr="008D0E1B">
        <w:rPr>
          <w:sz w:val="12"/>
          <w:lang w:val="fr-FR"/>
        </w:rPr>
        <w:t>endant</w:t>
      </w:r>
      <w:proofErr w:type="spellEnd"/>
      <w:r w:rsidRPr="008D0E1B">
        <w:rPr>
          <w:sz w:val="12"/>
          <w:lang w:val="fr-FR"/>
        </w:rPr>
        <w:t>, je vous souhaite une excellente journée ! Merci</w:t>
      </w:r>
    </w:p>
    <w:p w14:paraId="78A64885" w14:textId="77777777" w:rsidR="00A87D2C" w:rsidRPr="008D0E1B" w:rsidRDefault="00704BFB" w:rsidP="00952DFA">
      <w:pPr>
        <w:spacing w:after="406" w:line="265" w:lineRule="auto"/>
        <w:ind w:left="920"/>
        <w:jc w:val="left"/>
        <w:rPr>
          <w:lang w:val="fr-FR"/>
        </w:rPr>
      </w:pPr>
      <w:r w:rsidRPr="008D0E1B">
        <w:rPr>
          <w:sz w:val="12"/>
          <w:lang w:val="fr-FR"/>
        </w:rPr>
        <w:t>Vincent Le Falher</w:t>
      </w:r>
    </w:p>
    <w:p w14:paraId="1E3901FE" w14:textId="77777777" w:rsidR="00A87D2C" w:rsidRPr="008D0E1B" w:rsidRDefault="00704BFB" w:rsidP="00952DFA">
      <w:pPr>
        <w:spacing w:after="0" w:line="259" w:lineRule="auto"/>
        <w:ind w:left="813"/>
        <w:jc w:val="left"/>
        <w:rPr>
          <w:lang w:val="fr-FR"/>
        </w:rPr>
      </w:pPr>
      <w:r w:rsidRPr="008D0E1B">
        <w:rPr>
          <w:color w:val="212121"/>
          <w:sz w:val="12"/>
          <w:lang w:val="fr-FR"/>
        </w:rPr>
        <w:t>-- ---</w:t>
      </w:r>
    </w:p>
    <w:p w14:paraId="0C0E2181" w14:textId="77777777" w:rsidR="00A87D2C" w:rsidRPr="008D0E1B" w:rsidRDefault="00704BFB" w:rsidP="00952DFA">
      <w:pPr>
        <w:spacing w:after="127" w:line="259" w:lineRule="auto"/>
        <w:ind w:left="813"/>
        <w:jc w:val="left"/>
        <w:rPr>
          <w:lang w:val="fr-FR"/>
        </w:rPr>
      </w:pPr>
      <w:proofErr w:type="gramStart"/>
      <w:r w:rsidRPr="008D0E1B">
        <w:rPr>
          <w:color w:val="212121"/>
          <w:sz w:val="12"/>
          <w:lang w:val="fr-FR"/>
        </w:rPr>
        <w:t>Associa on</w:t>
      </w:r>
      <w:proofErr w:type="gramEnd"/>
      <w:r w:rsidRPr="008D0E1B">
        <w:rPr>
          <w:color w:val="212121"/>
          <w:sz w:val="12"/>
          <w:lang w:val="fr-FR"/>
        </w:rPr>
        <w:t xml:space="preserve"> des piétons et cyclistes du pont Jacques-Car er</w:t>
      </w:r>
    </w:p>
    <w:p w14:paraId="1527F622" w14:textId="77777777" w:rsidR="00A87D2C" w:rsidRPr="008D0E1B" w:rsidRDefault="00704BFB" w:rsidP="00952DFA">
      <w:pPr>
        <w:spacing w:after="283" w:line="233" w:lineRule="auto"/>
        <w:ind w:left="813"/>
        <w:jc w:val="left"/>
        <w:rPr>
          <w:lang w:val="fr-FR"/>
        </w:rPr>
      </w:pPr>
      <w:proofErr w:type="gramStart"/>
      <w:r w:rsidRPr="008D0E1B">
        <w:rPr>
          <w:color w:val="0000EE"/>
          <w:sz w:val="12"/>
          <w:u w:val="single" w:color="0000EE"/>
          <w:lang w:val="fr-FR"/>
        </w:rPr>
        <w:t>h</w:t>
      </w:r>
      <w:proofErr w:type="gramEnd"/>
      <w:r w:rsidRPr="008D0E1B">
        <w:rPr>
          <w:color w:val="0000EE"/>
          <w:sz w:val="12"/>
          <w:u w:val="single" w:color="0000EE"/>
          <w:lang w:val="fr-FR"/>
        </w:rPr>
        <w:t xml:space="preserve"> ps://www.facebook.com/associa </w:t>
      </w:r>
      <w:proofErr w:type="spellStart"/>
      <w:r w:rsidRPr="008D0E1B">
        <w:rPr>
          <w:color w:val="0000EE"/>
          <w:sz w:val="12"/>
          <w:u w:val="single" w:color="0000EE"/>
          <w:lang w:val="fr-FR"/>
        </w:rPr>
        <w:t>on.pietons.c</w:t>
      </w:r>
      <w:r w:rsidRPr="008D0E1B">
        <w:rPr>
          <w:color w:val="0000EE"/>
          <w:sz w:val="12"/>
          <w:lang w:val="fr-FR"/>
        </w:rPr>
        <w:t>y</w:t>
      </w:r>
      <w:r w:rsidRPr="008D0E1B">
        <w:rPr>
          <w:color w:val="0000EE"/>
          <w:sz w:val="12"/>
          <w:u w:val="single" w:color="0000EE"/>
          <w:lang w:val="fr-FR"/>
        </w:rPr>
        <w:t>clistes.pont.jacques.car</w:t>
      </w:r>
      <w:proofErr w:type="spellEnd"/>
      <w:r w:rsidRPr="008D0E1B">
        <w:rPr>
          <w:color w:val="0000EE"/>
          <w:sz w:val="12"/>
          <w:u w:val="single" w:color="0000EE"/>
          <w:lang w:val="fr-FR"/>
        </w:rPr>
        <w:t xml:space="preserve"> er/ h ps://twi er.com/</w:t>
      </w:r>
      <w:proofErr w:type="spellStart"/>
      <w:r w:rsidRPr="008D0E1B">
        <w:rPr>
          <w:color w:val="0000EE"/>
          <w:sz w:val="12"/>
          <w:u w:val="single" w:color="0000EE"/>
          <w:lang w:val="fr-FR"/>
        </w:rPr>
        <w:t>APCPontJCar</w:t>
      </w:r>
      <w:proofErr w:type="spellEnd"/>
      <w:r w:rsidRPr="008D0E1B">
        <w:rPr>
          <w:color w:val="0000EE"/>
          <w:sz w:val="12"/>
          <w:u w:val="single" w:color="0000EE"/>
          <w:lang w:val="fr-FR"/>
        </w:rPr>
        <w:t xml:space="preserve"> er</w:t>
      </w:r>
    </w:p>
    <w:p w14:paraId="391A2688" w14:textId="77777777" w:rsidR="00A87D2C" w:rsidRPr="008D0E1B" w:rsidRDefault="00704BFB" w:rsidP="00952DFA">
      <w:pPr>
        <w:spacing w:after="0" w:line="259" w:lineRule="auto"/>
        <w:ind w:left="691"/>
        <w:jc w:val="left"/>
        <w:rPr>
          <w:lang w:val="fr-FR"/>
        </w:rPr>
      </w:pPr>
      <w:r w:rsidRPr="008D0E1B">
        <w:rPr>
          <w:color w:val="212121"/>
          <w:sz w:val="12"/>
          <w:lang w:val="fr-FR"/>
        </w:rPr>
        <w:t>-- ---</w:t>
      </w:r>
    </w:p>
    <w:p w14:paraId="3B450161" w14:textId="77777777" w:rsidR="00A87D2C" w:rsidRPr="008D0E1B" w:rsidRDefault="00704BFB" w:rsidP="00952DFA">
      <w:pPr>
        <w:spacing w:after="127" w:line="259" w:lineRule="auto"/>
        <w:ind w:left="691"/>
        <w:jc w:val="left"/>
        <w:rPr>
          <w:lang w:val="fr-FR"/>
        </w:rPr>
      </w:pPr>
      <w:proofErr w:type="gramStart"/>
      <w:r w:rsidRPr="008D0E1B">
        <w:rPr>
          <w:color w:val="212121"/>
          <w:sz w:val="12"/>
          <w:lang w:val="fr-FR"/>
        </w:rPr>
        <w:t>Associa on</w:t>
      </w:r>
      <w:proofErr w:type="gramEnd"/>
      <w:r w:rsidRPr="008D0E1B">
        <w:rPr>
          <w:color w:val="212121"/>
          <w:sz w:val="12"/>
          <w:lang w:val="fr-FR"/>
        </w:rPr>
        <w:t xml:space="preserve"> des piétons et cyclistes du pont Jacques-Car er</w:t>
      </w:r>
    </w:p>
    <w:p w14:paraId="6152B523" w14:textId="77777777" w:rsidR="00A87D2C" w:rsidRPr="008D0E1B" w:rsidRDefault="00704BFB" w:rsidP="00952DFA">
      <w:pPr>
        <w:spacing w:after="3291" w:line="233" w:lineRule="auto"/>
        <w:ind w:left="691"/>
        <w:jc w:val="left"/>
        <w:rPr>
          <w:lang w:val="fr-FR"/>
        </w:rPr>
      </w:pPr>
      <w:proofErr w:type="gramStart"/>
      <w:r w:rsidRPr="008D0E1B">
        <w:rPr>
          <w:color w:val="0000EE"/>
          <w:sz w:val="12"/>
          <w:u w:val="single" w:color="0000EE"/>
          <w:lang w:val="fr-FR"/>
        </w:rPr>
        <w:t>h</w:t>
      </w:r>
      <w:proofErr w:type="gramEnd"/>
      <w:r w:rsidRPr="008D0E1B">
        <w:rPr>
          <w:color w:val="0000EE"/>
          <w:sz w:val="12"/>
          <w:u w:val="single" w:color="0000EE"/>
          <w:lang w:val="fr-FR"/>
        </w:rPr>
        <w:t xml:space="preserve"> ps://www.facebook.com/associa </w:t>
      </w:r>
      <w:proofErr w:type="spellStart"/>
      <w:r w:rsidRPr="008D0E1B">
        <w:rPr>
          <w:color w:val="0000EE"/>
          <w:sz w:val="12"/>
          <w:u w:val="single" w:color="0000EE"/>
          <w:lang w:val="fr-FR"/>
        </w:rPr>
        <w:t>on.pietons.c</w:t>
      </w:r>
      <w:r w:rsidRPr="008D0E1B">
        <w:rPr>
          <w:color w:val="0000EE"/>
          <w:sz w:val="12"/>
          <w:lang w:val="fr-FR"/>
        </w:rPr>
        <w:t>y</w:t>
      </w:r>
      <w:r w:rsidRPr="008D0E1B">
        <w:rPr>
          <w:color w:val="0000EE"/>
          <w:sz w:val="12"/>
          <w:u w:val="single" w:color="0000EE"/>
          <w:lang w:val="fr-FR"/>
        </w:rPr>
        <w:t>clistes.pont.jacques.car</w:t>
      </w:r>
      <w:proofErr w:type="spellEnd"/>
      <w:r w:rsidRPr="008D0E1B">
        <w:rPr>
          <w:color w:val="0000EE"/>
          <w:sz w:val="12"/>
          <w:u w:val="single" w:color="0000EE"/>
          <w:lang w:val="fr-FR"/>
        </w:rPr>
        <w:t xml:space="preserve"> er/ h ps://twi er.com/</w:t>
      </w:r>
      <w:proofErr w:type="spellStart"/>
      <w:r w:rsidRPr="008D0E1B">
        <w:rPr>
          <w:color w:val="0000EE"/>
          <w:sz w:val="12"/>
          <w:u w:val="single" w:color="0000EE"/>
          <w:lang w:val="fr-FR"/>
        </w:rPr>
        <w:t>APCPontJCar</w:t>
      </w:r>
      <w:proofErr w:type="spellEnd"/>
      <w:r w:rsidRPr="008D0E1B">
        <w:rPr>
          <w:color w:val="0000EE"/>
          <w:sz w:val="12"/>
          <w:u w:val="single" w:color="0000EE"/>
          <w:lang w:val="fr-FR"/>
        </w:rPr>
        <w:t xml:space="preserve"> er</w:t>
      </w:r>
    </w:p>
    <w:p w14:paraId="3CFBE3D2" w14:textId="77777777" w:rsidR="00A87D2C" w:rsidRPr="008D0E1B" w:rsidRDefault="00704BFB" w:rsidP="00952DFA">
      <w:pPr>
        <w:tabs>
          <w:tab w:val="center" w:pos="4511"/>
          <w:tab w:val="center" w:pos="8871"/>
        </w:tabs>
        <w:spacing w:after="68" w:line="265" w:lineRule="auto"/>
        <w:jc w:val="left"/>
        <w:rPr>
          <w:lang w:val="fr-FR"/>
        </w:rPr>
      </w:pPr>
      <w:r w:rsidRPr="008D0E1B">
        <w:rPr>
          <w:sz w:val="22"/>
          <w:lang w:val="fr-FR"/>
        </w:rPr>
        <w:tab/>
      </w: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2/2</w:t>
      </w:r>
    </w:p>
    <w:sectPr w:rsidR="00A87D2C" w:rsidRPr="008D0E1B"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kaël Germain" w:date="2021-12-10T16:21:00Z" w:initials="MG">
    <w:p w14:paraId="6532A733" w14:textId="41D74041" w:rsidR="0016461D" w:rsidRDefault="0016461D">
      <w:pPr>
        <w:pStyle w:val="Commentaire"/>
      </w:pPr>
      <w:r>
        <w:rPr>
          <w:rStyle w:val="Marquedecommentaire"/>
        </w:rPr>
        <w:annotationRef/>
      </w:r>
      <w:proofErr w:type="spellStart"/>
      <w:r>
        <w:t>Mettre</w:t>
      </w:r>
      <w:proofErr w:type="spellEnd"/>
      <w:r>
        <w:t xml:space="preserve"> la date</w:t>
      </w:r>
    </w:p>
  </w:comment>
  <w:comment w:id="1" w:author="Mickaël Germain" w:date="2021-11-12T10:58:00Z" w:initials="MG">
    <w:p w14:paraId="167CFA3F" w14:textId="28A7E9DA" w:rsidR="003C5024" w:rsidRPr="00DC196A" w:rsidRDefault="003C5024">
      <w:pPr>
        <w:pStyle w:val="Commentaire"/>
        <w:rPr>
          <w:lang w:val="fr-CA"/>
        </w:rPr>
      </w:pPr>
      <w:r>
        <w:rPr>
          <w:rStyle w:val="Marquedecommentaire"/>
        </w:rPr>
        <w:annotationRef/>
      </w:r>
      <w:r w:rsidRPr="00DC196A">
        <w:rPr>
          <w:lang w:val="fr-CA"/>
        </w:rPr>
        <w:t>Enlever l</w:t>
      </w:r>
      <w:r>
        <w:rPr>
          <w:lang w:val="fr-CA"/>
        </w:rPr>
        <w:t xml:space="preserve">es espaces </w:t>
      </w:r>
    </w:p>
  </w:comment>
  <w:comment w:id="2" w:author="Le Falher, Vincent" w:date="2021-11-15T22:00:00Z" w:initials="LFV">
    <w:p w14:paraId="4E6FB217" w14:textId="75D4271E"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14" w:author="Mickaël Germain" w:date="2021-11-12T12:17:00Z" w:initials="MG">
    <w:p w14:paraId="409693BE" w14:textId="1B65A1FA" w:rsidR="003C5024" w:rsidRPr="000A6E40" w:rsidRDefault="003C5024">
      <w:pPr>
        <w:pStyle w:val="Commentaire"/>
        <w:rPr>
          <w:lang w:val="fr-CA"/>
        </w:rPr>
      </w:pPr>
      <w:r>
        <w:rPr>
          <w:rStyle w:val="Marquedecommentaire"/>
        </w:rPr>
        <w:annotationRef/>
      </w:r>
      <w:r w:rsidRPr="000A6E40">
        <w:rPr>
          <w:lang w:val="fr-CA"/>
        </w:rPr>
        <w:t>Idem</w:t>
      </w:r>
    </w:p>
  </w:comment>
  <w:comment w:id="15" w:author="Le Falher, Vincent" w:date="2021-11-14T23:26:00Z" w:initials="LFV">
    <w:p w14:paraId="38ABEAAA" w14:textId="64F957E5" w:rsidR="003C5024" w:rsidRPr="00087F94" w:rsidRDefault="003C5024">
      <w:pPr>
        <w:pStyle w:val="Commentaire"/>
        <w:rPr>
          <w:lang w:val="fr-FR"/>
        </w:rPr>
      </w:pPr>
      <w:r>
        <w:rPr>
          <w:rStyle w:val="Marquedecommentaire"/>
        </w:rPr>
        <w:annotationRef/>
      </w:r>
      <w:proofErr w:type="gramStart"/>
      <w:r w:rsidRPr="00087F94">
        <w:rPr>
          <w:lang w:val="fr-FR"/>
        </w:rPr>
        <w:t>fait</w:t>
      </w:r>
      <w:proofErr w:type="gramEnd"/>
    </w:p>
  </w:comment>
  <w:comment w:id="17" w:author="Mickaël Germain" w:date="2021-11-12T11:10:00Z" w:initials="MG">
    <w:p w14:paraId="0218B82A" w14:textId="69E8DED7" w:rsidR="003C5024" w:rsidRPr="002E5769" w:rsidRDefault="003C5024">
      <w:pPr>
        <w:pStyle w:val="Commentaire"/>
        <w:rPr>
          <w:lang w:val="fr-CA"/>
        </w:rPr>
      </w:pPr>
      <w:r>
        <w:rPr>
          <w:rStyle w:val="Marquedecommentaire"/>
        </w:rPr>
        <w:annotationRef/>
      </w:r>
      <w:r w:rsidRPr="002E5769">
        <w:rPr>
          <w:lang w:val="fr-CA"/>
        </w:rPr>
        <w:t>C’est le point fort d</w:t>
      </w:r>
      <w:r>
        <w:rPr>
          <w:lang w:val="fr-CA"/>
        </w:rPr>
        <w:t>e cette partie. Si tu peux trouver d’autres exemples d’applications récentes …</w:t>
      </w:r>
    </w:p>
  </w:comment>
  <w:comment w:id="18" w:author="Le Falher, Vincent" w:date="2021-11-21T23:41:00Z" w:initials="LFV">
    <w:p w14:paraId="0C7B5BD6" w14:textId="25B0FDAB" w:rsidR="003C5024" w:rsidRPr="00103BB6" w:rsidRDefault="003C5024">
      <w:pPr>
        <w:pStyle w:val="Commentaire"/>
        <w:rPr>
          <w:lang w:val="fr-FR"/>
        </w:rPr>
      </w:pPr>
      <w:r>
        <w:rPr>
          <w:rStyle w:val="Marquedecommentaire"/>
        </w:rPr>
        <w:annotationRef/>
      </w:r>
      <w:proofErr w:type="gramStart"/>
      <w:r w:rsidRPr="001E4BF8">
        <w:rPr>
          <w:lang w:val="fr-FR"/>
        </w:rPr>
        <w:t>fait</w:t>
      </w:r>
      <w:proofErr w:type="gramEnd"/>
    </w:p>
  </w:comment>
  <w:comment w:id="19" w:author="Mickaël Germain" w:date="2021-11-12T11:10:00Z" w:initials="MG">
    <w:p w14:paraId="4845D853" w14:textId="11ABAD01" w:rsidR="003C5024" w:rsidRPr="002E5769" w:rsidRDefault="003C5024">
      <w:pPr>
        <w:pStyle w:val="Commentaire"/>
        <w:rPr>
          <w:lang w:val="fr-CA"/>
        </w:rPr>
      </w:pPr>
      <w:r>
        <w:rPr>
          <w:rStyle w:val="Marquedecommentaire"/>
        </w:rPr>
        <w:annotationRef/>
      </w:r>
      <w:r w:rsidRPr="002E5769">
        <w:rPr>
          <w:lang w:val="fr-CA"/>
        </w:rPr>
        <w:t>Placer quelques r</w:t>
      </w:r>
      <w:r>
        <w:rPr>
          <w:lang w:val="fr-CA"/>
        </w:rPr>
        <w:t xml:space="preserve">éférences des matériels (les </w:t>
      </w:r>
      <w:proofErr w:type="spellStart"/>
      <w:r>
        <w:rPr>
          <w:lang w:val="fr-CA"/>
        </w:rPr>
        <w:t>sutes</w:t>
      </w:r>
      <w:proofErr w:type="spellEnd"/>
      <w:r>
        <w:rPr>
          <w:lang w:val="fr-CA"/>
        </w:rPr>
        <w:t xml:space="preserve"> web rn réf)</w:t>
      </w:r>
    </w:p>
  </w:comment>
  <w:comment w:id="20" w:author="Le Falher, Vincent" w:date="2021-11-19T23:36:00Z" w:initials="LFV">
    <w:p w14:paraId="526703A9" w14:textId="1FC73BE3" w:rsidR="003C5024" w:rsidRPr="00F97B05" w:rsidRDefault="003C5024">
      <w:pPr>
        <w:pStyle w:val="Commentaire"/>
        <w:rPr>
          <w:lang w:val="fr-FR"/>
        </w:rPr>
      </w:pPr>
      <w:r>
        <w:rPr>
          <w:rStyle w:val="Marquedecommentaire"/>
        </w:rPr>
        <w:annotationRef/>
      </w:r>
      <w:proofErr w:type="gramStart"/>
      <w:r w:rsidRPr="00F97B05">
        <w:rPr>
          <w:lang w:val="fr-FR"/>
        </w:rPr>
        <w:t>fait</w:t>
      </w:r>
      <w:proofErr w:type="gramEnd"/>
    </w:p>
  </w:comment>
  <w:comment w:id="35" w:author="Mickaël Germain" w:date="2021-11-12T11:19:00Z" w:initials="MG">
    <w:p w14:paraId="776F73E7" w14:textId="5902AB9B" w:rsidR="003C5024" w:rsidRPr="0073000E" w:rsidRDefault="003C5024">
      <w:pPr>
        <w:pStyle w:val="Commentaire"/>
        <w:rPr>
          <w:lang w:val="fr-CA"/>
        </w:rPr>
      </w:pPr>
      <w:r>
        <w:rPr>
          <w:rStyle w:val="Marquedecommentaire"/>
        </w:rPr>
        <w:annotationRef/>
      </w:r>
      <w:r w:rsidRPr="0073000E">
        <w:rPr>
          <w:lang w:val="fr-CA"/>
        </w:rPr>
        <w:t>C’est l</w:t>
      </w:r>
      <w:r>
        <w:rPr>
          <w:lang w:val="fr-CA"/>
        </w:rPr>
        <w:t xml:space="preserve">a même chose avec </w:t>
      </w:r>
      <w:proofErr w:type="spellStart"/>
      <w:r>
        <w:rPr>
          <w:lang w:val="fr-CA"/>
        </w:rPr>
        <w:t>PyTorch</w:t>
      </w:r>
      <w:proofErr w:type="spellEnd"/>
    </w:p>
  </w:comment>
  <w:comment w:id="36" w:author="Le Falher, Vincent" w:date="2021-11-15T20:49:00Z" w:initials="LFV">
    <w:p w14:paraId="6C9A40F6" w14:textId="6B651291"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39" w:author="Mickaël Germain" w:date="2021-11-12T11:19:00Z" w:initials="MG">
    <w:p w14:paraId="3EA3CFA8" w14:textId="77777777" w:rsidR="003C5024" w:rsidRPr="0073000E" w:rsidRDefault="003C5024" w:rsidP="00432DDC">
      <w:pPr>
        <w:pStyle w:val="Commentaire"/>
        <w:rPr>
          <w:lang w:val="fr-CA"/>
        </w:rPr>
      </w:pPr>
      <w:r>
        <w:rPr>
          <w:rStyle w:val="Marquedecommentaire"/>
        </w:rPr>
        <w:annotationRef/>
      </w:r>
      <w:r w:rsidRPr="0073000E">
        <w:rPr>
          <w:lang w:val="fr-CA"/>
        </w:rPr>
        <w:t>Placer e</w:t>
      </w:r>
      <w:r>
        <w:rPr>
          <w:lang w:val="fr-CA"/>
        </w:rPr>
        <w:t>n haut pour un tableau (norme de rédaction</w:t>
      </w:r>
    </w:p>
  </w:comment>
  <w:comment w:id="40" w:author="Le Falher, Vincent" w:date="2021-11-15T20:49:00Z" w:initials="LFV">
    <w:p w14:paraId="30DC2F81" w14:textId="66C558FB"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60" w:author="Mickaël Germain" w:date="2021-11-12T11:34:00Z" w:initials="MG">
    <w:p w14:paraId="53768D27" w14:textId="3C963AA8" w:rsidR="003C5024" w:rsidRPr="001339FA" w:rsidRDefault="003C5024">
      <w:pPr>
        <w:pStyle w:val="Commentaire"/>
        <w:rPr>
          <w:lang w:val="fr-CA"/>
        </w:rPr>
      </w:pPr>
      <w:r>
        <w:rPr>
          <w:rStyle w:val="Marquedecommentaire"/>
        </w:rPr>
        <w:annotationRef/>
      </w:r>
      <w:r w:rsidRPr="001339FA">
        <w:rPr>
          <w:lang w:val="fr-CA"/>
        </w:rPr>
        <w:t>Mieux r</w:t>
      </w:r>
      <w:r>
        <w:rPr>
          <w:lang w:val="fr-CA"/>
        </w:rPr>
        <w:t>eprésenter les items et les sous-items</w:t>
      </w:r>
    </w:p>
  </w:comment>
  <w:comment w:id="61" w:author="Le Falher, Vincent" w:date="2021-11-15T20:51:00Z" w:initials="LFV">
    <w:p w14:paraId="7CB14F3F" w14:textId="3ABB51CF" w:rsidR="003C5024" w:rsidRPr="00B35A7A" w:rsidRDefault="003C5024">
      <w:pPr>
        <w:pStyle w:val="Commentaire"/>
        <w:rPr>
          <w:lang w:val="fr-FR"/>
        </w:rPr>
      </w:pPr>
      <w:r>
        <w:rPr>
          <w:rStyle w:val="Marquedecommentaire"/>
        </w:rPr>
        <w:annotationRef/>
      </w:r>
      <w:proofErr w:type="gramStart"/>
      <w:r w:rsidRPr="00B35A7A">
        <w:rPr>
          <w:lang w:val="fr-FR"/>
        </w:rPr>
        <w:t>fait</w:t>
      </w:r>
      <w:proofErr w:type="gramEnd"/>
    </w:p>
  </w:comment>
  <w:comment w:id="72" w:author="Mickaël Germain" w:date="2021-12-10T16:18:00Z" w:initials="MG">
    <w:p w14:paraId="5AC4144B" w14:textId="7C084B03" w:rsidR="0016461D" w:rsidRDefault="0016461D">
      <w:pPr>
        <w:pStyle w:val="Commentaire"/>
      </w:pPr>
      <w:r>
        <w:rPr>
          <w:rStyle w:val="Marquedecommentaire"/>
        </w:rPr>
        <w:annotationRef/>
      </w:r>
      <w:r>
        <w:t>Word (verifier) pour GitHub</w:t>
      </w:r>
    </w:p>
  </w:comment>
  <w:comment w:id="77" w:author="Mickaël Germain" w:date="2021-11-12T11:37:00Z" w:initials="MG">
    <w:p w14:paraId="3B4844EE" w14:textId="01B53CAA" w:rsidR="003C5024" w:rsidRPr="001A5703" w:rsidRDefault="003C5024">
      <w:pPr>
        <w:pStyle w:val="Commentaire"/>
        <w:rPr>
          <w:lang w:val="fr-CA"/>
        </w:rPr>
      </w:pPr>
      <w:r>
        <w:rPr>
          <w:rStyle w:val="Marquedecommentaire"/>
        </w:rPr>
        <w:annotationRef/>
      </w:r>
      <w:r w:rsidRPr="001A5703">
        <w:rPr>
          <w:lang w:val="fr-CA"/>
        </w:rPr>
        <w:t>Placer des numéros</w:t>
      </w:r>
      <w:r>
        <w:rPr>
          <w:lang w:val="fr-CA"/>
        </w:rPr>
        <w:t xml:space="preserve"> ou lettres? a)</w:t>
      </w:r>
    </w:p>
  </w:comment>
  <w:comment w:id="78" w:author="Le Falher, Vincent" w:date="2021-11-15T20:51:00Z" w:initials="LFV">
    <w:p w14:paraId="40B795AD" w14:textId="1D2F84C7"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83" w:author="Mickaël Germain" w:date="2021-11-12T11:36:00Z" w:initials="MG">
    <w:p w14:paraId="4AA92B41" w14:textId="09FCBF39" w:rsidR="003C5024" w:rsidRPr="001A5703" w:rsidRDefault="003C5024">
      <w:pPr>
        <w:pStyle w:val="Commentaire"/>
        <w:rPr>
          <w:lang w:val="fr-CA"/>
        </w:rPr>
      </w:pPr>
      <w:r>
        <w:rPr>
          <w:rStyle w:val="Marquedecommentaire"/>
        </w:rPr>
        <w:annotationRef/>
      </w:r>
      <w:proofErr w:type="spellStart"/>
      <w:r w:rsidRPr="001A5703">
        <w:rPr>
          <w:lang w:val="fr-CA"/>
        </w:rPr>
        <w:t>J</w:t>
      </w:r>
      <w:proofErr w:type="spellEnd"/>
      <w:r w:rsidRPr="001A5703">
        <w:rPr>
          <w:lang w:val="fr-CA"/>
        </w:rPr>
        <w:t xml:space="preserve"> sais q</w:t>
      </w:r>
      <w:r>
        <w:rPr>
          <w:lang w:val="fr-CA"/>
        </w:rPr>
        <w:t>ue cela peut être long, mais un réviseur va te demander de lister toutes les composantes : (</w:t>
      </w:r>
      <w:proofErr w:type="gramStart"/>
      <w:r>
        <w:rPr>
          <w:lang w:val="fr-CA"/>
        </w:rPr>
        <w:t>1)…</w:t>
      </w:r>
      <w:proofErr w:type="gramEnd"/>
      <w:r>
        <w:rPr>
          <w:lang w:val="fr-CA"/>
        </w:rPr>
        <w:t>, (b)….,</w:t>
      </w:r>
    </w:p>
  </w:comment>
  <w:comment w:id="84" w:author="Le Falher, Vincent" w:date="2021-11-15T21:57:00Z" w:initials="LFV">
    <w:p w14:paraId="0D71A850" w14:textId="7F55BCD6"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87" w:author="Mickaël Germain" w:date="2021-12-10T16:17:00Z" w:initials="MG">
    <w:p w14:paraId="7C3EB6D1" w14:textId="2EFA7E17" w:rsidR="0016461D" w:rsidRPr="0016461D" w:rsidRDefault="0016461D">
      <w:pPr>
        <w:pStyle w:val="Commentaire"/>
        <w:rPr>
          <w:lang w:val="fr-CA"/>
        </w:rPr>
      </w:pPr>
      <w:r>
        <w:rPr>
          <w:rStyle w:val="Marquedecommentaire"/>
        </w:rPr>
        <w:annotationRef/>
      </w:r>
      <w:r w:rsidRPr="0016461D">
        <w:rPr>
          <w:lang w:val="fr-CA"/>
        </w:rPr>
        <w:t>Ajouter un</w:t>
      </w:r>
      <w:r>
        <w:rPr>
          <w:lang w:val="fr-CA"/>
        </w:rPr>
        <w:t>e cohérence dans les tableaux</w:t>
      </w:r>
    </w:p>
  </w:comment>
  <w:comment w:id="88" w:author="Mickaël Germain" w:date="2021-11-12T11:38:00Z" w:initials="MG">
    <w:p w14:paraId="20E4FDCE" w14:textId="55E3E85A" w:rsidR="003C5024" w:rsidRPr="001A5703" w:rsidRDefault="003C5024">
      <w:pPr>
        <w:pStyle w:val="Commentaire"/>
        <w:rPr>
          <w:lang w:val="fr-CA"/>
        </w:rPr>
      </w:pPr>
      <w:r>
        <w:rPr>
          <w:rStyle w:val="Marquedecommentaire"/>
        </w:rPr>
        <w:annotationRef/>
      </w:r>
      <w:r w:rsidRPr="001A5703">
        <w:rPr>
          <w:lang w:val="fr-CA"/>
        </w:rPr>
        <w:t>Sous</w:t>
      </w:r>
      <w:r>
        <w:rPr>
          <w:lang w:val="fr-CA"/>
        </w:rPr>
        <w:t>-catégorie à identifier …</w:t>
      </w:r>
    </w:p>
  </w:comment>
  <w:comment w:id="89" w:author="Le Falher, Vincent" w:date="2021-11-16T18:00:00Z" w:initials="LFV">
    <w:p w14:paraId="2C872965" w14:textId="009D4D12" w:rsidR="003C5024" w:rsidRPr="00C65353" w:rsidRDefault="003C5024">
      <w:pPr>
        <w:pStyle w:val="Commentaire"/>
        <w:rPr>
          <w:lang w:val="fr-FR"/>
        </w:rPr>
      </w:pPr>
      <w:r>
        <w:rPr>
          <w:rStyle w:val="Marquedecommentaire"/>
        </w:rPr>
        <w:annotationRef/>
      </w:r>
      <w:proofErr w:type="gramStart"/>
      <w:r w:rsidRPr="00C65353">
        <w:rPr>
          <w:lang w:val="fr-FR"/>
        </w:rPr>
        <w:t>fait</w:t>
      </w:r>
      <w:proofErr w:type="gramEnd"/>
    </w:p>
  </w:comment>
  <w:comment w:id="115" w:author="Mickaël Germain" w:date="2021-11-12T11:41:00Z" w:initials="MG">
    <w:p w14:paraId="48E2F4EA" w14:textId="76730B9C" w:rsidR="003C5024" w:rsidRPr="00D23ABA" w:rsidRDefault="003C5024">
      <w:pPr>
        <w:pStyle w:val="Commentaire"/>
        <w:rPr>
          <w:lang w:val="fr-CA"/>
        </w:rPr>
      </w:pPr>
      <w:r>
        <w:rPr>
          <w:rStyle w:val="Marquedecommentaire"/>
        </w:rPr>
        <w:annotationRef/>
      </w:r>
      <w:r w:rsidRPr="00D23ABA">
        <w:rPr>
          <w:lang w:val="fr-CA"/>
        </w:rPr>
        <w:t>Reference?</w:t>
      </w:r>
    </w:p>
  </w:comment>
  <w:comment w:id="116" w:author="Le Falher, Vincent" w:date="2021-11-20T09:24:00Z" w:initials="LFV">
    <w:p w14:paraId="019651AA" w14:textId="0D23D93B" w:rsidR="003C5024" w:rsidRPr="00CC7D01" w:rsidRDefault="003C5024">
      <w:pPr>
        <w:pStyle w:val="Commentaire"/>
        <w:rPr>
          <w:lang w:val="fr-FR"/>
        </w:rPr>
      </w:pPr>
      <w:r>
        <w:rPr>
          <w:rStyle w:val="Marquedecommentaire"/>
        </w:rPr>
        <w:annotationRef/>
      </w:r>
      <w:r w:rsidRPr="00CC7D01">
        <w:rPr>
          <w:lang w:val="fr-FR"/>
        </w:rPr>
        <w:t>Dans le tableau des données</w:t>
      </w:r>
    </w:p>
  </w:comment>
  <w:comment w:id="118" w:author="Mickaël Germain" w:date="2021-11-12T11:42:00Z" w:initials="MG">
    <w:p w14:paraId="36915007" w14:textId="14C5C291" w:rsidR="003C5024" w:rsidRPr="00D23ABA" w:rsidRDefault="003C5024">
      <w:pPr>
        <w:pStyle w:val="Commentaire"/>
        <w:rPr>
          <w:lang w:val="fr-CA"/>
        </w:rPr>
      </w:pPr>
      <w:r>
        <w:rPr>
          <w:rStyle w:val="Marquedecommentaire"/>
        </w:rPr>
        <w:annotationRef/>
      </w:r>
      <w:r w:rsidRPr="00D23ABA">
        <w:rPr>
          <w:lang w:val="fr-CA"/>
        </w:rPr>
        <w:t>Uniformiser l</w:t>
      </w:r>
      <w:r>
        <w:rPr>
          <w:lang w:val="fr-CA"/>
        </w:rPr>
        <w:t>es titre (en gras ici)</w:t>
      </w:r>
    </w:p>
  </w:comment>
  <w:comment w:id="119" w:author="Le Falher, Vincent" w:date="2021-11-15T21:58:00Z" w:initials="LFV">
    <w:p w14:paraId="7CC13914" w14:textId="15D2909D"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122" w:author="Mickaël Germain" w:date="2021-11-12T12:28:00Z" w:initials="MG">
    <w:p w14:paraId="2D4926F0" w14:textId="227DD60A" w:rsidR="003C5024" w:rsidRPr="006866E0" w:rsidRDefault="003C5024">
      <w:pPr>
        <w:pStyle w:val="Commentaire"/>
        <w:rPr>
          <w:lang w:val="fr-CA"/>
        </w:rPr>
      </w:pPr>
      <w:r>
        <w:rPr>
          <w:rStyle w:val="Marquedecommentair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23" w:author="Le Falher, Vincent" w:date="2021-11-15T21:58:00Z" w:initials="LFV">
    <w:p w14:paraId="12C2B9B8" w14:textId="3274BA59"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124" w:author="Mickaël Germain" w:date="2021-11-12T11:55:00Z" w:initials="MG">
    <w:p w14:paraId="380A6057" w14:textId="43BA0002" w:rsidR="003C5024" w:rsidRPr="00F04369" w:rsidRDefault="003C5024">
      <w:pPr>
        <w:pStyle w:val="Commentaire"/>
        <w:rPr>
          <w:lang w:val="fr-CA"/>
        </w:rPr>
      </w:pPr>
      <w:r>
        <w:rPr>
          <w:rStyle w:val="Marquedecommentaire"/>
        </w:rPr>
        <w:annotationRef/>
      </w:r>
      <w:r w:rsidRPr="00F04369">
        <w:rPr>
          <w:lang w:val="fr-CA"/>
        </w:rPr>
        <w:t>Changer les items</w:t>
      </w:r>
    </w:p>
  </w:comment>
  <w:comment w:id="125" w:author="Le Falher, Vincent" w:date="2021-11-15T21:58:00Z" w:initials="LFV">
    <w:p w14:paraId="1EF2F890" w14:textId="54BFC916"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132" w:author="Mickaël Germain" w:date="2021-11-12T11:55:00Z" w:initials="MG">
    <w:p w14:paraId="4906E758" w14:textId="569170EA" w:rsidR="003C5024" w:rsidRPr="00F04369" w:rsidRDefault="003C5024">
      <w:pPr>
        <w:pStyle w:val="Commentaire"/>
        <w:rPr>
          <w:lang w:val="fr-CA"/>
        </w:rPr>
      </w:pPr>
      <w:r>
        <w:rPr>
          <w:rStyle w:val="Marquedecommentaire"/>
        </w:rPr>
        <w:annotationRef/>
      </w:r>
      <w:r w:rsidRPr="00F04369">
        <w:rPr>
          <w:lang w:val="fr-CA"/>
        </w:rPr>
        <w:t>Reformuler le</w:t>
      </w:r>
      <w:r>
        <w:rPr>
          <w:lang w:val="fr-CA"/>
        </w:rPr>
        <w:t>s items en évitant de faire des phrases </w:t>
      </w:r>
      <w:r w:rsidRPr="00F04369">
        <w:rPr>
          <mc:AlternateContent>
            <mc:Choice Requires="w16se"/>
            <mc:Fallback>
              <w:rFonts w:ascii="Segoe UI Emoji" w:eastAsia="Segoe UI Emoji" w:hAnsi="Segoe UI Emoji" w:cs="Segoe UI Emoji"/>
            </mc:Fallback>
          </mc:AlternateContent>
          <w:lang w:val="fr-CA"/>
        </w:rPr>
        <mc:AlternateContent>
          <mc:Choice Requires="w16se">
            <w16se:symEx w16se:font="Segoe UI Emoji" w16se:char="1F60A"/>
          </mc:Choice>
          <mc:Fallback>
            <w:t>😊</w:t>
          </mc:Fallback>
        </mc:AlternateContent>
      </w:r>
    </w:p>
  </w:comment>
  <w:comment w:id="133" w:author="Le Falher, Vincent" w:date="2021-11-15T21:58:00Z" w:initials="LFV">
    <w:p w14:paraId="4825EA64" w14:textId="7087D6DF" w:rsidR="003C5024" w:rsidRPr="00A8273E" w:rsidRDefault="003C5024">
      <w:pPr>
        <w:pStyle w:val="Commentaire"/>
        <w:rPr>
          <w:lang w:val="fr-FR"/>
        </w:rPr>
      </w:pPr>
      <w:r>
        <w:rPr>
          <w:rStyle w:val="Marquedecommentaire"/>
        </w:rPr>
        <w:annotationRef/>
      </w:r>
      <w:proofErr w:type="gramStart"/>
      <w:r w:rsidRPr="00A8273E">
        <w:rPr>
          <w:lang w:val="fr-FR"/>
        </w:rPr>
        <w:t>fait</w:t>
      </w:r>
      <w:proofErr w:type="gramEnd"/>
    </w:p>
  </w:comment>
  <w:comment w:id="146" w:author="Mickaël Germain" w:date="2021-12-10T16:03:00Z" w:initials="MG">
    <w:p w14:paraId="7AF982C5" w14:textId="7DD9A8B6" w:rsidR="003C5024" w:rsidRPr="003C5024" w:rsidRDefault="003C5024">
      <w:pPr>
        <w:pStyle w:val="Commentaire"/>
        <w:rPr>
          <w:lang w:val="fr-CA"/>
        </w:rPr>
      </w:pPr>
      <w:r>
        <w:rPr>
          <w:rStyle w:val="Marquedecommentaire"/>
        </w:rPr>
        <w:annotationRef/>
      </w:r>
      <w:r w:rsidRPr="003C5024">
        <w:rPr>
          <w:lang w:val="fr-CA"/>
        </w:rPr>
        <w:t xml:space="preserve">Figure (être </w:t>
      </w:r>
      <w:proofErr w:type="spellStart"/>
      <w:r w:rsidRPr="003C5024">
        <w:rPr>
          <w:lang w:val="fr-CA"/>
        </w:rPr>
        <w:t>coherent</w:t>
      </w:r>
      <w:proofErr w:type="spellEnd"/>
      <w:r w:rsidRPr="003C5024">
        <w:rPr>
          <w:lang w:val="fr-CA"/>
        </w:rPr>
        <w:t xml:space="preserve"> dans l</w:t>
      </w:r>
      <w:r>
        <w:rPr>
          <w:lang w:val="fr-CA"/>
        </w:rPr>
        <w:t>’</w:t>
      </w:r>
      <w:proofErr w:type="spellStart"/>
      <w:r>
        <w:rPr>
          <w:lang w:val="fr-CA"/>
        </w:rPr>
        <w:t>écrtiure</w:t>
      </w:r>
      <w:proofErr w:type="spellEnd"/>
      <w:r>
        <w:rPr>
          <w:lang w:val="fr-CA"/>
        </w:rPr>
        <w:t>)</w:t>
      </w:r>
    </w:p>
  </w:comment>
  <w:comment w:id="150" w:author="Mickaël Germain" w:date="2021-11-12T11:58:00Z" w:initials="MG">
    <w:p w14:paraId="71BDCCB2" w14:textId="504B84B5" w:rsidR="003C5024" w:rsidRPr="004A6F25" w:rsidRDefault="003C5024">
      <w:pPr>
        <w:pStyle w:val="Commentaire"/>
        <w:rPr>
          <w:lang w:val="fr-CA"/>
        </w:rPr>
      </w:pPr>
      <w:r>
        <w:rPr>
          <w:rStyle w:val="Marquedecommentaire"/>
        </w:rPr>
        <w:annotationRef/>
      </w:r>
      <w:proofErr w:type="gramStart"/>
      <w:r w:rsidRPr="004A6F25">
        <w:rPr>
          <w:lang w:val="fr-CA"/>
        </w:rPr>
        <w:t>Elle ne sont</w:t>
      </w:r>
      <w:proofErr w:type="gramEnd"/>
      <w:r w:rsidRPr="004A6F25">
        <w:rPr>
          <w:lang w:val="fr-CA"/>
        </w:rPr>
        <w:t xml:space="preserve"> pas c</w:t>
      </w:r>
      <w:r>
        <w:rPr>
          <w:lang w:val="fr-CA"/>
        </w:rPr>
        <w:t>itées dans la revue de littérature?</w:t>
      </w:r>
    </w:p>
  </w:comment>
  <w:comment w:id="151" w:author="Mickaël Germain" w:date="2021-11-12T11:57:00Z" w:initials="MG">
    <w:p w14:paraId="3730D1F0" w14:textId="4994EFBC" w:rsidR="003C5024" w:rsidRPr="004A6F25" w:rsidRDefault="003C5024">
      <w:pPr>
        <w:pStyle w:val="Commentaire"/>
        <w:rPr>
          <w:lang w:val="fr-CA"/>
        </w:rPr>
      </w:pPr>
      <w:r>
        <w:rPr>
          <w:rStyle w:val="Marquedecommentaire"/>
        </w:rPr>
        <w:annotationRef/>
      </w:r>
      <w:r w:rsidRPr="004A6F25">
        <w:rPr>
          <w:lang w:val="fr-CA"/>
        </w:rPr>
        <w:t xml:space="preserve">Uniformise </w:t>
      </w:r>
      <w:proofErr w:type="spellStart"/>
      <w:r w:rsidRPr="004A6F25">
        <w:rPr>
          <w:lang w:val="fr-CA"/>
        </w:rPr>
        <w:t>rl</w:t>
      </w:r>
      <w:r>
        <w:rPr>
          <w:lang w:val="fr-CA"/>
        </w:rPr>
        <w:t>’écriture</w:t>
      </w:r>
      <w:proofErr w:type="spellEnd"/>
      <w:r>
        <w:rPr>
          <w:lang w:val="fr-CA"/>
        </w:rPr>
        <w:t xml:space="preserve"> </w:t>
      </w:r>
      <w:proofErr w:type="gramStart"/>
      <w:r>
        <w:rPr>
          <w:lang w:val="fr-CA"/>
        </w:rPr>
        <w:t>des architecture</w:t>
      </w:r>
      <w:proofErr w:type="gramEnd"/>
      <w:r>
        <w:rPr>
          <w:lang w:val="fr-CA"/>
        </w:rPr>
        <w:t>. Tout en italique…</w:t>
      </w:r>
    </w:p>
  </w:comment>
  <w:comment w:id="152" w:author="Le Falher, Vincent" w:date="2021-11-19T23:39:00Z" w:initials="LFV">
    <w:p w14:paraId="7CBBC98C" w14:textId="2F38B408" w:rsidR="003C5024" w:rsidRPr="00F97B05" w:rsidRDefault="003C5024">
      <w:pPr>
        <w:pStyle w:val="Commentaire"/>
        <w:rPr>
          <w:lang w:val="fr-FR"/>
        </w:rPr>
      </w:pPr>
      <w:r>
        <w:rPr>
          <w:rStyle w:val="Marquedecommentaire"/>
        </w:rPr>
        <w:annotationRef/>
      </w:r>
      <w:proofErr w:type="gramStart"/>
      <w:r w:rsidRPr="00F97B05">
        <w:rPr>
          <w:lang w:val="fr-FR"/>
        </w:rPr>
        <w:t>fait</w:t>
      </w:r>
      <w:proofErr w:type="gramEnd"/>
    </w:p>
  </w:comment>
  <w:comment w:id="153" w:author="Mickaël Germain" w:date="2021-11-12T12:31:00Z" w:initials="MG">
    <w:p w14:paraId="5088FBF9" w14:textId="3B6A1A94" w:rsidR="003C5024" w:rsidRPr="006866E0" w:rsidRDefault="003C5024">
      <w:pPr>
        <w:pStyle w:val="Commentaire"/>
        <w:rPr>
          <w:lang w:val="fr-CA"/>
        </w:rPr>
      </w:pPr>
      <w:r>
        <w:rPr>
          <w:rStyle w:val="Marquedecommentaire"/>
        </w:rPr>
        <w:annotationRef/>
      </w:r>
      <w:r w:rsidRPr="006866E0">
        <w:rPr>
          <w:lang w:val="fr-CA"/>
        </w:rPr>
        <w:t>Vérifier q</w:t>
      </w:r>
      <w:r>
        <w:rPr>
          <w:lang w:val="fr-CA"/>
        </w:rPr>
        <w:t>ue tu en parles dans la revue de littérature</w:t>
      </w:r>
    </w:p>
  </w:comment>
  <w:comment w:id="154" w:author="Le Falher, Vincent" w:date="2021-11-20T09:24:00Z" w:initials="LFV">
    <w:p w14:paraId="4B56D273" w14:textId="79FE266B" w:rsidR="003C5024" w:rsidRPr="00CC7D01" w:rsidRDefault="003C5024">
      <w:pPr>
        <w:pStyle w:val="Commentaire"/>
        <w:rPr>
          <w:lang w:val="fr-FR"/>
        </w:rPr>
      </w:pPr>
      <w:r>
        <w:rPr>
          <w:rStyle w:val="Marquedecommentaire"/>
        </w:rPr>
        <w:annotationRef/>
      </w:r>
      <w:proofErr w:type="gramStart"/>
      <w:r w:rsidRPr="00CC7D01">
        <w:rPr>
          <w:lang w:val="fr-FR"/>
        </w:rPr>
        <w:t>fait</w:t>
      </w:r>
      <w:proofErr w:type="gramEnd"/>
    </w:p>
  </w:comment>
  <w:comment w:id="165" w:author="Mickaël Germain" w:date="2021-12-10T15:56:00Z" w:initials="MG">
    <w:p w14:paraId="1B11B453" w14:textId="07590F28" w:rsidR="003C5024" w:rsidRPr="00F545BF" w:rsidRDefault="003C5024">
      <w:pPr>
        <w:pStyle w:val="Commentaire"/>
        <w:rPr>
          <w:lang w:val="fr-CA"/>
        </w:rPr>
      </w:pPr>
      <w:r>
        <w:rPr>
          <w:rStyle w:val="Marquedecommentaire"/>
        </w:rPr>
        <w:annotationRef/>
      </w:r>
      <w:r w:rsidRPr="00F545BF">
        <w:rPr>
          <w:lang w:val="fr-CA"/>
        </w:rPr>
        <w:t>Il faut toujours c</w:t>
      </w:r>
      <w:r>
        <w:rPr>
          <w:lang w:val="fr-CA"/>
        </w:rPr>
        <w:t>iter les Figures (Figures de x à y)</w:t>
      </w:r>
    </w:p>
  </w:comment>
  <w:comment w:id="166" w:author="Mickaël Germain" w:date="2021-10-25T10:24:00Z" w:initials="MG">
    <w:p w14:paraId="7CE75A02" w14:textId="77777777" w:rsidR="003C5024" w:rsidRDefault="003C5024">
      <w:pPr>
        <w:pStyle w:val="Commentaire"/>
        <w:rPr>
          <w:lang w:val="fr-CA"/>
        </w:rPr>
      </w:pPr>
      <w:r>
        <w:rPr>
          <w:rStyle w:val="Marquedecommentair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3C5024" w:rsidRPr="003F3FB6" w:rsidRDefault="003C5024">
      <w:pPr>
        <w:pStyle w:val="Commentaire"/>
        <w:rPr>
          <w:lang w:val="fr-CA"/>
        </w:rPr>
      </w:pPr>
    </w:p>
  </w:comment>
  <w:comment w:id="169" w:author="Mickaël Germain" w:date="2021-10-25T10:25:00Z" w:initials="MG">
    <w:p w14:paraId="5274EA79" w14:textId="2ADB149F" w:rsidR="003C5024" w:rsidRPr="00F545BF" w:rsidRDefault="003C5024">
      <w:pPr>
        <w:pStyle w:val="Commentaire"/>
        <w:rPr>
          <w:lang w:val="fr-CA"/>
        </w:rPr>
      </w:pPr>
      <w:r>
        <w:rPr>
          <w:rStyle w:val="Marquedecommentaire"/>
        </w:rPr>
        <w:annotationRef/>
      </w:r>
      <w:proofErr w:type="gramStart"/>
      <w:r w:rsidRPr="00F545BF">
        <w:rPr>
          <w:lang w:val="fr-CA"/>
        </w:rPr>
        <w:t>idem</w:t>
      </w:r>
      <w:proofErr w:type="gramEnd"/>
    </w:p>
  </w:comment>
  <w:comment w:id="172" w:author="Mickaël Germain" w:date="2021-10-25T10:25:00Z" w:initials="MG">
    <w:p w14:paraId="31B2E923" w14:textId="24FB3026" w:rsidR="003C5024" w:rsidRPr="00F545BF" w:rsidRDefault="003C5024">
      <w:pPr>
        <w:pStyle w:val="Commentaire"/>
        <w:rPr>
          <w:lang w:val="fr-CA"/>
        </w:rPr>
      </w:pPr>
      <w:r>
        <w:rPr>
          <w:rStyle w:val="Marquedecommentaire"/>
        </w:rPr>
        <w:annotationRef/>
      </w:r>
      <w:proofErr w:type="gramStart"/>
      <w:r w:rsidRPr="00F545BF">
        <w:rPr>
          <w:lang w:val="fr-CA"/>
        </w:rPr>
        <w:t>idem</w:t>
      </w:r>
      <w:proofErr w:type="gramEnd"/>
    </w:p>
  </w:comment>
  <w:comment w:id="184" w:author="Mickaël Germain" w:date="2021-12-10T15:57:00Z" w:initials="MG">
    <w:p w14:paraId="7EA71664" w14:textId="1B080429" w:rsidR="003C5024" w:rsidRPr="00F545BF" w:rsidRDefault="003C5024">
      <w:pPr>
        <w:pStyle w:val="Commentaire"/>
        <w:rPr>
          <w:lang w:val="fr-CA"/>
        </w:rPr>
      </w:pPr>
      <w:r>
        <w:rPr>
          <w:rStyle w:val="Marquedecommentaire"/>
        </w:rPr>
        <w:annotationRef/>
      </w:r>
      <w:r w:rsidRPr="00F545BF">
        <w:rPr>
          <w:lang w:val="fr-CA"/>
        </w:rPr>
        <w:t>Je ne comprends p</w:t>
      </w:r>
      <w:r>
        <w:rPr>
          <w:lang w:val="fr-CA"/>
        </w:rPr>
        <w:t xml:space="preserve">lus la phrase : deux </w:t>
      </w:r>
      <w:proofErr w:type="spellStart"/>
      <w:r>
        <w:rPr>
          <w:lang w:val="fr-CA"/>
        </w:rPr>
        <w:t>viéos</w:t>
      </w:r>
      <w:proofErr w:type="spellEnd"/>
      <w:r>
        <w:rPr>
          <w:lang w:val="fr-CA"/>
        </w:rPr>
        <w:t xml:space="preserve"> avec une vidéo?</w:t>
      </w:r>
    </w:p>
  </w:comment>
  <w:comment w:id="185" w:author="Mickaël Germain" w:date="2021-12-10T16:08:00Z" w:initials="MG">
    <w:p w14:paraId="3EB67C19" w14:textId="43389D02" w:rsidR="003C5024" w:rsidRPr="003C5024" w:rsidRDefault="003C5024">
      <w:pPr>
        <w:pStyle w:val="Commentaire"/>
        <w:rPr>
          <w:lang w:val="fr-CA"/>
        </w:rPr>
      </w:pPr>
      <w:r>
        <w:rPr>
          <w:rStyle w:val="Marquedecommentaire"/>
        </w:rPr>
        <w:annotationRef/>
      </w:r>
      <w:r w:rsidRPr="003C5024">
        <w:rPr>
          <w:lang w:val="fr-CA"/>
        </w:rPr>
        <w:t xml:space="preserve">Je ne pense que </w:t>
      </w:r>
      <w:proofErr w:type="gramStart"/>
      <w:r w:rsidRPr="003C5024">
        <w:rPr>
          <w:lang w:val="fr-CA"/>
        </w:rPr>
        <w:t>c</w:t>
      </w:r>
      <w:r>
        <w:rPr>
          <w:lang w:val="fr-CA"/>
        </w:rPr>
        <w:t>e soit</w:t>
      </w:r>
      <w:proofErr w:type="gramEnd"/>
      <w:r>
        <w:rPr>
          <w:lang w:val="fr-CA"/>
        </w:rPr>
        <w:t xml:space="preserve"> utile.</w:t>
      </w:r>
    </w:p>
  </w:comment>
  <w:comment w:id="186" w:author="Mickaël Germain" w:date="2021-12-10T15:58:00Z" w:initials="MG">
    <w:p w14:paraId="1D9457C3" w14:textId="650AEF4B" w:rsidR="003C5024" w:rsidRPr="00F545BF" w:rsidRDefault="003C5024">
      <w:pPr>
        <w:pStyle w:val="Commentaire"/>
        <w:rPr>
          <w:lang w:val="fr-CA"/>
        </w:rPr>
      </w:pPr>
      <w:r>
        <w:rPr>
          <w:rStyle w:val="Marquedecommentaire"/>
        </w:rPr>
        <w:annotationRef/>
      </w:r>
      <w:r w:rsidRPr="00F545BF">
        <w:rPr>
          <w:lang w:val="fr-CA"/>
        </w:rPr>
        <w:t>Il faudrait l</w:t>
      </w:r>
      <w:r>
        <w:rPr>
          <w:lang w:val="fr-CA"/>
        </w:rPr>
        <w:t xml:space="preserve">es mettre sur </w:t>
      </w:r>
      <w:proofErr w:type="spellStart"/>
      <w:r>
        <w:rPr>
          <w:lang w:val="fr-CA"/>
        </w:rPr>
        <w:t>Youtube</w:t>
      </w:r>
      <w:proofErr w:type="spellEnd"/>
      <w:r>
        <w:rPr>
          <w:lang w:val="fr-CA"/>
        </w:rPr>
        <w:t xml:space="preserve"> avec un lien pour le réviseur ou s’assurer que les vidéos sont ouvertes à tous.</w:t>
      </w:r>
    </w:p>
  </w:comment>
  <w:comment w:id="201" w:author="Mickaël Germain" w:date="2021-11-12T11:59:00Z" w:initials="MG">
    <w:p w14:paraId="7C2EEDE4" w14:textId="5DFB5CDC" w:rsidR="003C5024" w:rsidRPr="00F545BF" w:rsidRDefault="003C5024">
      <w:pPr>
        <w:pStyle w:val="Commentaire"/>
        <w:rPr>
          <w:lang w:val="fr-CA"/>
        </w:rPr>
      </w:pPr>
      <w:r>
        <w:rPr>
          <w:rStyle w:val="Marquedecommentaire"/>
        </w:rPr>
        <w:annotationRef/>
      </w:r>
      <w:proofErr w:type="gramStart"/>
      <w:r w:rsidRPr="00F545BF">
        <w:rPr>
          <w:lang w:val="fr-CA"/>
        </w:rPr>
        <w:t>changer</w:t>
      </w:r>
      <w:proofErr w:type="gramEnd"/>
      <w:r w:rsidRPr="00F545BF">
        <w:rPr>
          <w:lang w:val="fr-CA"/>
        </w:rPr>
        <w:t xml:space="preserve"> items</w:t>
      </w:r>
    </w:p>
  </w:comment>
  <w:comment w:id="202" w:author="Le Falher, Vincent" w:date="2021-11-15T21:59:00Z" w:initials="LFV">
    <w:p w14:paraId="16076B84" w14:textId="58EE9955" w:rsidR="003C5024" w:rsidRPr="00F545BF" w:rsidRDefault="003C5024">
      <w:pPr>
        <w:pStyle w:val="Commentaire"/>
        <w:rPr>
          <w:lang w:val="fr-CA"/>
        </w:rPr>
      </w:pPr>
      <w:r>
        <w:rPr>
          <w:rStyle w:val="Marquedecommentaire"/>
        </w:rPr>
        <w:annotationRef/>
      </w:r>
      <w:proofErr w:type="gramStart"/>
      <w:r w:rsidRPr="00F545BF">
        <w:rPr>
          <w:lang w:val="fr-CA"/>
        </w:rPr>
        <w:t>fait</w:t>
      </w:r>
      <w:proofErr w:type="gramEnd"/>
    </w:p>
  </w:comment>
  <w:comment w:id="212" w:author="Mickaël Germain" w:date="2021-12-10T16:23:00Z" w:initials="MG">
    <w:p w14:paraId="30F4BD78" w14:textId="61B34ECA" w:rsidR="002420D5" w:rsidRDefault="002420D5">
      <w:pPr>
        <w:pStyle w:val="Commentaire"/>
      </w:pPr>
      <w:r>
        <w:rPr>
          <w:rStyle w:val="Marquedecommentaire"/>
        </w:rPr>
        <w:annotationRef/>
      </w:r>
      <w:proofErr w:type="spellStart"/>
      <w:r>
        <w:t>vérifier</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32A733" w15:done="0"/>
  <w15:commentEx w15:paraId="167CFA3F" w15:done="0"/>
  <w15:commentEx w15:paraId="4E6FB217" w15:paraIdParent="167CFA3F" w15:done="0"/>
  <w15:commentEx w15:paraId="409693BE" w15:done="0"/>
  <w15:commentEx w15:paraId="38ABEAAA" w15:paraIdParent="409693BE" w15:done="0"/>
  <w15:commentEx w15:paraId="0218B82A" w15:done="0"/>
  <w15:commentEx w15:paraId="0C7B5BD6" w15:paraIdParent="0218B82A" w15:done="0"/>
  <w15:commentEx w15:paraId="4845D853" w15:done="0"/>
  <w15:commentEx w15:paraId="526703A9" w15:paraIdParent="4845D853" w15:done="0"/>
  <w15:commentEx w15:paraId="776F73E7" w15:done="0"/>
  <w15:commentEx w15:paraId="6C9A40F6" w15:paraIdParent="776F73E7" w15:done="0"/>
  <w15:commentEx w15:paraId="3EA3CFA8" w15:done="0"/>
  <w15:commentEx w15:paraId="30DC2F81" w15:paraIdParent="3EA3CFA8" w15:done="0"/>
  <w15:commentEx w15:paraId="53768D27" w15:done="0"/>
  <w15:commentEx w15:paraId="7CB14F3F" w15:paraIdParent="53768D27" w15:done="0"/>
  <w15:commentEx w15:paraId="5AC4144B" w15:done="0"/>
  <w15:commentEx w15:paraId="3B4844EE" w15:done="0"/>
  <w15:commentEx w15:paraId="40B795AD" w15:paraIdParent="3B4844EE" w15:done="0"/>
  <w15:commentEx w15:paraId="4AA92B41" w15:done="0"/>
  <w15:commentEx w15:paraId="0D71A850" w15:paraIdParent="4AA92B41" w15:done="0"/>
  <w15:commentEx w15:paraId="7C3EB6D1" w15:done="0"/>
  <w15:commentEx w15:paraId="20E4FDCE" w15:done="0"/>
  <w15:commentEx w15:paraId="2C872965" w15:paraIdParent="20E4FDCE" w15:done="0"/>
  <w15:commentEx w15:paraId="48E2F4EA" w15:done="0"/>
  <w15:commentEx w15:paraId="019651AA" w15:paraIdParent="48E2F4EA" w15:done="0"/>
  <w15:commentEx w15:paraId="36915007" w15:done="0"/>
  <w15:commentEx w15:paraId="7CC13914" w15:paraIdParent="36915007" w15:done="0"/>
  <w15:commentEx w15:paraId="2D4926F0" w15:done="0"/>
  <w15:commentEx w15:paraId="12C2B9B8" w15:paraIdParent="2D4926F0" w15:done="0"/>
  <w15:commentEx w15:paraId="380A6057" w15:done="0"/>
  <w15:commentEx w15:paraId="1EF2F890" w15:paraIdParent="380A6057" w15:done="0"/>
  <w15:commentEx w15:paraId="4906E758" w15:done="0"/>
  <w15:commentEx w15:paraId="4825EA64" w15:paraIdParent="4906E758" w15:done="0"/>
  <w15:commentEx w15:paraId="7AF982C5" w15:done="0"/>
  <w15:commentEx w15:paraId="71BDCCB2" w15:done="0"/>
  <w15:commentEx w15:paraId="3730D1F0" w15:done="0"/>
  <w15:commentEx w15:paraId="7CBBC98C" w15:paraIdParent="3730D1F0" w15:done="0"/>
  <w15:commentEx w15:paraId="5088FBF9" w15:done="0"/>
  <w15:commentEx w15:paraId="4B56D273" w15:paraIdParent="5088FBF9" w15:done="0"/>
  <w15:commentEx w15:paraId="1B11B453" w15:done="0"/>
  <w15:commentEx w15:paraId="670815EC" w15:done="0"/>
  <w15:commentEx w15:paraId="5274EA79" w15:done="0"/>
  <w15:commentEx w15:paraId="31B2E923" w15:done="0"/>
  <w15:commentEx w15:paraId="7EA71664" w15:done="0"/>
  <w15:commentEx w15:paraId="3EB67C19" w15:done="0"/>
  <w15:commentEx w15:paraId="1D9457C3" w15:done="0"/>
  <w15:commentEx w15:paraId="7C2EEDE4" w15:done="0"/>
  <w15:commentEx w15:paraId="16076B84" w15:paraIdParent="7C2EEDE4" w15:done="0"/>
  <w15:commentEx w15:paraId="30F4BD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5DFCF5" w16cex:dateUtc="2021-12-10T21:21:00Z"/>
  <w16cex:commentExtensible w16cex:durableId="2538C746" w16cex:dateUtc="2021-11-12T15:58:00Z"/>
  <w16cex:commentExtensible w16cex:durableId="2538CA39" w16cex:dateUtc="2021-11-12T16:10:00Z"/>
  <w16cex:commentExtensible w16cex:durableId="2538CA0F" w16cex:dateUtc="2021-11-12T16:10:00Z"/>
  <w16cex:commentExtensible w16cex:durableId="2538CC2B" w16cex:dateUtc="2021-11-12T16:19:00Z"/>
  <w16cex:commentExtensible w16cex:durableId="2538CFAE" w16cex:dateUtc="2021-11-12T16:34:00Z"/>
  <w16cex:commentExtensible w16cex:durableId="255DFC52" w16cex:dateUtc="2021-12-10T21:18:00Z"/>
  <w16cex:commentExtensible w16cex:durableId="2538D096" w16cex:dateUtc="2021-11-12T16:37:00Z"/>
  <w16cex:commentExtensible w16cex:durableId="2538D045" w16cex:dateUtc="2021-11-12T16:36:00Z"/>
  <w16cex:commentExtensible w16cex:durableId="255DFC16" w16cex:dateUtc="2021-12-10T21:17:00Z"/>
  <w16cex:commentExtensible w16cex:durableId="2538D0CD" w16cex:dateUtc="2021-11-12T16:38:00Z"/>
  <w16cex:commentExtensible w16cex:durableId="2538D177" w16cex:dateUtc="2021-11-12T16:41:00Z"/>
  <w16cex:commentExtensible w16cex:durableId="2538D1A8" w16cex:dateUtc="2021-11-12T16:42:00Z"/>
  <w16cex:commentExtensible w16cex:durableId="2538DC82" w16cex:dateUtc="2021-11-12T17:28:00Z"/>
  <w16cex:commentExtensible w16cex:durableId="2538D4A6" w16cex:dateUtc="2021-11-12T16:55:00Z"/>
  <w16cex:commentExtensible w16cex:durableId="2538D4B9" w16cex:dateUtc="2021-11-12T16:55:00Z"/>
  <w16cex:commentExtensible w16cex:durableId="255DF8DB" w16cex:dateUtc="2021-12-10T21:03:00Z"/>
  <w16cex:commentExtensible w16cex:durableId="2538D55B" w16cex:dateUtc="2021-11-12T16:58:00Z"/>
  <w16cex:commentExtensible w16cex:durableId="2538D53A" w16cex:dateUtc="2021-11-12T16:57:00Z"/>
  <w16cex:commentExtensible w16cex:durableId="2538DD1F" w16cex:dateUtc="2021-11-12T17:31:00Z"/>
  <w16cex:commentExtensible w16cex:durableId="255DF734" w16cex:dateUtc="2021-12-10T20:56:00Z"/>
  <w16cex:commentExtensible w16cex:durableId="25210467" w16cex:dateUtc="2021-10-25T14:24:00Z"/>
  <w16cex:commentExtensible w16cex:durableId="25210481" w16cex:dateUtc="2021-10-25T14:25:00Z"/>
  <w16cex:commentExtensible w16cex:durableId="25210487" w16cex:dateUtc="2021-10-25T14:25:00Z"/>
  <w16cex:commentExtensible w16cex:durableId="255DF784" w16cex:dateUtc="2021-12-10T20:57:00Z"/>
  <w16cex:commentExtensible w16cex:durableId="255DFA0B" w16cex:dateUtc="2021-12-10T21:08:00Z"/>
  <w16cex:commentExtensible w16cex:durableId="255DF7B1" w16cex:dateUtc="2021-12-10T20:58:00Z"/>
  <w16cex:commentExtensible w16cex:durableId="2538D5AC" w16cex:dateUtc="2021-11-12T16:59:00Z"/>
  <w16cex:commentExtensible w16cex:durableId="255DFD76" w16cex:dateUtc="2021-12-10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32A733" w16cid:durableId="255DFCF5"/>
  <w16cid:commentId w16cid:paraId="167CFA3F" w16cid:durableId="2538C746"/>
  <w16cid:commentId w16cid:paraId="4E6FB217" w16cid:durableId="255DF5A7"/>
  <w16cid:commentId w16cid:paraId="409693BE" w16cid:durableId="255DF5A9"/>
  <w16cid:commentId w16cid:paraId="38ABEAAA" w16cid:durableId="255DF5AA"/>
  <w16cid:commentId w16cid:paraId="0218B82A" w16cid:durableId="2538CA39"/>
  <w16cid:commentId w16cid:paraId="0C7B5BD6" w16cid:durableId="255DF5AE"/>
  <w16cid:commentId w16cid:paraId="4845D853" w16cid:durableId="2538CA0F"/>
  <w16cid:commentId w16cid:paraId="526703A9" w16cid:durableId="255DF5B0"/>
  <w16cid:commentId w16cid:paraId="776F73E7" w16cid:durableId="2538CC2B"/>
  <w16cid:commentId w16cid:paraId="6C9A40F6" w16cid:durableId="255DF5B2"/>
  <w16cid:commentId w16cid:paraId="3EA3CFA8" w16cid:durableId="255DF5B3"/>
  <w16cid:commentId w16cid:paraId="30DC2F81" w16cid:durableId="255DF5B4"/>
  <w16cid:commentId w16cid:paraId="53768D27" w16cid:durableId="2538CFAE"/>
  <w16cid:commentId w16cid:paraId="7CB14F3F" w16cid:durableId="255DF5B7"/>
  <w16cid:commentId w16cid:paraId="5AC4144B" w16cid:durableId="255DFC52"/>
  <w16cid:commentId w16cid:paraId="3B4844EE" w16cid:durableId="2538D096"/>
  <w16cid:commentId w16cid:paraId="40B795AD" w16cid:durableId="255DF5BB"/>
  <w16cid:commentId w16cid:paraId="4AA92B41" w16cid:durableId="2538D045"/>
  <w16cid:commentId w16cid:paraId="0D71A850" w16cid:durableId="255DF5BD"/>
  <w16cid:commentId w16cid:paraId="7C3EB6D1" w16cid:durableId="255DFC16"/>
  <w16cid:commentId w16cid:paraId="20E4FDCE" w16cid:durableId="2538D0CD"/>
  <w16cid:commentId w16cid:paraId="2C872965" w16cid:durableId="255DF5BF"/>
  <w16cid:commentId w16cid:paraId="48E2F4EA" w16cid:durableId="2538D177"/>
  <w16cid:commentId w16cid:paraId="019651AA" w16cid:durableId="255DF5C1"/>
  <w16cid:commentId w16cid:paraId="36915007" w16cid:durableId="2538D1A8"/>
  <w16cid:commentId w16cid:paraId="7CC13914" w16cid:durableId="255DF5C3"/>
  <w16cid:commentId w16cid:paraId="2D4926F0" w16cid:durableId="2538DC82"/>
  <w16cid:commentId w16cid:paraId="12C2B9B8" w16cid:durableId="255DF5C5"/>
  <w16cid:commentId w16cid:paraId="380A6057" w16cid:durableId="2538D4A6"/>
  <w16cid:commentId w16cid:paraId="1EF2F890" w16cid:durableId="255DF5C7"/>
  <w16cid:commentId w16cid:paraId="4906E758" w16cid:durableId="2538D4B9"/>
  <w16cid:commentId w16cid:paraId="4825EA64" w16cid:durableId="255DF5C9"/>
  <w16cid:commentId w16cid:paraId="7AF982C5" w16cid:durableId="255DF8DB"/>
  <w16cid:commentId w16cid:paraId="71BDCCB2" w16cid:durableId="2538D55B"/>
  <w16cid:commentId w16cid:paraId="3730D1F0" w16cid:durableId="2538D53A"/>
  <w16cid:commentId w16cid:paraId="7CBBC98C" w16cid:durableId="255DF5CC"/>
  <w16cid:commentId w16cid:paraId="5088FBF9" w16cid:durableId="2538DD1F"/>
  <w16cid:commentId w16cid:paraId="4B56D273" w16cid:durableId="255DF5CE"/>
  <w16cid:commentId w16cid:paraId="1B11B453" w16cid:durableId="255DF734"/>
  <w16cid:commentId w16cid:paraId="670815EC" w16cid:durableId="25210467"/>
  <w16cid:commentId w16cid:paraId="5274EA79" w16cid:durableId="25210481"/>
  <w16cid:commentId w16cid:paraId="31B2E923" w16cid:durableId="25210487"/>
  <w16cid:commentId w16cid:paraId="7EA71664" w16cid:durableId="255DF784"/>
  <w16cid:commentId w16cid:paraId="3EB67C19" w16cid:durableId="255DFA0B"/>
  <w16cid:commentId w16cid:paraId="1D9457C3" w16cid:durableId="255DF7B1"/>
  <w16cid:commentId w16cid:paraId="7C2EEDE4" w16cid:durableId="2538D5AC"/>
  <w16cid:commentId w16cid:paraId="16076B84" w16cid:durableId="255DF5D3"/>
  <w16cid:commentId w16cid:paraId="30F4BD78" w16cid:durableId="255DFD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5FDF3" w14:textId="77777777" w:rsidR="00757ADD" w:rsidRDefault="00757ADD">
      <w:pPr>
        <w:spacing w:after="0" w:line="240" w:lineRule="auto"/>
      </w:pPr>
      <w:r>
        <w:separator/>
      </w:r>
    </w:p>
    <w:p w14:paraId="74BC2F5C" w14:textId="77777777" w:rsidR="00757ADD" w:rsidRDefault="00757ADD"/>
  </w:endnote>
  <w:endnote w:type="continuationSeparator" w:id="0">
    <w:p w14:paraId="16858827" w14:textId="77777777" w:rsidR="00757ADD" w:rsidRDefault="00757ADD">
      <w:pPr>
        <w:spacing w:after="0" w:line="240" w:lineRule="auto"/>
      </w:pPr>
      <w:r>
        <w:continuationSeparator/>
      </w:r>
    </w:p>
    <w:p w14:paraId="1BC4F359" w14:textId="77777777" w:rsidR="00757ADD" w:rsidRDefault="00757ADD"/>
  </w:endnote>
  <w:endnote w:id="1">
    <w:p w14:paraId="5E4DD9D8" w14:textId="77777777" w:rsidR="003C5024" w:rsidRPr="00546234" w:rsidRDefault="003C5024">
      <w:pPr>
        <w:pStyle w:val="Notedefin"/>
        <w:rPr>
          <w:lang w:val="fr-FR"/>
        </w:rPr>
      </w:pPr>
      <w:r>
        <w:rPr>
          <w:rStyle w:val="Appeldenotedefin"/>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4738D" w14:textId="77777777" w:rsidR="003C5024" w:rsidRDefault="003C5024">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DCD9C" w14:textId="77777777" w:rsidR="003C5024" w:rsidRDefault="003C5024">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DDD2D" w14:textId="77777777" w:rsidR="003C5024" w:rsidRDefault="003C5024">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2917E" w14:textId="77777777" w:rsidR="003C5024" w:rsidRDefault="003C5024">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0889A" w14:textId="1D5A1957" w:rsidR="003C5024" w:rsidRDefault="003C5024">
    <w:pPr>
      <w:spacing w:after="0" w:line="259" w:lineRule="auto"/>
      <w:jc w:val="center"/>
    </w:pPr>
    <w:r>
      <w:fldChar w:fldCharType="begin"/>
    </w:r>
    <w:r>
      <w:instrText xml:space="preserve"> PAGE   \* MERGEFORMAT </w:instrText>
    </w:r>
    <w:r>
      <w:fldChar w:fldCharType="separate"/>
    </w:r>
    <w:r>
      <w:rPr>
        <w:noProof/>
      </w:rPr>
      <w:t>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70EA86" w14:textId="77777777" w:rsidR="003C5024" w:rsidRDefault="003C5024">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BC998" w14:textId="77777777" w:rsidR="003C5024" w:rsidRDefault="003C5024">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7CE0C" w14:textId="0055709D" w:rsidR="003C5024" w:rsidRDefault="003C5024" w:rsidP="004134B2">
    <w:pPr>
      <w:spacing w:after="0" w:line="259" w:lineRule="auto"/>
      <w:jc w:val="center"/>
    </w:pPr>
    <w:r>
      <w:fldChar w:fldCharType="begin"/>
    </w:r>
    <w:r>
      <w:instrText xml:space="preserve"> PAGE   \* MERGEFORMAT </w:instrText>
    </w:r>
    <w:r>
      <w:fldChar w:fldCharType="separate"/>
    </w:r>
    <w:r>
      <w:rPr>
        <w:noProof/>
      </w:rPr>
      <w:t>15</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78CA9" w14:textId="77777777" w:rsidR="003C5024" w:rsidRDefault="003C5024">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91F7A" w14:textId="77777777" w:rsidR="00757ADD" w:rsidRDefault="00757ADD">
      <w:pPr>
        <w:spacing w:after="0" w:line="295" w:lineRule="auto"/>
        <w:ind w:right="1440" w:firstLine="259"/>
      </w:pPr>
      <w:r>
        <w:separator/>
      </w:r>
    </w:p>
    <w:p w14:paraId="0C39605E" w14:textId="77777777" w:rsidR="00757ADD" w:rsidRDefault="00757ADD"/>
  </w:footnote>
  <w:footnote w:type="continuationSeparator" w:id="0">
    <w:p w14:paraId="0390C611" w14:textId="77777777" w:rsidR="00757ADD" w:rsidRDefault="00757ADD">
      <w:pPr>
        <w:spacing w:after="0" w:line="295" w:lineRule="auto"/>
        <w:ind w:right="1440" w:firstLine="259"/>
      </w:pPr>
      <w:r>
        <w:continuationSeparator/>
      </w:r>
    </w:p>
    <w:p w14:paraId="640B306C" w14:textId="77777777" w:rsidR="00757ADD" w:rsidRDefault="00757ADD"/>
  </w:footnote>
  <w:footnote w:id="1">
    <w:p w14:paraId="04768441" w14:textId="77777777" w:rsidR="003C5024" w:rsidRPr="002F7F20" w:rsidRDefault="003C5024">
      <w:pPr>
        <w:pStyle w:val="Notedebasdepage"/>
        <w:rPr>
          <w:sz w:val="16"/>
          <w:lang w:val="fr-FR"/>
        </w:rPr>
      </w:pPr>
      <w:r>
        <w:rPr>
          <w:rStyle w:val="Appelnotedebasdep"/>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3C5024" w:rsidRPr="002F7F20" w:rsidRDefault="003C5024">
      <w:pPr>
        <w:pStyle w:val="Notedebasdepage"/>
        <w:rPr>
          <w:lang w:val="fr-FR"/>
        </w:rPr>
      </w:pPr>
      <w:r>
        <w:rPr>
          <w:rStyle w:val="Appelnotedebasdep"/>
        </w:rPr>
        <w:footnoteRef/>
      </w:r>
      <w:r w:rsidRPr="002F7F20">
        <w:rPr>
          <w:lang w:val="fr-FR"/>
        </w:rPr>
        <w:t xml:space="preserve"> </w:t>
      </w:r>
      <w:r w:rsidRPr="002F7F20">
        <w:rPr>
          <w:sz w:val="16"/>
          <w:lang w:val="fr-FR"/>
        </w:rPr>
        <w:t xml:space="preserve">Le terme "inférence" </w:t>
      </w:r>
      <w:proofErr w:type="gramStart"/>
      <w:r w:rsidRPr="002F7F20">
        <w:rPr>
          <w:sz w:val="16"/>
          <w:lang w:val="fr-FR"/>
        </w:rPr>
        <w:t>est</w:t>
      </w:r>
      <w:proofErr w:type="gramEnd"/>
      <w:r w:rsidRPr="002F7F20">
        <w:rPr>
          <w:sz w:val="16"/>
          <w:lang w:val="fr-FR"/>
        </w:rPr>
        <w:t xml:space="preserve"> utilisé lorsqu’un modèle, entrainé avec un échantillon de la population, est appliqué pour pouvoir donner une conclusion pour d’autres échantillons de la population (déduire un chien ou un chat sur une image). Le terme "prédiction" </w:t>
      </w:r>
      <w:proofErr w:type="gramStart"/>
      <w:r w:rsidRPr="002F7F20">
        <w:rPr>
          <w:sz w:val="16"/>
          <w:lang w:val="fr-FR"/>
        </w:rPr>
        <w:t>est</w:t>
      </w:r>
      <w:proofErr w:type="gramEnd"/>
      <w:r w:rsidRPr="002F7F20">
        <w:rPr>
          <w:sz w:val="16"/>
          <w:lang w:val="fr-FR"/>
        </w:rPr>
        <w:t xml:space="preserve"> utilisé lorsqu’un modèle, entrainé avec un échantillon de la population, est appliqué pour déduire une valeur selon une ou plusieurs variables (la température selon la localisation et l’altitude).</w:t>
      </w:r>
    </w:p>
  </w:footnote>
  <w:footnote w:id="3">
    <w:p w14:paraId="416E0CD3" w14:textId="77777777" w:rsidR="003C5024" w:rsidRPr="002F7F20" w:rsidRDefault="003C5024">
      <w:pPr>
        <w:pStyle w:val="Notedebasdepage"/>
        <w:rPr>
          <w:lang w:val="fr-FR"/>
        </w:rPr>
      </w:pPr>
      <w:r>
        <w:rPr>
          <w:rStyle w:val="Appelnotedebasdep"/>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3C5024" w:rsidRPr="004122C1" w:rsidRDefault="003C5024">
      <w:pPr>
        <w:pStyle w:val="Notedebasdepage"/>
        <w:rPr>
          <w:lang w:val="fr-FR"/>
        </w:rPr>
      </w:pPr>
      <w:r>
        <w:rPr>
          <w:rStyle w:val="Appelnotedebasdep"/>
        </w:rPr>
        <w:footnoteRef/>
      </w:r>
      <w:r w:rsidRPr="004122C1">
        <w:rPr>
          <w:lang w:val="fr-FR"/>
        </w:rPr>
        <w:t xml:space="preserve"> </w:t>
      </w:r>
      <w:r w:rsidRPr="004122C1">
        <w:rPr>
          <w:sz w:val="16"/>
          <w:lang w:val="fr-FR"/>
        </w:rPr>
        <w:t>https://onnx.ai/supported-tools</w:t>
      </w:r>
    </w:p>
  </w:footnote>
  <w:footnote w:id="5">
    <w:p w14:paraId="24F087BE" w14:textId="77777777" w:rsidR="003C5024" w:rsidRPr="004122C1" w:rsidRDefault="003C5024">
      <w:pPr>
        <w:pStyle w:val="Notedebasdepage"/>
        <w:rPr>
          <w:lang w:val="fr-FR"/>
        </w:rPr>
      </w:pPr>
      <w:r>
        <w:rPr>
          <w:rStyle w:val="Appelnotedebasdep"/>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3C5024" w:rsidRPr="004122C1" w:rsidRDefault="003C5024">
      <w:pPr>
        <w:pStyle w:val="Notedebasdepage"/>
        <w:rPr>
          <w:lang w:val="fr-FR"/>
        </w:rPr>
      </w:pPr>
      <w:r>
        <w:rPr>
          <w:rStyle w:val="Appelnotedebasdep"/>
        </w:rPr>
        <w:footnoteRef/>
      </w:r>
      <w:r w:rsidRPr="004122C1">
        <w:rPr>
          <w:lang w:val="fr-FR"/>
        </w:rPr>
        <w:t xml:space="preserve"> </w:t>
      </w:r>
      <w:r w:rsidRPr="004122C1">
        <w:rPr>
          <w:sz w:val="16"/>
          <w:lang w:val="fr-FR"/>
        </w:rPr>
        <w:t>https://onnx.ai/about.html</w:t>
      </w:r>
    </w:p>
  </w:footnote>
  <w:footnote w:id="7">
    <w:p w14:paraId="66245883" w14:textId="77777777" w:rsidR="003C5024" w:rsidRPr="004122C1" w:rsidRDefault="003C5024">
      <w:pPr>
        <w:pStyle w:val="Notedebasdepage"/>
        <w:rPr>
          <w:lang w:val="fr-FR"/>
        </w:rPr>
      </w:pPr>
      <w:r>
        <w:rPr>
          <w:rStyle w:val="Appelnotedebasdep"/>
        </w:rPr>
        <w:footnoteRef/>
      </w:r>
      <w:r w:rsidRPr="004122C1">
        <w:rPr>
          <w:lang w:val="fr-FR"/>
        </w:rPr>
        <w:t xml:space="preserve"> </w:t>
      </w:r>
      <w:r w:rsidRPr="004122C1">
        <w:rPr>
          <w:sz w:val="16"/>
          <w:lang w:val="fr-FR"/>
        </w:rPr>
        <w:t>19 résultats dans SCOPUS le 8 mai 2021</w:t>
      </w:r>
    </w:p>
  </w:footnote>
  <w:footnote w:id="8">
    <w:p w14:paraId="1B647B13" w14:textId="77777777" w:rsidR="003C5024" w:rsidRPr="009851D7" w:rsidRDefault="003C5024">
      <w:pPr>
        <w:pStyle w:val="Notedebasdepage"/>
        <w:rPr>
          <w:lang w:val="fr-FR"/>
        </w:rPr>
      </w:pPr>
      <w:r>
        <w:rPr>
          <w:rStyle w:val="Appelnotedebasdep"/>
        </w:rPr>
        <w:footnoteRef/>
      </w:r>
      <w:r w:rsidRPr="009851D7">
        <w:rPr>
          <w:lang w:val="fr-FR"/>
        </w:rPr>
        <w:t xml:space="preserve"> </w:t>
      </w:r>
      <w:r w:rsidRPr="009851D7">
        <w:rPr>
          <w:sz w:val="16"/>
          <w:lang w:val="fr-FR"/>
        </w:rPr>
        <w:t>https://www.flickr.com/photos/pjcci/6830109134</w:t>
      </w:r>
    </w:p>
  </w:footnote>
  <w:footnote w:id="9">
    <w:p w14:paraId="78D24770" w14:textId="77777777" w:rsidR="003C5024" w:rsidRPr="00F14405" w:rsidRDefault="003C5024" w:rsidP="00F14405">
      <w:pPr>
        <w:pStyle w:val="Notedebasdepage"/>
        <w:jc w:val="left"/>
        <w:rPr>
          <w:lang w:val="fr-FR"/>
        </w:rPr>
      </w:pPr>
      <w:r>
        <w:rPr>
          <w:rStyle w:val="Appelnotedebasdep"/>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3C5024" w:rsidRPr="00F14405" w:rsidRDefault="003C5024">
      <w:pPr>
        <w:pStyle w:val="Notedebasdepage"/>
        <w:rPr>
          <w:lang w:val="fr-FR"/>
        </w:rPr>
      </w:pPr>
      <w:r>
        <w:rPr>
          <w:rStyle w:val="Appelnotedebasdep"/>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3C5024" w:rsidRPr="006E5858" w:rsidRDefault="003C5024">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w:t>
      </w:r>
    </w:p>
  </w:footnote>
  <w:footnote w:id="12">
    <w:p w14:paraId="00A07D04" w14:textId="77777777" w:rsidR="003C5024" w:rsidRPr="006E5858" w:rsidRDefault="003C5024">
      <w:pPr>
        <w:pStyle w:val="Notedebasdepage"/>
        <w:rPr>
          <w:lang w:val="fr-FR"/>
        </w:rPr>
      </w:pPr>
      <w:r>
        <w:rPr>
          <w:rStyle w:val="Appelnotedebasdep"/>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3C5024" w:rsidRPr="006E5858" w:rsidRDefault="003C5024"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https://developer.nvidia.com/embedded/jetpack-archive</w:t>
      </w:r>
    </w:p>
  </w:footnote>
  <w:footnote w:id="14">
    <w:p w14:paraId="24284DB1" w14:textId="77777777" w:rsidR="003C5024" w:rsidRPr="006E5858" w:rsidRDefault="003C5024" w:rsidP="006E5858">
      <w:pPr>
        <w:pStyle w:val="Notedebasdepage"/>
        <w:rPr>
          <w:lang w:val="fr-FR"/>
        </w:rPr>
      </w:pPr>
      <w:r>
        <w:rPr>
          <w:rStyle w:val="Appelnotedebasdep"/>
        </w:rPr>
        <w:footnoteRef/>
      </w:r>
      <w:r w:rsidRPr="006E5858">
        <w:rPr>
          <w:lang w:val="fr-FR"/>
        </w:rPr>
        <w:t xml:space="preserve"> </w:t>
      </w:r>
      <w:r w:rsidRPr="006E5858">
        <w:rPr>
          <w:sz w:val="16"/>
          <w:lang w:val="fr-FR"/>
        </w:rPr>
        <w:t>https://developer.nvidia.com/embedded/linux-tegra</w:t>
      </w:r>
    </w:p>
  </w:footnote>
  <w:footnote w:id="15">
    <w:p w14:paraId="3939343D" w14:textId="77777777" w:rsidR="003C5024" w:rsidRPr="006E5858" w:rsidRDefault="003C5024">
      <w:pPr>
        <w:pStyle w:val="Notedebasdepage"/>
      </w:pPr>
      <w:r>
        <w:rPr>
          <w:rStyle w:val="Appelnotedebasdep"/>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03C6A8FC" w14:textId="77777777" w:rsidR="003C5024" w:rsidRPr="00F545BF" w:rsidRDefault="003C5024" w:rsidP="001B7AB9">
      <w:pPr>
        <w:pStyle w:val="Notedebasdepage"/>
        <w:rPr>
          <w:rPrChange w:id="50" w:author="Mickaël Germain" w:date="2021-12-10T15:53:00Z">
            <w:rPr>
              <w:lang w:val="fr-FR"/>
            </w:rPr>
          </w:rPrChange>
        </w:rPr>
      </w:pPr>
      <w:r>
        <w:rPr>
          <w:rStyle w:val="Appelnotedebasdep"/>
        </w:rPr>
        <w:footnoteRef/>
      </w:r>
      <w:r w:rsidRPr="00F545BF">
        <w:rPr>
          <w:rPrChange w:id="51" w:author="Mickaël Germain" w:date="2021-12-10T15:53:00Z">
            <w:rPr>
              <w:lang w:val="fr-FR"/>
            </w:rPr>
          </w:rPrChange>
        </w:rPr>
        <w:t xml:space="preserve"> </w:t>
      </w:r>
      <w:r w:rsidRPr="00F545BF">
        <w:rPr>
          <w:sz w:val="16"/>
          <w:rPrChange w:id="52" w:author="Mickaël Germain" w:date="2021-12-10T15:53:00Z">
            <w:rPr>
              <w:sz w:val="16"/>
              <w:lang w:val="fr-FR"/>
            </w:rPr>
          </w:rPrChange>
        </w:rPr>
        <w:t>https://developer.nvidia.com/embedded/linux-tegra</w:t>
      </w:r>
    </w:p>
  </w:footnote>
  <w:footnote w:id="17">
    <w:p w14:paraId="774D6C96" w14:textId="77777777" w:rsidR="003C5024" w:rsidRPr="00163B98" w:rsidRDefault="003C5024">
      <w:pPr>
        <w:pStyle w:val="Notedebasdepage"/>
        <w:rPr>
          <w:lang w:val="fr-FR"/>
        </w:rPr>
      </w:pPr>
      <w:r>
        <w:rPr>
          <w:rStyle w:val="Appelnotedebasdep"/>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3C5024" w:rsidRPr="003272B4" w:rsidRDefault="003C5024">
      <w:pPr>
        <w:pStyle w:val="Notedebasdepage"/>
        <w:rPr>
          <w:lang w:val="fr-FR"/>
        </w:rPr>
      </w:pPr>
      <w:r>
        <w:rPr>
          <w:rStyle w:val="Appelnotedebasdep"/>
        </w:rPr>
        <w:footnoteRef/>
      </w:r>
      <w:r w:rsidRPr="003272B4">
        <w:rPr>
          <w:lang w:val="fr-FR"/>
        </w:rPr>
        <w:t xml:space="preserve"> </w:t>
      </w:r>
      <w:r w:rsidRPr="003272B4">
        <w:rPr>
          <w:sz w:val="16"/>
          <w:lang w:val="fr-FR"/>
        </w:rPr>
        <w:t>https://vince7lf.github.io/</w:t>
      </w:r>
    </w:p>
  </w:footnote>
  <w:footnote w:id="19">
    <w:p w14:paraId="09F206EB" w14:textId="77777777" w:rsidR="003C5024" w:rsidRPr="003272B4" w:rsidRDefault="003C5024">
      <w:pPr>
        <w:pStyle w:val="Notedebasdepage"/>
        <w:rPr>
          <w:lang w:val="fr-FR"/>
        </w:rPr>
      </w:pPr>
      <w:r>
        <w:rPr>
          <w:rStyle w:val="Appelnotedebasdep"/>
        </w:rPr>
        <w:footnoteRef/>
      </w:r>
      <w:r w:rsidRPr="003272B4">
        <w:rPr>
          <w:lang w:val="fr-FR"/>
        </w:rPr>
        <w:t xml:space="preserve"> </w:t>
      </w:r>
      <w:r w:rsidRPr="003272B4">
        <w:rPr>
          <w:sz w:val="16"/>
          <w:lang w:val="fr-FR"/>
        </w:rPr>
        <w:t>https://github.com/vince7lf/gae724</w:t>
      </w:r>
    </w:p>
  </w:footnote>
  <w:footnote w:id="20">
    <w:p w14:paraId="48768470" w14:textId="77777777" w:rsidR="003C5024" w:rsidRPr="00081759" w:rsidRDefault="003C5024" w:rsidP="00466915">
      <w:pPr>
        <w:pStyle w:val="Notedebasdepage"/>
        <w:rPr>
          <w:lang w:val="fr-FR"/>
        </w:rPr>
      </w:pPr>
      <w:r>
        <w:rPr>
          <w:rStyle w:val="Appelnotedebasdep"/>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7777777" w:rsidR="003C5024" w:rsidRPr="0058060B" w:rsidRDefault="003C5024">
      <w:pPr>
        <w:pStyle w:val="Notedebasdepage"/>
        <w:rPr>
          <w:lang w:val="fr-FR"/>
        </w:rPr>
      </w:pPr>
      <w:r>
        <w:rPr>
          <w:rStyle w:val="Appelnotedebasdep"/>
        </w:rPr>
        <w:footnoteRef/>
      </w:r>
      <w:r w:rsidRPr="0058060B">
        <w:rPr>
          <w:lang w:val="fr-FR"/>
        </w:rPr>
        <w:t xml:space="preserve"> </w:t>
      </w:r>
      <w:r w:rsidRPr="004641E6">
        <w:rPr>
          <w:sz w:val="16"/>
          <w:lang w:val="fr-FR"/>
        </w:rPr>
        <w:t>https://forums.developer.nvidia.com/t/how-to-connect-ssd-to-jetson-nano/74053</w:t>
      </w:r>
    </w:p>
  </w:footnote>
  <w:footnote w:id="22">
    <w:p w14:paraId="77AED82D" w14:textId="77777777" w:rsidR="003C5024" w:rsidRPr="0058060B" w:rsidRDefault="003C5024">
      <w:pPr>
        <w:pStyle w:val="Notedebasdepage"/>
        <w:rPr>
          <w:lang w:val="fr-FR"/>
        </w:rPr>
      </w:pPr>
      <w:r>
        <w:rPr>
          <w:rStyle w:val="Appelnotedebasdep"/>
        </w:rPr>
        <w:footnoteRef/>
      </w:r>
      <w:r w:rsidRPr="0058060B">
        <w:rPr>
          <w:lang w:val="fr-FR"/>
        </w:rPr>
        <w:t xml:space="preserve"> </w:t>
      </w:r>
      <w:r w:rsidRPr="0058060B">
        <w:rPr>
          <w:sz w:val="16"/>
          <w:lang w:val="fr-FR"/>
        </w:rPr>
        <w:t>https://developer.nvidia.com/embedded/learn/get-started-jetson-nano-devkit#write</w:t>
      </w:r>
    </w:p>
  </w:footnote>
  <w:footnote w:id="23">
    <w:p w14:paraId="09A82A91" w14:textId="77777777" w:rsidR="003C5024" w:rsidRPr="0058060B" w:rsidRDefault="003C5024">
      <w:pPr>
        <w:pStyle w:val="Notedebasdepage"/>
        <w:rPr>
          <w:lang w:val="fr-FR"/>
        </w:rPr>
      </w:pPr>
      <w:r>
        <w:rPr>
          <w:rStyle w:val="Appelnotedebasdep"/>
        </w:rPr>
        <w:footnoteRef/>
      </w:r>
      <w:r w:rsidRPr="0058060B">
        <w:rPr>
          <w:lang w:val="fr-FR"/>
        </w:rPr>
        <w:t xml:space="preserve"> </w:t>
      </w:r>
      <w:r w:rsidRPr="0058060B">
        <w:rPr>
          <w:sz w:val="16"/>
          <w:lang w:val="fr-FR"/>
        </w:rPr>
        <w:t>https://www.jetsonhacks.com/2019/09/17/jetson-nano-run-from-usb-drive/</w:t>
      </w:r>
    </w:p>
  </w:footnote>
  <w:footnote w:id="24">
    <w:p w14:paraId="1375A5AA" w14:textId="77777777" w:rsidR="003C5024" w:rsidRPr="00F73EC2" w:rsidRDefault="003C5024">
      <w:pPr>
        <w:pStyle w:val="Notedebasdepage"/>
        <w:rPr>
          <w:lang w:val="fr-FR"/>
        </w:rPr>
      </w:pPr>
      <w:r>
        <w:rPr>
          <w:rStyle w:val="Appelnotedebasdep"/>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77777777" w:rsidR="003C5024" w:rsidRPr="00D46FBA" w:rsidRDefault="003C5024">
      <w:pPr>
        <w:pStyle w:val="Notedebasdepage"/>
        <w:rPr>
          <w:lang w:val="fr-FR"/>
        </w:rPr>
      </w:pPr>
      <w:r>
        <w:rPr>
          <w:rStyle w:val="Appelnotedebasdep"/>
        </w:rPr>
        <w:footnoteRef/>
      </w:r>
      <w:r w:rsidRPr="00D46FBA">
        <w:rPr>
          <w:lang w:val="fr-FR"/>
        </w:rPr>
        <w:t xml:space="preserve"> </w:t>
      </w:r>
      <w:r w:rsidRPr="00D46FBA">
        <w:rPr>
          <w:sz w:val="16"/>
          <w:lang w:val="fr-FR"/>
        </w:rPr>
        <w:t>https://ilmonteux.github.io/2019/05/10/segmentation-metrics.html</w:t>
      </w:r>
    </w:p>
  </w:footnote>
  <w:footnote w:id="26">
    <w:p w14:paraId="61DFBDCD" w14:textId="77777777" w:rsidR="003C5024" w:rsidRPr="007B6E0D" w:rsidRDefault="003C5024">
      <w:pPr>
        <w:pStyle w:val="Notedebasdepage"/>
        <w:rPr>
          <w:lang w:val="fr-FR"/>
        </w:rPr>
      </w:pPr>
      <w:r>
        <w:rPr>
          <w:rStyle w:val="Appelnotedebasdep"/>
        </w:rPr>
        <w:footnoteRef/>
      </w:r>
      <w:r w:rsidRPr="007B6E0D">
        <w:rPr>
          <w:lang w:val="fr-FR"/>
        </w:rPr>
        <w:t xml:space="preserve"> </w:t>
      </w:r>
      <w:r w:rsidRPr="007B6E0D">
        <w:rPr>
          <w:sz w:val="16"/>
          <w:lang w:val="fr-FR"/>
        </w:rPr>
        <w:t>https://vince7lf.github.io/2020/05/26/metrics.html</w:t>
      </w:r>
    </w:p>
  </w:footnote>
  <w:footnote w:id="27">
    <w:p w14:paraId="5F8147F9" w14:textId="77777777" w:rsidR="003C5024" w:rsidRPr="00DB2DA9" w:rsidRDefault="003C5024">
      <w:pPr>
        <w:pStyle w:val="Notedebasdepage"/>
        <w:rPr>
          <w:lang w:val="fr-FR"/>
        </w:rPr>
      </w:pPr>
      <w:r>
        <w:rPr>
          <w:rStyle w:val="Appelnotedebasdep"/>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28">
    <w:p w14:paraId="7DB307E0" w14:textId="77777777" w:rsidR="003C5024" w:rsidRPr="00DB2DA9" w:rsidRDefault="003C5024">
      <w:pPr>
        <w:pStyle w:val="Notedebasdepage"/>
        <w:rPr>
          <w:lang w:val="fr-FR"/>
        </w:rPr>
      </w:pPr>
      <w:r>
        <w:rPr>
          <w:rStyle w:val="Appelnotedebasdep"/>
        </w:rPr>
        <w:footnoteRef/>
      </w:r>
      <w:r w:rsidRPr="00DB2DA9">
        <w:rPr>
          <w:lang w:val="fr-FR"/>
        </w:rPr>
        <w:t xml:space="preserve"> </w:t>
      </w:r>
      <w:r w:rsidRPr="00DB2DA9">
        <w:rPr>
          <w:sz w:val="16"/>
          <w:lang w:val="fr-FR"/>
        </w:rPr>
        <w:t>https://gist.github.com/ilmonteux/8340df952722f3a1030a7d937e701b5a</w:t>
      </w:r>
    </w:p>
  </w:footnote>
  <w:footnote w:id="29">
    <w:p w14:paraId="58421635" w14:textId="77777777" w:rsidR="003C5024" w:rsidRPr="00DB2DA9" w:rsidRDefault="003C5024">
      <w:pPr>
        <w:pStyle w:val="Notedebasdepage"/>
        <w:rPr>
          <w:lang w:val="fr-FR"/>
        </w:rPr>
      </w:pPr>
      <w:r>
        <w:rPr>
          <w:rStyle w:val="Appelnotedebasdep"/>
        </w:rPr>
        <w:footnoteRef/>
      </w:r>
      <w:r w:rsidRPr="00DB2DA9">
        <w:rPr>
          <w:lang w:val="fr-FR"/>
        </w:rPr>
        <w:t xml:space="preserve"> </w:t>
      </w:r>
      <w:r w:rsidRPr="00DB2DA9">
        <w:rPr>
          <w:sz w:val="16"/>
          <w:lang w:val="fr-FR"/>
        </w:rPr>
        <w:t>https://github.com/umlaeute/v4l2loopback</w:t>
      </w:r>
    </w:p>
  </w:footnote>
  <w:footnote w:id="30">
    <w:p w14:paraId="7A5AD694" w14:textId="77777777" w:rsidR="003C5024" w:rsidRPr="001F01B2" w:rsidRDefault="003C5024">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https://github.com/vince7lf/gae724/blob/master/run_deepscene.sh</w:t>
      </w:r>
    </w:p>
  </w:footnote>
  <w:footnote w:id="31">
    <w:p w14:paraId="09E6D81E" w14:textId="77777777" w:rsidR="003C5024" w:rsidRPr="001F01B2" w:rsidRDefault="003C5024">
      <w:pPr>
        <w:pStyle w:val="Notedebasdepage"/>
        <w:rPr>
          <w:lang w:val="fr-FR"/>
        </w:rPr>
      </w:pPr>
      <w:r>
        <w:rPr>
          <w:rStyle w:val="Appelnotedebasdep"/>
        </w:rPr>
        <w:footnoteRef/>
      </w:r>
      <w:r w:rsidRPr="001F01B2">
        <w:rPr>
          <w:lang w:val="fr-FR"/>
        </w:rPr>
        <w:t xml:space="preserve"> </w:t>
      </w:r>
      <w:r w:rsidRPr="001F01B2">
        <w:rPr>
          <w:sz w:val="16"/>
          <w:lang w:val="fr-FR"/>
        </w:rPr>
        <w:t>https://github.com/vince7lf/gae724/blob/master/run_deepscene_batch.sh</w:t>
      </w:r>
    </w:p>
  </w:footnote>
  <w:footnote w:id="32">
    <w:p w14:paraId="7FFF65A3" w14:textId="77777777" w:rsidR="003C5024" w:rsidRPr="00161CB1" w:rsidRDefault="003C5024">
      <w:pPr>
        <w:pStyle w:val="Notedebasdepage"/>
      </w:pPr>
      <w:r>
        <w:rPr>
          <w:rStyle w:val="Appelnotedebasdep"/>
        </w:rPr>
        <w:footnoteRef/>
      </w:r>
      <w:r w:rsidRPr="00161CB1">
        <w:t xml:space="preserve"> </w:t>
      </w:r>
      <w:r w:rsidRPr="00161CB1">
        <w:rPr>
          <w:sz w:val="16"/>
        </w:rPr>
        <w:t xml:space="preserve">https://github.com/vince7lf/vince7lf.github.io/blob/master/_notebooks/2020-06-21-image_pred_ </w:t>
      </w:r>
      <w:proofErr w:type="spellStart"/>
      <w:proofErr w:type="gramStart"/>
      <w:r w:rsidRPr="00161CB1">
        <w:rPr>
          <w:sz w:val="16"/>
        </w:rPr>
        <w:t>color.ipynb</w:t>
      </w:r>
      <w:proofErr w:type="spellEnd"/>
      <w:proofErr w:type="gramEnd"/>
    </w:p>
  </w:footnote>
  <w:footnote w:id="33">
    <w:p w14:paraId="03EB2B89" w14:textId="48DCD396" w:rsidR="003C5024" w:rsidRPr="00161CB1" w:rsidRDefault="003C5024" w:rsidP="00F545BF">
      <w:pPr>
        <w:pStyle w:val="Notedebasdepage"/>
        <w:jc w:val="left"/>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projet_visionmeteo/videos/gae724_lefv2603/resultats/20200221_020044.mp4</w:t>
      </w:r>
      <w:r>
        <w:rPr>
          <w:sz w:val="16"/>
        </w:rPr>
        <w:t xml:space="preserve">  </w:t>
      </w:r>
    </w:p>
  </w:footnote>
  <w:footnote w:id="34">
    <w:p w14:paraId="6FF1CA0F" w14:textId="77777777" w:rsidR="003C5024" w:rsidRPr="00161CB1" w:rsidRDefault="003C5024" w:rsidP="00F545BF">
      <w:pPr>
        <w:pStyle w:val="Notedebasdepage"/>
        <w:jc w:val="left"/>
      </w:pPr>
      <w:r>
        <w:rPr>
          <w:rStyle w:val="Appelnotedebasdep"/>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5">
    <w:p w14:paraId="29E1907F" w14:textId="66B1523C" w:rsidR="003C5024" w:rsidRPr="00161CB1" w:rsidRDefault="003C5024">
      <w:pPr>
        <w:pStyle w:val="Notedebasdepage"/>
      </w:pPr>
      <w:r>
        <w:rPr>
          <w:rStyle w:val="Appelnotedebasdep"/>
        </w:rPr>
        <w:footnoteRef/>
      </w:r>
      <w:r w:rsidRPr="00161CB1">
        <w:t xml:space="preserve"> </w:t>
      </w:r>
      <w:hyperlink r:id="rId1" w:history="1">
        <w:r w:rsidRPr="00354F92">
          <w:rPr>
            <w:rStyle w:val="Lienhypertexte"/>
            <w:sz w:val="16"/>
          </w:rPr>
          <w:t>https://github.com/vince7lf/vince7lf.github.io/blob/master/_posts/2020-05-13-train-onnxnano.md</w:t>
        </w:r>
      </w:hyperlink>
      <w:r>
        <w:rPr>
          <w:sz w:val="16"/>
        </w:rPr>
        <w:t xml:space="preserve"> </w:t>
      </w:r>
    </w:p>
  </w:footnote>
  <w:footnote w:id="36">
    <w:p w14:paraId="4D71131B" w14:textId="49B482D9" w:rsidR="003C5024" w:rsidRPr="007E5ED6" w:rsidRDefault="003C5024">
      <w:pPr>
        <w:pStyle w:val="Notedebasdepage"/>
      </w:pPr>
      <w:r>
        <w:rPr>
          <w:rStyle w:val="Appelnotedebasdep"/>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37">
    <w:p w14:paraId="14CE4DF3" w14:textId="186DAE0E" w:rsidR="003C5024" w:rsidRPr="00D076B4" w:rsidRDefault="003C5024">
      <w:pPr>
        <w:pStyle w:val="Notedebasdepage"/>
      </w:pPr>
      <w:r>
        <w:rPr>
          <w:rStyle w:val="Appelnotedebasdep"/>
        </w:rPr>
        <w:footnoteRef/>
      </w:r>
      <w:r>
        <w:t xml:space="preserve"> </w:t>
      </w:r>
      <w:hyperlink r:id="rId2" w:history="1">
        <w:r w:rsidRPr="00354F92">
          <w:rPr>
            <w:rStyle w:val="Lienhypertexte"/>
            <w:sz w:val="16"/>
          </w:rPr>
          <w:t>https://github.com/vince7lf/vince7lf.github.io</w:t>
        </w:r>
      </w:hyperlink>
      <w:r>
        <w:rPr>
          <w:sz w:val="16"/>
        </w:rPr>
        <w:t xml:space="preserve"> </w:t>
      </w:r>
    </w:p>
  </w:footnote>
  <w:footnote w:id="38">
    <w:p w14:paraId="1E3B4280" w14:textId="77777777" w:rsidR="003C5024" w:rsidRPr="0058060B" w:rsidRDefault="003C5024" w:rsidP="00C24126">
      <w:pPr>
        <w:pStyle w:val="Notedebasdepage"/>
        <w:rPr>
          <w:lang w:val="fr-FR"/>
        </w:rPr>
      </w:pPr>
      <w:r>
        <w:rPr>
          <w:rStyle w:val="Appelnotedebasdep"/>
        </w:rPr>
        <w:footnoteRef/>
      </w:r>
      <w:r w:rsidRPr="0058060B">
        <w:rPr>
          <w:lang w:val="fr-FR"/>
        </w:rPr>
        <w:t xml:space="preserve"> </w:t>
      </w:r>
      <w:r w:rsidRPr="0058060B">
        <w:rPr>
          <w:sz w:val="16"/>
          <w:lang w:val="fr-FR"/>
        </w:rPr>
        <w:t>À noter que la carte d’extension T100 est discontinuée et remplacée par la T130</w:t>
      </w:r>
    </w:p>
  </w:footnote>
  <w:footnote w:id="39">
    <w:p w14:paraId="6272F586" w14:textId="77777777" w:rsidR="003C5024" w:rsidRPr="0058060B" w:rsidRDefault="003C5024" w:rsidP="00C24126">
      <w:pPr>
        <w:pStyle w:val="Notedebasdepage"/>
        <w:rPr>
          <w:lang w:val="fr-FR"/>
        </w:rPr>
      </w:pPr>
      <w:r>
        <w:rPr>
          <w:rStyle w:val="Appelnotedebasdep"/>
        </w:rPr>
        <w:footnoteRef/>
      </w:r>
      <w:r w:rsidRPr="0058060B">
        <w:rPr>
          <w:lang w:val="fr-FR"/>
        </w:rPr>
        <w:t xml:space="preserve"> </w:t>
      </w:r>
      <w:r w:rsidRPr="0058060B">
        <w:rPr>
          <w:sz w:val="16"/>
          <w:lang w:val="fr-FR"/>
        </w:rPr>
        <w:t>https://www.kingston.com/en/community/articledetail/articleid/48543</w:t>
      </w:r>
    </w:p>
  </w:footnote>
  <w:footnote w:id="40">
    <w:p w14:paraId="6F420B64" w14:textId="77777777" w:rsidR="003C5024" w:rsidRPr="0058060B" w:rsidRDefault="003C5024" w:rsidP="00C24126">
      <w:pPr>
        <w:pStyle w:val="Notedebasdepage"/>
        <w:rPr>
          <w:lang w:val="fr-FR"/>
        </w:rPr>
      </w:pPr>
      <w:r>
        <w:rPr>
          <w:rStyle w:val="Appelnotedebasdep"/>
        </w:rPr>
        <w:footnoteRef/>
      </w:r>
      <w:r w:rsidRPr="0058060B">
        <w:rPr>
          <w:lang w:val="fr-FR"/>
        </w:rPr>
        <w:t xml:space="preserve"> </w:t>
      </w:r>
      <w:r w:rsidRPr="0058060B">
        <w:rPr>
          <w:sz w:val="16"/>
          <w:lang w:val="fr-FR"/>
        </w:rPr>
        <w:t>https://geekworm.com/products/nvidia-jetson-nano-nvme-m-2-ssd-shield-t100-v1-1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D38E7"/>
    <w:multiLevelType w:val="hybridMultilevel"/>
    <w:tmpl w:val="C8724A14"/>
    <w:lvl w:ilvl="0" w:tplc="606A169C">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1"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3" w15:restartNumberingAfterBreak="0">
    <w:nsid w:val="0C850966"/>
    <w:multiLevelType w:val="hybridMultilevel"/>
    <w:tmpl w:val="8584B8C2"/>
    <w:lvl w:ilvl="0" w:tplc="10090001">
      <w:start w:val="1"/>
      <w:numFmt w:val="bullet"/>
      <w:lvlText w:val=""/>
      <w:lvlJc w:val="left"/>
      <w:pPr>
        <w:ind w:left="711" w:hanging="360"/>
      </w:pPr>
      <w:rPr>
        <w:rFonts w:ascii="Symbol" w:hAnsi="Symbol"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4" w15:restartNumberingAfterBreak="0">
    <w:nsid w:val="0F9E4CD5"/>
    <w:multiLevelType w:val="hybridMultilevel"/>
    <w:tmpl w:val="D8AA9476"/>
    <w:lvl w:ilvl="0" w:tplc="6C683A74">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5"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F109AA"/>
    <w:multiLevelType w:val="hybridMultilevel"/>
    <w:tmpl w:val="F4A63C30"/>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17"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DB5170"/>
    <w:multiLevelType w:val="hybridMultilevel"/>
    <w:tmpl w:val="1F8ED44C"/>
    <w:lvl w:ilvl="0" w:tplc="10090001">
      <w:start w:val="1"/>
      <w:numFmt w:val="bullet"/>
      <w:lvlText w:val=""/>
      <w:lvlJc w:val="left"/>
      <w:pPr>
        <w:ind w:left="711" w:hanging="360"/>
      </w:pPr>
      <w:rPr>
        <w:rFonts w:ascii="Symbol" w:hAnsi="Symbol" w:hint="default"/>
      </w:rPr>
    </w:lvl>
    <w:lvl w:ilvl="1" w:tplc="10090003">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9" w15:restartNumberingAfterBreak="0">
    <w:nsid w:val="403F787B"/>
    <w:multiLevelType w:val="hybridMultilevel"/>
    <w:tmpl w:val="AA2C0EE2"/>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20" w15:restartNumberingAfterBreak="0">
    <w:nsid w:val="40F13056"/>
    <w:multiLevelType w:val="hybridMultilevel"/>
    <w:tmpl w:val="423EA6B8"/>
    <w:lvl w:ilvl="0" w:tplc="0C0C0001">
      <w:start w:val="1"/>
      <w:numFmt w:val="bullet"/>
      <w:lvlText w:val=""/>
      <w:lvlJc w:val="left"/>
      <w:pPr>
        <w:ind w:left="717" w:hanging="360"/>
      </w:pPr>
      <w:rPr>
        <w:rFonts w:ascii="Symbol" w:hAnsi="Symbol" w:hint="default"/>
      </w:rPr>
    </w:lvl>
    <w:lvl w:ilvl="1" w:tplc="0C0C0003" w:tentative="1">
      <w:start w:val="1"/>
      <w:numFmt w:val="bullet"/>
      <w:lvlText w:val="o"/>
      <w:lvlJc w:val="left"/>
      <w:pPr>
        <w:ind w:left="1437" w:hanging="360"/>
      </w:pPr>
      <w:rPr>
        <w:rFonts w:ascii="Courier New" w:hAnsi="Courier New" w:cs="Courier New" w:hint="default"/>
      </w:rPr>
    </w:lvl>
    <w:lvl w:ilvl="2" w:tplc="0C0C0005" w:tentative="1">
      <w:start w:val="1"/>
      <w:numFmt w:val="bullet"/>
      <w:lvlText w:val=""/>
      <w:lvlJc w:val="left"/>
      <w:pPr>
        <w:ind w:left="2157" w:hanging="360"/>
      </w:pPr>
      <w:rPr>
        <w:rFonts w:ascii="Wingdings" w:hAnsi="Wingdings" w:hint="default"/>
      </w:rPr>
    </w:lvl>
    <w:lvl w:ilvl="3" w:tplc="0C0C0001" w:tentative="1">
      <w:start w:val="1"/>
      <w:numFmt w:val="bullet"/>
      <w:lvlText w:val=""/>
      <w:lvlJc w:val="left"/>
      <w:pPr>
        <w:ind w:left="2877" w:hanging="360"/>
      </w:pPr>
      <w:rPr>
        <w:rFonts w:ascii="Symbol" w:hAnsi="Symbol" w:hint="default"/>
      </w:rPr>
    </w:lvl>
    <w:lvl w:ilvl="4" w:tplc="0C0C0003" w:tentative="1">
      <w:start w:val="1"/>
      <w:numFmt w:val="bullet"/>
      <w:lvlText w:val="o"/>
      <w:lvlJc w:val="left"/>
      <w:pPr>
        <w:ind w:left="3597" w:hanging="360"/>
      </w:pPr>
      <w:rPr>
        <w:rFonts w:ascii="Courier New" w:hAnsi="Courier New" w:cs="Courier New" w:hint="default"/>
      </w:rPr>
    </w:lvl>
    <w:lvl w:ilvl="5" w:tplc="0C0C0005" w:tentative="1">
      <w:start w:val="1"/>
      <w:numFmt w:val="bullet"/>
      <w:lvlText w:val=""/>
      <w:lvlJc w:val="left"/>
      <w:pPr>
        <w:ind w:left="4317" w:hanging="360"/>
      </w:pPr>
      <w:rPr>
        <w:rFonts w:ascii="Wingdings" w:hAnsi="Wingdings" w:hint="default"/>
      </w:rPr>
    </w:lvl>
    <w:lvl w:ilvl="6" w:tplc="0C0C0001" w:tentative="1">
      <w:start w:val="1"/>
      <w:numFmt w:val="bullet"/>
      <w:lvlText w:val=""/>
      <w:lvlJc w:val="left"/>
      <w:pPr>
        <w:ind w:left="5037" w:hanging="360"/>
      </w:pPr>
      <w:rPr>
        <w:rFonts w:ascii="Symbol" w:hAnsi="Symbol" w:hint="default"/>
      </w:rPr>
    </w:lvl>
    <w:lvl w:ilvl="7" w:tplc="0C0C0003" w:tentative="1">
      <w:start w:val="1"/>
      <w:numFmt w:val="bullet"/>
      <w:lvlText w:val="o"/>
      <w:lvlJc w:val="left"/>
      <w:pPr>
        <w:ind w:left="5757" w:hanging="360"/>
      </w:pPr>
      <w:rPr>
        <w:rFonts w:ascii="Courier New" w:hAnsi="Courier New" w:cs="Courier New" w:hint="default"/>
      </w:rPr>
    </w:lvl>
    <w:lvl w:ilvl="8" w:tplc="0C0C0005" w:tentative="1">
      <w:start w:val="1"/>
      <w:numFmt w:val="bullet"/>
      <w:lvlText w:val=""/>
      <w:lvlJc w:val="left"/>
      <w:pPr>
        <w:ind w:left="6477" w:hanging="360"/>
      </w:pPr>
      <w:rPr>
        <w:rFonts w:ascii="Wingdings" w:hAnsi="Wingdings" w:hint="default"/>
      </w:rPr>
    </w:lvl>
  </w:abstractNum>
  <w:abstractNum w:abstractNumId="21"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1D42E7"/>
    <w:multiLevelType w:val="hybridMultilevel"/>
    <w:tmpl w:val="DE34258A"/>
    <w:lvl w:ilvl="0" w:tplc="EB2ECB88">
      <w:start w:val="3"/>
      <w:numFmt w:val="bullet"/>
      <w:lvlText w:val="—"/>
      <w:lvlJc w:val="left"/>
      <w:pPr>
        <w:ind w:left="711" w:hanging="360"/>
      </w:pPr>
      <w:rPr>
        <w:rFonts w:ascii="Times New Roman" w:eastAsiaTheme="minorEastAsia" w:hAnsi="Times New Roman" w:cs="Times New Roman"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23" w15:restartNumberingAfterBreak="0">
    <w:nsid w:val="580333FB"/>
    <w:multiLevelType w:val="multilevel"/>
    <w:tmpl w:val="E6C242F4"/>
    <w:lvl w:ilvl="0">
      <w:start w:val="1"/>
      <w:numFmt w:val="decimal"/>
      <w:pStyle w:val="Titre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Titre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Titre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C06BC5"/>
    <w:multiLevelType w:val="hybridMultilevel"/>
    <w:tmpl w:val="55B0A8DC"/>
    <w:lvl w:ilvl="0" w:tplc="8E40AD7E">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5" w15:restartNumberingAfterBreak="0">
    <w:nsid w:val="5AED0108"/>
    <w:multiLevelType w:val="hybridMultilevel"/>
    <w:tmpl w:val="0BC4CC7C"/>
    <w:lvl w:ilvl="0" w:tplc="0C0C0017">
      <w:start w:val="1"/>
      <w:numFmt w:val="lowerLetter"/>
      <w:lvlText w:val="%1)"/>
      <w:lvlJc w:val="left"/>
      <w:pPr>
        <w:ind w:left="360" w:hanging="360"/>
      </w:pPr>
      <w:rPr>
        <w:rFonts w:hint="default"/>
      </w:rPr>
    </w:lvl>
    <w:lvl w:ilvl="1" w:tplc="0C0C0019">
      <w:start w:val="1"/>
      <w:numFmt w:val="lowerLetter"/>
      <w:lvlText w:val="%2."/>
      <w:lvlJc w:val="left"/>
      <w:pPr>
        <w:ind w:left="1080" w:hanging="360"/>
      </w:pPr>
    </w:lvl>
    <w:lvl w:ilvl="2" w:tplc="0C0C001B">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6" w15:restartNumberingAfterBreak="0">
    <w:nsid w:val="6D9D78DC"/>
    <w:multiLevelType w:val="hybridMultilevel"/>
    <w:tmpl w:val="D9BEEE22"/>
    <w:lvl w:ilvl="0" w:tplc="7D9080BA">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7"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DAA3EB1"/>
    <w:multiLevelType w:val="hybridMultilevel"/>
    <w:tmpl w:val="889C4DA8"/>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num w:numId="1">
    <w:abstractNumId w:val="11"/>
  </w:num>
  <w:num w:numId="2">
    <w:abstractNumId w:val="17"/>
  </w:num>
  <w:num w:numId="3">
    <w:abstractNumId w:val="15"/>
  </w:num>
  <w:num w:numId="4">
    <w:abstractNumId w:val="21"/>
  </w:num>
  <w:num w:numId="5">
    <w:abstractNumId w:val="27"/>
  </w:num>
  <w:num w:numId="6">
    <w:abstractNumId w:val="23"/>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2"/>
  </w:num>
  <w:num w:numId="18">
    <w:abstractNumId w:val="20"/>
  </w:num>
  <w:num w:numId="19">
    <w:abstractNumId w:val="25"/>
  </w:num>
  <w:num w:numId="20">
    <w:abstractNumId w:val="16"/>
  </w:num>
  <w:num w:numId="21">
    <w:abstractNumId w:val="18"/>
  </w:num>
  <w:num w:numId="22">
    <w:abstractNumId w:val="24"/>
  </w:num>
  <w:num w:numId="23">
    <w:abstractNumId w:val="10"/>
  </w:num>
  <w:num w:numId="24">
    <w:abstractNumId w:val="26"/>
  </w:num>
  <w:num w:numId="25">
    <w:abstractNumId w:val="28"/>
  </w:num>
  <w:num w:numId="26">
    <w:abstractNumId w:val="22"/>
  </w:num>
  <w:num w:numId="27">
    <w:abstractNumId w:val="13"/>
  </w:num>
  <w:num w:numId="28">
    <w:abstractNumId w:val="14"/>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kaël Germain">
    <w15:presenceInfo w15:providerId="AD" w15:userId="S::germ2201@usherbrooke.ca::e9b27338-b608-466c-9fa0-fd86684d45cc"/>
  </w15:person>
  <w15:person w15:author="Le Falher, Vincent">
    <w15:presenceInfo w15:providerId="AD" w15:userId="S-1-5-21-2129867641-1448237841-168566570-4708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CA" w:vendorID="64" w:dllVersion="6" w:nlCheck="1" w:checkStyle="1"/>
  <w:activeWritingStyle w:appName="MSWord" w:lang="fr-CA" w:vendorID="64" w:dllVersion="6"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activeWritingStyle w:appName="MSWord" w:lang="en-US" w:vendorID="64" w:dllVersion="6" w:nlCheck="1" w:checkStyle="1"/>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D2C"/>
    <w:rsid w:val="000069CF"/>
    <w:rsid w:val="00007B52"/>
    <w:rsid w:val="00012636"/>
    <w:rsid w:val="00026601"/>
    <w:rsid w:val="0003644C"/>
    <w:rsid w:val="000412BF"/>
    <w:rsid w:val="0004208B"/>
    <w:rsid w:val="0005430A"/>
    <w:rsid w:val="0005509F"/>
    <w:rsid w:val="00067A0A"/>
    <w:rsid w:val="00070939"/>
    <w:rsid w:val="00081759"/>
    <w:rsid w:val="00084065"/>
    <w:rsid w:val="00087F94"/>
    <w:rsid w:val="00090C5F"/>
    <w:rsid w:val="0009273C"/>
    <w:rsid w:val="0009294A"/>
    <w:rsid w:val="000A3613"/>
    <w:rsid w:val="000A6E40"/>
    <w:rsid w:val="000B265F"/>
    <w:rsid w:val="000B78B2"/>
    <w:rsid w:val="000C4FAD"/>
    <w:rsid w:val="000D70B0"/>
    <w:rsid w:val="000E0126"/>
    <w:rsid w:val="000E61C7"/>
    <w:rsid w:val="000F44CF"/>
    <w:rsid w:val="00103BB6"/>
    <w:rsid w:val="001106DB"/>
    <w:rsid w:val="00116421"/>
    <w:rsid w:val="00117579"/>
    <w:rsid w:val="0012127F"/>
    <w:rsid w:val="0012750D"/>
    <w:rsid w:val="001339FA"/>
    <w:rsid w:val="00142E68"/>
    <w:rsid w:val="00147B98"/>
    <w:rsid w:val="00153255"/>
    <w:rsid w:val="00153A20"/>
    <w:rsid w:val="00157832"/>
    <w:rsid w:val="00161CB1"/>
    <w:rsid w:val="00163B98"/>
    <w:rsid w:val="0016461D"/>
    <w:rsid w:val="0016783D"/>
    <w:rsid w:val="00167B88"/>
    <w:rsid w:val="001820AC"/>
    <w:rsid w:val="00186790"/>
    <w:rsid w:val="00194CCF"/>
    <w:rsid w:val="001A5703"/>
    <w:rsid w:val="001B3DA6"/>
    <w:rsid w:val="001B7AB9"/>
    <w:rsid w:val="001C63E9"/>
    <w:rsid w:val="001D1F25"/>
    <w:rsid w:val="001E0E11"/>
    <w:rsid w:val="001E4BF8"/>
    <w:rsid w:val="001F01B2"/>
    <w:rsid w:val="00204912"/>
    <w:rsid w:val="00207598"/>
    <w:rsid w:val="00217064"/>
    <w:rsid w:val="00224AE2"/>
    <w:rsid w:val="00226AF7"/>
    <w:rsid w:val="002321CF"/>
    <w:rsid w:val="00240743"/>
    <w:rsid w:val="002420D5"/>
    <w:rsid w:val="00251D0F"/>
    <w:rsid w:val="0025406F"/>
    <w:rsid w:val="00255D69"/>
    <w:rsid w:val="00266BF7"/>
    <w:rsid w:val="00280046"/>
    <w:rsid w:val="0028289D"/>
    <w:rsid w:val="002831B8"/>
    <w:rsid w:val="00286F27"/>
    <w:rsid w:val="00296023"/>
    <w:rsid w:val="002A0A96"/>
    <w:rsid w:val="002A34B9"/>
    <w:rsid w:val="002B6AA5"/>
    <w:rsid w:val="002D134A"/>
    <w:rsid w:val="002D6073"/>
    <w:rsid w:val="002E2B09"/>
    <w:rsid w:val="002E42EA"/>
    <w:rsid w:val="002E5769"/>
    <w:rsid w:val="002E6844"/>
    <w:rsid w:val="002E6E17"/>
    <w:rsid w:val="002F7F20"/>
    <w:rsid w:val="00311703"/>
    <w:rsid w:val="00311B75"/>
    <w:rsid w:val="00311E1D"/>
    <w:rsid w:val="00312CDE"/>
    <w:rsid w:val="00313664"/>
    <w:rsid w:val="003272B4"/>
    <w:rsid w:val="00333E3E"/>
    <w:rsid w:val="00340A4C"/>
    <w:rsid w:val="00340D60"/>
    <w:rsid w:val="003673EB"/>
    <w:rsid w:val="00377510"/>
    <w:rsid w:val="003C3EF0"/>
    <w:rsid w:val="003C5024"/>
    <w:rsid w:val="003C7433"/>
    <w:rsid w:val="003D0058"/>
    <w:rsid w:val="003D11D6"/>
    <w:rsid w:val="003D523C"/>
    <w:rsid w:val="003E23B9"/>
    <w:rsid w:val="003E55BF"/>
    <w:rsid w:val="003E6FFD"/>
    <w:rsid w:val="003F3FB6"/>
    <w:rsid w:val="004025DB"/>
    <w:rsid w:val="00407230"/>
    <w:rsid w:val="004122C1"/>
    <w:rsid w:val="004134B2"/>
    <w:rsid w:val="00424CBE"/>
    <w:rsid w:val="004277A9"/>
    <w:rsid w:val="00432DDC"/>
    <w:rsid w:val="004468DA"/>
    <w:rsid w:val="00457951"/>
    <w:rsid w:val="004639A4"/>
    <w:rsid w:val="004641E6"/>
    <w:rsid w:val="00466915"/>
    <w:rsid w:val="00474593"/>
    <w:rsid w:val="004757E6"/>
    <w:rsid w:val="00485AD4"/>
    <w:rsid w:val="00486245"/>
    <w:rsid w:val="00486CD9"/>
    <w:rsid w:val="00493F10"/>
    <w:rsid w:val="00497392"/>
    <w:rsid w:val="00497A6A"/>
    <w:rsid w:val="004A4566"/>
    <w:rsid w:val="004A6F25"/>
    <w:rsid w:val="004C0846"/>
    <w:rsid w:val="004C53DD"/>
    <w:rsid w:val="004D5F04"/>
    <w:rsid w:val="004E166B"/>
    <w:rsid w:val="004F162F"/>
    <w:rsid w:val="004F2881"/>
    <w:rsid w:val="00513EB1"/>
    <w:rsid w:val="00515BD6"/>
    <w:rsid w:val="00516057"/>
    <w:rsid w:val="00521392"/>
    <w:rsid w:val="0052384B"/>
    <w:rsid w:val="00542716"/>
    <w:rsid w:val="00546234"/>
    <w:rsid w:val="00547BAA"/>
    <w:rsid w:val="00556470"/>
    <w:rsid w:val="0056248B"/>
    <w:rsid w:val="0058060B"/>
    <w:rsid w:val="00581E87"/>
    <w:rsid w:val="005A72E8"/>
    <w:rsid w:val="005B4ACF"/>
    <w:rsid w:val="005C15B4"/>
    <w:rsid w:val="005D0A32"/>
    <w:rsid w:val="005E3726"/>
    <w:rsid w:val="005F0177"/>
    <w:rsid w:val="005F7A11"/>
    <w:rsid w:val="00611AEB"/>
    <w:rsid w:val="006216B1"/>
    <w:rsid w:val="00630779"/>
    <w:rsid w:val="00630F35"/>
    <w:rsid w:val="0063453C"/>
    <w:rsid w:val="00641E5F"/>
    <w:rsid w:val="00652401"/>
    <w:rsid w:val="00663667"/>
    <w:rsid w:val="00666865"/>
    <w:rsid w:val="006710FD"/>
    <w:rsid w:val="006714B8"/>
    <w:rsid w:val="00677ABC"/>
    <w:rsid w:val="006866E0"/>
    <w:rsid w:val="006931FF"/>
    <w:rsid w:val="00696C2A"/>
    <w:rsid w:val="006A081C"/>
    <w:rsid w:val="006A26D3"/>
    <w:rsid w:val="006A5FCE"/>
    <w:rsid w:val="006A7DB6"/>
    <w:rsid w:val="006B3646"/>
    <w:rsid w:val="006D7077"/>
    <w:rsid w:val="006D76A1"/>
    <w:rsid w:val="006E0825"/>
    <w:rsid w:val="006E5081"/>
    <w:rsid w:val="006E5858"/>
    <w:rsid w:val="006F58AF"/>
    <w:rsid w:val="00704BFB"/>
    <w:rsid w:val="007104DD"/>
    <w:rsid w:val="007257F3"/>
    <w:rsid w:val="0073000E"/>
    <w:rsid w:val="00740D61"/>
    <w:rsid w:val="0074150F"/>
    <w:rsid w:val="00757ADD"/>
    <w:rsid w:val="00760ACA"/>
    <w:rsid w:val="0077005E"/>
    <w:rsid w:val="00775952"/>
    <w:rsid w:val="00792F5A"/>
    <w:rsid w:val="00795CE3"/>
    <w:rsid w:val="007A466C"/>
    <w:rsid w:val="007A7DF3"/>
    <w:rsid w:val="007B6E0D"/>
    <w:rsid w:val="007C5B2E"/>
    <w:rsid w:val="007E010D"/>
    <w:rsid w:val="007E2B9F"/>
    <w:rsid w:val="007E39EA"/>
    <w:rsid w:val="007E5ED6"/>
    <w:rsid w:val="007E6CFB"/>
    <w:rsid w:val="007E756D"/>
    <w:rsid w:val="00801FAF"/>
    <w:rsid w:val="008039AB"/>
    <w:rsid w:val="0081346B"/>
    <w:rsid w:val="00830611"/>
    <w:rsid w:val="008306D3"/>
    <w:rsid w:val="008421D8"/>
    <w:rsid w:val="00843CF1"/>
    <w:rsid w:val="00856ED2"/>
    <w:rsid w:val="00857C6E"/>
    <w:rsid w:val="0086588C"/>
    <w:rsid w:val="00865C6C"/>
    <w:rsid w:val="0087337C"/>
    <w:rsid w:val="0087456A"/>
    <w:rsid w:val="008805A6"/>
    <w:rsid w:val="008878B9"/>
    <w:rsid w:val="00895AF1"/>
    <w:rsid w:val="008A0830"/>
    <w:rsid w:val="008A1653"/>
    <w:rsid w:val="008A203F"/>
    <w:rsid w:val="008B7F20"/>
    <w:rsid w:val="008D0E1B"/>
    <w:rsid w:val="008F3237"/>
    <w:rsid w:val="00907D42"/>
    <w:rsid w:val="00912767"/>
    <w:rsid w:val="00913187"/>
    <w:rsid w:val="00922D5D"/>
    <w:rsid w:val="0093593C"/>
    <w:rsid w:val="00940EBB"/>
    <w:rsid w:val="009459BA"/>
    <w:rsid w:val="00952DFA"/>
    <w:rsid w:val="00965A2A"/>
    <w:rsid w:val="009800D1"/>
    <w:rsid w:val="009851D7"/>
    <w:rsid w:val="00987FDC"/>
    <w:rsid w:val="00990027"/>
    <w:rsid w:val="00990A02"/>
    <w:rsid w:val="00994B14"/>
    <w:rsid w:val="009A7085"/>
    <w:rsid w:val="009B03D6"/>
    <w:rsid w:val="009B3102"/>
    <w:rsid w:val="009B5A6E"/>
    <w:rsid w:val="009B657E"/>
    <w:rsid w:val="009C757F"/>
    <w:rsid w:val="009D4973"/>
    <w:rsid w:val="009D70AB"/>
    <w:rsid w:val="009E2FF6"/>
    <w:rsid w:val="009E732E"/>
    <w:rsid w:val="009E7A7D"/>
    <w:rsid w:val="00A13D36"/>
    <w:rsid w:val="00A164C9"/>
    <w:rsid w:val="00A23BE9"/>
    <w:rsid w:val="00A34873"/>
    <w:rsid w:val="00A42990"/>
    <w:rsid w:val="00A56894"/>
    <w:rsid w:val="00A74622"/>
    <w:rsid w:val="00A8263D"/>
    <w:rsid w:val="00A8273E"/>
    <w:rsid w:val="00A87D2C"/>
    <w:rsid w:val="00AA119B"/>
    <w:rsid w:val="00AA38A3"/>
    <w:rsid w:val="00AB3AF7"/>
    <w:rsid w:val="00AB6F26"/>
    <w:rsid w:val="00AC48A8"/>
    <w:rsid w:val="00AD28AE"/>
    <w:rsid w:val="00AD5463"/>
    <w:rsid w:val="00AD6A07"/>
    <w:rsid w:val="00AF1463"/>
    <w:rsid w:val="00AF4667"/>
    <w:rsid w:val="00B23152"/>
    <w:rsid w:val="00B33514"/>
    <w:rsid w:val="00B35A7A"/>
    <w:rsid w:val="00B46E1D"/>
    <w:rsid w:val="00B51B8E"/>
    <w:rsid w:val="00B570E7"/>
    <w:rsid w:val="00B6269A"/>
    <w:rsid w:val="00B6594A"/>
    <w:rsid w:val="00B65B12"/>
    <w:rsid w:val="00B819F1"/>
    <w:rsid w:val="00B86CDF"/>
    <w:rsid w:val="00B90C50"/>
    <w:rsid w:val="00B9660E"/>
    <w:rsid w:val="00BA07B8"/>
    <w:rsid w:val="00BA1A55"/>
    <w:rsid w:val="00BA623A"/>
    <w:rsid w:val="00BB193D"/>
    <w:rsid w:val="00BC55B3"/>
    <w:rsid w:val="00BD65C0"/>
    <w:rsid w:val="00BD6C85"/>
    <w:rsid w:val="00BF5BD0"/>
    <w:rsid w:val="00BF6295"/>
    <w:rsid w:val="00C24126"/>
    <w:rsid w:val="00C24863"/>
    <w:rsid w:val="00C278E0"/>
    <w:rsid w:val="00C325A5"/>
    <w:rsid w:val="00C45EA7"/>
    <w:rsid w:val="00C50E91"/>
    <w:rsid w:val="00C50F99"/>
    <w:rsid w:val="00C65353"/>
    <w:rsid w:val="00C767D1"/>
    <w:rsid w:val="00C76D5D"/>
    <w:rsid w:val="00C82939"/>
    <w:rsid w:val="00C855B7"/>
    <w:rsid w:val="00C9046E"/>
    <w:rsid w:val="00C90FAF"/>
    <w:rsid w:val="00C9515E"/>
    <w:rsid w:val="00C960C7"/>
    <w:rsid w:val="00CA34BA"/>
    <w:rsid w:val="00CC2E19"/>
    <w:rsid w:val="00CC4525"/>
    <w:rsid w:val="00CC637E"/>
    <w:rsid w:val="00CC7D01"/>
    <w:rsid w:val="00CD45B0"/>
    <w:rsid w:val="00CF3635"/>
    <w:rsid w:val="00CF429A"/>
    <w:rsid w:val="00CF67E5"/>
    <w:rsid w:val="00D02044"/>
    <w:rsid w:val="00D076B4"/>
    <w:rsid w:val="00D12B14"/>
    <w:rsid w:val="00D21AC4"/>
    <w:rsid w:val="00D23ABA"/>
    <w:rsid w:val="00D30519"/>
    <w:rsid w:val="00D362B3"/>
    <w:rsid w:val="00D46FBA"/>
    <w:rsid w:val="00D65A8A"/>
    <w:rsid w:val="00D7694C"/>
    <w:rsid w:val="00D92B80"/>
    <w:rsid w:val="00D94D2F"/>
    <w:rsid w:val="00DA4B58"/>
    <w:rsid w:val="00DA5710"/>
    <w:rsid w:val="00DA78C2"/>
    <w:rsid w:val="00DB2DA9"/>
    <w:rsid w:val="00DC196A"/>
    <w:rsid w:val="00DC3948"/>
    <w:rsid w:val="00DD1C22"/>
    <w:rsid w:val="00DE1A5D"/>
    <w:rsid w:val="00E1025F"/>
    <w:rsid w:val="00E11280"/>
    <w:rsid w:val="00E26CCE"/>
    <w:rsid w:val="00E26D3A"/>
    <w:rsid w:val="00E335F9"/>
    <w:rsid w:val="00E33E8C"/>
    <w:rsid w:val="00E40D1C"/>
    <w:rsid w:val="00E41907"/>
    <w:rsid w:val="00E438AE"/>
    <w:rsid w:val="00E51951"/>
    <w:rsid w:val="00E62881"/>
    <w:rsid w:val="00E80AED"/>
    <w:rsid w:val="00E879BC"/>
    <w:rsid w:val="00E90EBA"/>
    <w:rsid w:val="00E92D31"/>
    <w:rsid w:val="00ED2278"/>
    <w:rsid w:val="00ED5449"/>
    <w:rsid w:val="00EE6B67"/>
    <w:rsid w:val="00F04369"/>
    <w:rsid w:val="00F079A2"/>
    <w:rsid w:val="00F07B87"/>
    <w:rsid w:val="00F12CFA"/>
    <w:rsid w:val="00F13E22"/>
    <w:rsid w:val="00F14405"/>
    <w:rsid w:val="00F207CF"/>
    <w:rsid w:val="00F2361C"/>
    <w:rsid w:val="00F279E4"/>
    <w:rsid w:val="00F335B4"/>
    <w:rsid w:val="00F47304"/>
    <w:rsid w:val="00F545BF"/>
    <w:rsid w:val="00F57D12"/>
    <w:rsid w:val="00F60F76"/>
    <w:rsid w:val="00F63151"/>
    <w:rsid w:val="00F63879"/>
    <w:rsid w:val="00F6583D"/>
    <w:rsid w:val="00F73EC2"/>
    <w:rsid w:val="00F7773C"/>
    <w:rsid w:val="00F77CC9"/>
    <w:rsid w:val="00F81239"/>
    <w:rsid w:val="00F83A96"/>
    <w:rsid w:val="00F97B05"/>
    <w:rsid w:val="00FA39C3"/>
    <w:rsid w:val="00FA6619"/>
    <w:rsid w:val="00FB0CD2"/>
    <w:rsid w:val="00FC47FA"/>
    <w:rsid w:val="00FD076C"/>
    <w:rsid w:val="00FD1CC8"/>
    <w:rsid w:val="00FD3F03"/>
    <w:rsid w:val="00FD55FF"/>
    <w:rsid w:val="00FE074C"/>
    <w:rsid w:val="00FF2203"/>
    <w:rsid w:val="00FF2315"/>
    <w:rsid w:val="00FF51B9"/>
    <w:rsid w:val="00FF6D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next w:val="Normal"/>
    <w:link w:val="Titre1C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Titre2">
    <w:name w:val="heading 2"/>
    <w:next w:val="Normal"/>
    <w:link w:val="Titre2C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Titre3">
    <w:name w:val="heading 3"/>
    <w:next w:val="Normal"/>
    <w:link w:val="Titre3C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Titre4">
    <w:name w:val="heading 4"/>
    <w:next w:val="Normal"/>
    <w:link w:val="Titre4Car"/>
    <w:uiPriority w:val="9"/>
    <w:unhideWhenUsed/>
    <w:qFormat/>
    <w:pPr>
      <w:keepNext/>
      <w:keepLines/>
      <w:spacing w:after="226"/>
      <w:ind w:left="10" w:hanging="10"/>
      <w:outlineLvl w:val="3"/>
    </w:pPr>
    <w:rPr>
      <w:rFonts w:ascii="Calibri" w:eastAsia="Calibri" w:hAnsi="Calibri" w:cs="Calibri"/>
      <w:i/>
    </w:rPr>
  </w:style>
  <w:style w:type="paragraph" w:styleId="Titre5">
    <w:name w:val="heading 5"/>
    <w:next w:val="Normal"/>
    <w:link w:val="Titre5Car"/>
    <w:uiPriority w:val="9"/>
    <w:unhideWhenUsed/>
    <w:qFormat/>
    <w:pPr>
      <w:keepNext/>
      <w:keepLines/>
      <w:spacing w:after="226"/>
      <w:ind w:left="10" w:hanging="10"/>
      <w:outlineLvl w:val="4"/>
    </w:pPr>
    <w:rPr>
      <w:rFonts w:ascii="Calibri" w:eastAsia="Calibri" w:hAnsi="Calibri" w:cs="Calibri"/>
      <w:i/>
    </w:rPr>
  </w:style>
  <w:style w:type="paragraph" w:styleId="Titre6">
    <w:name w:val="heading 6"/>
    <w:basedOn w:val="Normal"/>
    <w:next w:val="Normal"/>
    <w:link w:val="Titre6C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link w:val="Titre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Titre4Car">
    <w:name w:val="Titre 4 Car"/>
    <w:link w:val="Titre4"/>
    <w:rPr>
      <w:rFonts w:ascii="Calibri" w:eastAsia="Calibri" w:hAnsi="Calibri" w:cs="Calibri"/>
      <w:i/>
      <w:color w:val="000000"/>
      <w:sz w:val="24"/>
    </w:rPr>
  </w:style>
  <w:style w:type="character" w:customStyle="1" w:styleId="Titre5Car">
    <w:name w:val="Titre 5 Car"/>
    <w:link w:val="Titre5"/>
    <w:rPr>
      <w:rFonts w:ascii="Calibri" w:eastAsia="Calibri" w:hAnsi="Calibri" w:cs="Calibri"/>
      <w:i/>
      <w:color w:val="000000"/>
      <w:sz w:val="24"/>
    </w:rPr>
  </w:style>
  <w:style w:type="character" w:customStyle="1" w:styleId="Titre1Car">
    <w:name w:val="Titre 1 Car"/>
    <w:link w:val="Titre1"/>
    <w:rPr>
      <w:rFonts w:ascii="Calibri" w:eastAsia="Calibri" w:hAnsi="Calibri" w:cs="Calibri"/>
      <w:color w:val="000000"/>
      <w:sz w:val="34"/>
    </w:rPr>
  </w:style>
  <w:style w:type="character" w:customStyle="1" w:styleId="Titre3Car">
    <w:name w:val="Titre 3 Car"/>
    <w:link w:val="Titre3"/>
    <w:uiPriority w:val="9"/>
    <w:rsid w:val="00311703"/>
    <w:rPr>
      <w:rFonts w:eastAsia="Calibri" w:cs="Calibri"/>
    </w:rPr>
  </w:style>
  <w:style w:type="paragraph" w:styleId="TM1">
    <w:name w:val="toc 1"/>
    <w:basedOn w:val="Normal"/>
    <w:next w:val="Normal"/>
    <w:autoRedefine/>
    <w:uiPriority w:val="39"/>
    <w:unhideWhenUsed/>
    <w:rsid w:val="00C45EA7"/>
    <w:pPr>
      <w:spacing w:after="0"/>
    </w:pPr>
  </w:style>
  <w:style w:type="paragraph" w:styleId="TM3">
    <w:name w:val="toc 3"/>
    <w:basedOn w:val="Normal"/>
    <w:next w:val="Normal"/>
    <w:autoRedefine/>
    <w:uiPriority w:val="39"/>
    <w:unhideWhenUsed/>
    <w:rsid w:val="00C45EA7"/>
    <w:pPr>
      <w:spacing w:after="0"/>
      <w:ind w:left="475"/>
    </w:p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enhypertexte">
    <w:name w:val="Hyperlink"/>
    <w:basedOn w:val="Policepardfaut"/>
    <w:uiPriority w:val="99"/>
    <w:unhideWhenUsed/>
    <w:rsid w:val="009A7085"/>
    <w:rPr>
      <w:color w:val="0563C1" w:themeColor="hyperlink"/>
      <w:u w:val="single"/>
    </w:rPr>
  </w:style>
  <w:style w:type="paragraph" w:styleId="Notedebasdepage">
    <w:name w:val="footnote text"/>
    <w:basedOn w:val="Normal"/>
    <w:link w:val="NotedebasdepageCar"/>
    <w:uiPriority w:val="99"/>
    <w:unhideWhenUsed/>
    <w:rsid w:val="009A7085"/>
    <w:pPr>
      <w:spacing w:after="0" w:line="240" w:lineRule="auto"/>
    </w:pPr>
    <w:rPr>
      <w:sz w:val="20"/>
      <w:szCs w:val="20"/>
    </w:rPr>
  </w:style>
  <w:style w:type="character" w:customStyle="1" w:styleId="NotedebasdepageCar">
    <w:name w:val="Note de bas de page Car"/>
    <w:basedOn w:val="Policepardfaut"/>
    <w:link w:val="Notedebasdepage"/>
    <w:uiPriority w:val="99"/>
    <w:rsid w:val="009A7085"/>
    <w:rPr>
      <w:rFonts w:ascii="Calibri" w:eastAsia="Calibri" w:hAnsi="Calibri" w:cs="Calibri"/>
      <w:color w:val="000000"/>
      <w:sz w:val="20"/>
      <w:szCs w:val="20"/>
    </w:rPr>
  </w:style>
  <w:style w:type="character" w:styleId="Appelnotedebasdep">
    <w:name w:val="footnote reference"/>
    <w:basedOn w:val="Policepardfaut"/>
    <w:uiPriority w:val="99"/>
    <w:semiHidden/>
    <w:unhideWhenUsed/>
    <w:rsid w:val="009A7085"/>
    <w:rPr>
      <w:vertAlign w:val="superscript"/>
    </w:rPr>
  </w:style>
  <w:style w:type="paragraph" w:styleId="En-tte">
    <w:name w:val="header"/>
    <w:basedOn w:val="Normal"/>
    <w:link w:val="En-tteCar"/>
    <w:uiPriority w:val="99"/>
    <w:unhideWhenUsed/>
    <w:rsid w:val="009A7085"/>
    <w:pPr>
      <w:tabs>
        <w:tab w:val="center" w:pos="4680"/>
        <w:tab w:val="right" w:pos="9360"/>
      </w:tabs>
      <w:spacing w:after="0" w:line="240" w:lineRule="auto"/>
    </w:pPr>
  </w:style>
  <w:style w:type="character" w:customStyle="1" w:styleId="En-tteCar">
    <w:name w:val="En-tête Car"/>
    <w:basedOn w:val="Policepardfaut"/>
    <w:link w:val="En-tte"/>
    <w:uiPriority w:val="99"/>
    <w:rsid w:val="009A7085"/>
    <w:rPr>
      <w:rFonts w:ascii="Calibri" w:eastAsia="Calibri" w:hAnsi="Calibri" w:cs="Calibri"/>
      <w:color w:val="000000"/>
      <w:sz w:val="24"/>
    </w:rPr>
  </w:style>
  <w:style w:type="paragraph" w:styleId="Notedefin">
    <w:name w:val="endnote text"/>
    <w:basedOn w:val="Normal"/>
    <w:link w:val="NotedefinCar"/>
    <w:uiPriority w:val="99"/>
    <w:semiHidden/>
    <w:unhideWhenUsed/>
    <w:rsid w:val="009A7085"/>
    <w:pPr>
      <w:spacing w:after="0" w:line="240" w:lineRule="auto"/>
    </w:pPr>
    <w:rPr>
      <w:sz w:val="20"/>
      <w:szCs w:val="20"/>
    </w:rPr>
  </w:style>
  <w:style w:type="character" w:customStyle="1" w:styleId="NotedefinCar">
    <w:name w:val="Note de fin Car"/>
    <w:basedOn w:val="Policepardfaut"/>
    <w:link w:val="Notedefin"/>
    <w:uiPriority w:val="99"/>
    <w:semiHidden/>
    <w:rsid w:val="009A7085"/>
    <w:rPr>
      <w:rFonts w:ascii="Calibri" w:eastAsia="Calibri" w:hAnsi="Calibri" w:cs="Calibri"/>
      <w:color w:val="000000"/>
      <w:sz w:val="20"/>
      <w:szCs w:val="20"/>
    </w:rPr>
  </w:style>
  <w:style w:type="character" w:styleId="Appeldenotedefin">
    <w:name w:val="endnote reference"/>
    <w:basedOn w:val="Policepardfaut"/>
    <w:uiPriority w:val="99"/>
    <w:semiHidden/>
    <w:unhideWhenUsed/>
    <w:rsid w:val="009A7085"/>
    <w:rPr>
      <w:vertAlign w:val="superscript"/>
    </w:rPr>
  </w:style>
  <w:style w:type="paragraph" w:styleId="Lgende">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D2278"/>
    <w:pPr>
      <w:spacing w:after="0"/>
    </w:pPr>
  </w:style>
  <w:style w:type="character" w:styleId="Marquedecommentaire">
    <w:name w:val="annotation reference"/>
    <w:basedOn w:val="Policepardfaut"/>
    <w:uiPriority w:val="99"/>
    <w:semiHidden/>
    <w:unhideWhenUsed/>
    <w:rsid w:val="002D134A"/>
    <w:rPr>
      <w:sz w:val="16"/>
      <w:szCs w:val="16"/>
    </w:rPr>
  </w:style>
  <w:style w:type="paragraph" w:styleId="Commentaire">
    <w:name w:val="annotation text"/>
    <w:basedOn w:val="Normal"/>
    <w:link w:val="CommentaireCar"/>
    <w:uiPriority w:val="99"/>
    <w:semiHidden/>
    <w:unhideWhenUsed/>
    <w:rsid w:val="002D134A"/>
    <w:pPr>
      <w:spacing w:line="240" w:lineRule="auto"/>
    </w:pPr>
    <w:rPr>
      <w:sz w:val="20"/>
      <w:szCs w:val="20"/>
    </w:rPr>
  </w:style>
  <w:style w:type="character" w:customStyle="1" w:styleId="CommentaireCar">
    <w:name w:val="Commentaire Car"/>
    <w:basedOn w:val="Policepardfaut"/>
    <w:link w:val="Commentaire"/>
    <w:uiPriority w:val="99"/>
    <w:semiHidden/>
    <w:rsid w:val="002D134A"/>
    <w:rPr>
      <w:sz w:val="20"/>
      <w:szCs w:val="20"/>
    </w:rPr>
  </w:style>
  <w:style w:type="paragraph" w:styleId="Objetducommentaire">
    <w:name w:val="annotation subject"/>
    <w:basedOn w:val="Commentaire"/>
    <w:next w:val="Commentaire"/>
    <w:link w:val="ObjetducommentaireCar"/>
    <w:uiPriority w:val="99"/>
    <w:semiHidden/>
    <w:unhideWhenUsed/>
    <w:rsid w:val="002D134A"/>
    <w:rPr>
      <w:b/>
      <w:bCs/>
    </w:rPr>
  </w:style>
  <w:style w:type="character" w:customStyle="1" w:styleId="ObjetducommentaireCar">
    <w:name w:val="Objet du commentaire Car"/>
    <w:basedOn w:val="CommentaireCar"/>
    <w:link w:val="Objetducommentaire"/>
    <w:uiPriority w:val="99"/>
    <w:semiHidden/>
    <w:rsid w:val="002D134A"/>
    <w:rPr>
      <w:b/>
      <w:bCs/>
      <w:sz w:val="20"/>
      <w:szCs w:val="20"/>
    </w:rPr>
  </w:style>
  <w:style w:type="paragraph" w:styleId="Textedebulles">
    <w:name w:val="Balloon Text"/>
    <w:basedOn w:val="Normal"/>
    <w:link w:val="TextedebullesCar"/>
    <w:uiPriority w:val="99"/>
    <w:semiHidden/>
    <w:unhideWhenUsed/>
    <w:rsid w:val="008878B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878B9"/>
    <w:rPr>
      <w:rFonts w:ascii="Segoe UI" w:hAnsi="Segoe UI" w:cs="Segoe UI"/>
      <w:sz w:val="18"/>
      <w:szCs w:val="18"/>
    </w:rPr>
  </w:style>
  <w:style w:type="paragraph" w:styleId="Rvision">
    <w:name w:val="Revision"/>
    <w:hidden/>
    <w:uiPriority w:val="99"/>
    <w:semiHidden/>
    <w:rsid w:val="00F81239"/>
    <w:pPr>
      <w:spacing w:after="0" w:line="240" w:lineRule="auto"/>
      <w:jc w:val="left"/>
    </w:pPr>
  </w:style>
  <w:style w:type="character" w:customStyle="1" w:styleId="Titre6Car">
    <w:name w:val="Titre 6 Car"/>
    <w:basedOn w:val="Policepardfaut"/>
    <w:link w:val="Titre6"/>
    <w:uiPriority w:val="9"/>
    <w:rsid w:val="00E41907"/>
    <w:rPr>
      <w:rFonts w:asciiTheme="majorHAnsi" w:eastAsiaTheme="majorEastAsia" w:hAnsiTheme="majorHAnsi" w:cstheme="majorBidi"/>
      <w:color w:val="1F4D78" w:themeColor="accent1" w:themeShade="7F"/>
    </w:rPr>
  </w:style>
  <w:style w:type="table" w:styleId="Grilledutableau">
    <w:name w:val="Table Grid"/>
    <w:basedOn w:val="Tableau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24CBE"/>
    <w:pPr>
      <w:ind w:left="720"/>
      <w:contextualSpacing/>
    </w:pPr>
  </w:style>
  <w:style w:type="character" w:styleId="Lienhypertextesuivivisit">
    <w:name w:val="FollowedHyperlink"/>
    <w:basedOn w:val="Policepardfaut"/>
    <w:uiPriority w:val="99"/>
    <w:semiHidden/>
    <w:unhideWhenUsed/>
    <w:rsid w:val="00AA119B"/>
    <w:rPr>
      <w:color w:val="954F72" w:themeColor="followedHyperlink"/>
      <w:u w:val="single"/>
    </w:rPr>
  </w:style>
  <w:style w:type="paragraph" w:styleId="En-ttedetabledesmatires">
    <w:name w:val="TOC Heading"/>
    <w:basedOn w:val="Titre1"/>
    <w:next w:val="Normal"/>
    <w:uiPriority w:val="39"/>
    <w:unhideWhenUsed/>
    <w:qFormat/>
    <w:rsid w:val="00340D60"/>
    <w:pPr>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M2">
    <w:name w:val="toc 2"/>
    <w:basedOn w:val="Normal"/>
    <w:next w:val="Normal"/>
    <w:autoRedefine/>
    <w:uiPriority w:val="39"/>
    <w:unhideWhenUsed/>
    <w:rsid w:val="00C45EA7"/>
    <w:pPr>
      <w:spacing w:after="0"/>
      <w:ind w:left="245"/>
    </w:pPr>
  </w:style>
  <w:style w:type="paragraph" w:styleId="TM4">
    <w:name w:val="toc 4"/>
    <w:basedOn w:val="Normal"/>
    <w:next w:val="Normal"/>
    <w:autoRedefine/>
    <w:uiPriority w:val="39"/>
    <w:semiHidden/>
    <w:unhideWhenUsed/>
    <w:rsid w:val="00C45EA7"/>
    <w:pPr>
      <w:spacing w:after="0"/>
      <w:ind w:left="720"/>
    </w:pPr>
  </w:style>
  <w:style w:type="paragraph" w:styleId="TM5">
    <w:name w:val="toc 5"/>
    <w:basedOn w:val="Normal"/>
    <w:next w:val="Normal"/>
    <w:autoRedefine/>
    <w:uiPriority w:val="39"/>
    <w:semiHidden/>
    <w:unhideWhenUsed/>
    <w:rsid w:val="00C45EA7"/>
    <w:pPr>
      <w:spacing w:after="0"/>
      <w:ind w:left="965"/>
    </w:pPr>
  </w:style>
  <w:style w:type="paragraph" w:styleId="TM6">
    <w:name w:val="toc 6"/>
    <w:basedOn w:val="Normal"/>
    <w:next w:val="Normal"/>
    <w:autoRedefine/>
    <w:uiPriority w:val="39"/>
    <w:semiHidden/>
    <w:unhideWhenUsed/>
    <w:rsid w:val="00E335F9"/>
    <w:pPr>
      <w:spacing w:after="0" w:line="240" w:lineRule="auto"/>
      <w:ind w:left="1195"/>
    </w:pPr>
  </w:style>
  <w:style w:type="paragraph" w:styleId="TM7">
    <w:name w:val="toc 7"/>
    <w:basedOn w:val="Normal"/>
    <w:next w:val="Normal"/>
    <w:autoRedefine/>
    <w:uiPriority w:val="39"/>
    <w:semiHidden/>
    <w:unhideWhenUsed/>
    <w:rsid w:val="00E335F9"/>
    <w:pPr>
      <w:spacing w:after="0" w:line="240" w:lineRule="auto"/>
      <w:ind w:left="1440"/>
    </w:pPr>
  </w:style>
  <w:style w:type="table" w:styleId="Tableausimple4">
    <w:name w:val="Plain Table 4"/>
    <w:basedOn w:val="TableauNormal"/>
    <w:uiPriority w:val="44"/>
    <w:rsid w:val="00CC45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889674">
      <w:bodyDiv w:val="1"/>
      <w:marLeft w:val="0"/>
      <w:marRight w:val="0"/>
      <w:marTop w:val="0"/>
      <w:marBottom w:val="0"/>
      <w:divBdr>
        <w:top w:val="none" w:sz="0" w:space="0" w:color="auto"/>
        <w:left w:val="none" w:sz="0" w:space="0" w:color="auto"/>
        <w:bottom w:val="none" w:sz="0" w:space="0" w:color="auto"/>
        <w:right w:val="none" w:sz="0" w:space="0" w:color="auto"/>
      </w:divBdr>
    </w:div>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628">
      <w:bodyDiv w:val="1"/>
      <w:marLeft w:val="0"/>
      <w:marRight w:val="0"/>
      <w:marTop w:val="0"/>
      <w:marBottom w:val="0"/>
      <w:divBdr>
        <w:top w:val="none" w:sz="0" w:space="0" w:color="auto"/>
        <w:left w:val="none" w:sz="0" w:space="0" w:color="auto"/>
        <w:bottom w:val="none" w:sz="0" w:space="0" w:color="auto"/>
        <w:right w:val="none" w:sz="0" w:space="0" w:color="auto"/>
      </w:divBdr>
      <w:divsChild>
        <w:div w:id="1390692171">
          <w:marLeft w:val="480"/>
          <w:marRight w:val="0"/>
          <w:marTop w:val="0"/>
          <w:marBottom w:val="0"/>
          <w:divBdr>
            <w:top w:val="none" w:sz="0" w:space="0" w:color="auto"/>
            <w:left w:val="none" w:sz="0" w:space="0" w:color="auto"/>
            <w:bottom w:val="none" w:sz="0" w:space="0" w:color="auto"/>
            <w:right w:val="none" w:sz="0" w:space="0" w:color="auto"/>
          </w:divBdr>
          <w:divsChild>
            <w:div w:id="3438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692">
      <w:bodyDiv w:val="1"/>
      <w:marLeft w:val="0"/>
      <w:marRight w:val="0"/>
      <w:marTop w:val="0"/>
      <w:marBottom w:val="0"/>
      <w:divBdr>
        <w:top w:val="none" w:sz="0" w:space="0" w:color="auto"/>
        <w:left w:val="none" w:sz="0" w:space="0" w:color="auto"/>
        <w:bottom w:val="none" w:sz="0" w:space="0" w:color="auto"/>
        <w:right w:val="none" w:sz="0" w:space="0" w:color="auto"/>
      </w:divBdr>
    </w:div>
    <w:div w:id="1025517514">
      <w:bodyDiv w:val="1"/>
      <w:marLeft w:val="0"/>
      <w:marRight w:val="0"/>
      <w:marTop w:val="0"/>
      <w:marBottom w:val="0"/>
      <w:divBdr>
        <w:top w:val="none" w:sz="0" w:space="0" w:color="auto"/>
        <w:left w:val="none" w:sz="0" w:space="0" w:color="auto"/>
        <w:bottom w:val="none" w:sz="0" w:space="0" w:color="auto"/>
        <w:right w:val="none" w:sz="0" w:space="0" w:color="auto"/>
      </w:divBdr>
      <w:divsChild>
        <w:div w:id="2036535882">
          <w:marLeft w:val="480"/>
          <w:marRight w:val="0"/>
          <w:marTop w:val="0"/>
          <w:marBottom w:val="0"/>
          <w:divBdr>
            <w:top w:val="none" w:sz="0" w:space="0" w:color="auto"/>
            <w:left w:val="none" w:sz="0" w:space="0" w:color="auto"/>
            <w:bottom w:val="none" w:sz="0" w:space="0" w:color="auto"/>
            <w:right w:val="none" w:sz="0" w:space="0" w:color="auto"/>
          </w:divBdr>
          <w:divsChild>
            <w:div w:id="13287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245">
      <w:bodyDiv w:val="1"/>
      <w:marLeft w:val="0"/>
      <w:marRight w:val="0"/>
      <w:marTop w:val="0"/>
      <w:marBottom w:val="0"/>
      <w:divBdr>
        <w:top w:val="none" w:sz="0" w:space="0" w:color="auto"/>
        <w:left w:val="none" w:sz="0" w:space="0" w:color="auto"/>
        <w:bottom w:val="none" w:sz="0" w:space="0" w:color="auto"/>
        <w:right w:val="none" w:sz="0" w:space="0" w:color="auto"/>
      </w:divBdr>
      <w:divsChild>
        <w:div w:id="1140921123">
          <w:marLeft w:val="480"/>
          <w:marRight w:val="0"/>
          <w:marTop w:val="0"/>
          <w:marBottom w:val="0"/>
          <w:divBdr>
            <w:top w:val="none" w:sz="0" w:space="0" w:color="auto"/>
            <w:left w:val="none" w:sz="0" w:space="0" w:color="auto"/>
            <w:bottom w:val="none" w:sz="0" w:space="0" w:color="auto"/>
            <w:right w:val="none" w:sz="0" w:space="0" w:color="auto"/>
          </w:divBdr>
          <w:divsChild>
            <w:div w:id="6026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1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ynguyen/MAVNet" TargetMode="External"/><Relationship Id="rId117" Type="http://schemas.microsoft.com/office/2011/relationships/people" Target="people.xml"/><Relationship Id="rId21" Type="http://schemas.openxmlformats.org/officeDocument/2006/relationships/image" Target="media/image4.jpg"/><Relationship Id="rId42" Type="http://schemas.openxmlformats.org/officeDocument/2006/relationships/image" Target="media/image15.jpg"/><Relationship Id="rId47" Type="http://schemas.openxmlformats.org/officeDocument/2006/relationships/image" Target="media/image17.jpe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yperlink" Target="https://doi.org/10.1007/BF00142412" TargetMode="External"/><Relationship Id="rId89" Type="http://schemas.openxmlformats.org/officeDocument/2006/relationships/hyperlink" Target="https://www.intel.com/content/www/us/en/developer/tools/neural-compute-stick/overview.html" TargetMode="External"/><Relationship Id="rId112" Type="http://schemas.openxmlformats.org/officeDocument/2006/relationships/hyperlink" Target="http://arxiv.org/abs/1908.03673" TargetMode="External"/><Relationship Id="rId16" Type="http://schemas.openxmlformats.org/officeDocument/2006/relationships/footer" Target="footer5.xml"/><Relationship Id="rId107" Type="http://schemas.openxmlformats.org/officeDocument/2006/relationships/hyperlink" Target="https://jacquescartierchamplain.ca/wp-content/uploads/2018/10/RPP_piste_PJC_2018-10-10-1.pdf" TargetMode="External"/><Relationship Id="rId11" Type="http://schemas.microsoft.com/office/2018/08/relationships/commentsExtensible" Target="commentsExtensible.xml"/><Relationship Id="rId32" Type="http://schemas.openxmlformats.org/officeDocument/2006/relationships/hyperlink" Target="http://www.cvlibs.net/datasets/kitti/eval_road.php" TargetMode="External"/><Relationship Id="rId37" Type="http://schemas.openxmlformats.org/officeDocument/2006/relationships/image" Target="media/image10.jpg"/><Relationship Id="rId53" Type="http://schemas.openxmlformats.org/officeDocument/2006/relationships/image" Target="media/image20.jp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yperlink" Target="http://pontjacquescartier365.com" TargetMode="External"/><Relationship Id="rId102" Type="http://schemas.openxmlformats.org/officeDocument/2006/relationships/hyperlink" Target="https://www.nvidia.com/en-us/autonomous-machines/embedded-systems/jetson-nano/" TargetMode="External"/><Relationship Id="rId5" Type="http://schemas.openxmlformats.org/officeDocument/2006/relationships/webSettings" Target="webSettings.xml"/><Relationship Id="rId90" Type="http://schemas.openxmlformats.org/officeDocument/2006/relationships/hyperlink" Target="https://towardsdatascience.com/aconcise-history-of-neural-networks-2070655d3fec" TargetMode="External"/><Relationship Id="rId95" Type="http://schemas.openxmlformats.org/officeDocument/2006/relationships/hyperlink" Target="https://doi.org/10.1109/CVPR.2015.7298965" TargetMode="External"/><Relationship Id="rId22" Type="http://schemas.openxmlformats.org/officeDocument/2006/relationships/image" Target="media/image5.jpg"/><Relationship Id="rId27" Type="http://schemas.openxmlformats.org/officeDocument/2006/relationships/hyperlink" Target="http://deepscene.cs.uni-freiburg.de" TargetMode="External"/><Relationship Id="rId43" Type="http://schemas.openxmlformats.org/officeDocument/2006/relationships/image" Target="media/image16.jpg"/><Relationship Id="rId48" Type="http://schemas.openxmlformats.org/officeDocument/2006/relationships/image" Target="media/image18.jpe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s://doi.org/10.1007/978-981-32-9698-5_28" TargetMode="External"/><Relationship Id="rId118" Type="http://schemas.openxmlformats.org/officeDocument/2006/relationships/theme" Target="theme/theme1.xml"/><Relationship Id="rId80" Type="http://schemas.openxmlformats.org/officeDocument/2006/relationships/hyperlink" Target="https://www.flickr.com/photos/pontjacquescartier" TargetMode="External"/><Relationship Id="rId85" Type="http://schemas.openxmlformats.org/officeDocument/2006/relationships/hyperlink" Target="https://blogs.nvidia.com/blog/2016/08/22/difference-deep-learning-traininginference-ai/" TargetMode="External"/><Relationship Id="rId12" Type="http://schemas.openxmlformats.org/officeDocument/2006/relationships/footer" Target="footer1.xml"/><Relationship Id="rId17" Type="http://schemas.openxmlformats.org/officeDocument/2006/relationships/footer" Target="footer6.xml"/><Relationship Id="rId33" Type="http://schemas.openxmlformats.org/officeDocument/2006/relationships/image" Target="media/image6.jpg"/><Relationship Id="rId38" Type="http://schemas.openxmlformats.org/officeDocument/2006/relationships/image" Target="media/image11.jpg"/><Relationship Id="rId59" Type="http://schemas.openxmlformats.org/officeDocument/2006/relationships/image" Target="media/image23.png"/><Relationship Id="rId103" Type="http://schemas.openxmlformats.org/officeDocument/2006/relationships/hyperlink" Target="https://www.nvidia.com/en-us/autonomous-machines/embedded-systems/jetson-tx2/" TargetMode="External"/><Relationship Id="rId108" Type="http://schemas.openxmlformats.org/officeDocument/2006/relationships/hyperlink" Target="https://www.raspberrypi.org/" TargetMode="External"/><Relationship Id="rId54" Type="http://schemas.openxmlformats.org/officeDocument/2006/relationships/footer" Target="footer7.xm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hyperlink" Target="http://kaggle.com" TargetMode="External"/><Relationship Id="rId96" Type="http://schemas.openxmlformats.org/officeDocument/2006/relationships/hyperlink" Target="https://doi.org/10.1109/ISQED.2018.83573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github.com/alexgkendall/SegNet-Tutorial" TargetMode="External"/><Relationship Id="rId28" Type="http://schemas.openxmlformats.org/officeDocument/2006/relationships/hyperlink" Target="https://synthia-dataset.net" TargetMode="External"/><Relationship Id="rId36" Type="http://schemas.openxmlformats.org/officeDocument/2006/relationships/image" Target="media/image9.jpg"/><Relationship Id="rId49" Type="http://schemas.openxmlformats.org/officeDocument/2006/relationships/image" Target="media/image19.jpeg"/><Relationship Id="rId57" Type="http://schemas.openxmlformats.org/officeDocument/2006/relationships/image" Target="media/image21.png"/><Relationship Id="rId106" Type="http://schemas.openxmlformats.org/officeDocument/2006/relationships/hyperlink" Target="https://jacquescartierchamplain.ca/wp-content/uploads/2018/10/IMG_Fiche_piste-multi_pont_JC_FR_vfinale_web__2018-10-10.pdf" TargetMode="External"/><Relationship Id="rId114" Type="http://schemas.openxmlformats.org/officeDocument/2006/relationships/image" Target="media/image41.jpg"/><Relationship Id="rId10" Type="http://schemas.microsoft.com/office/2016/09/relationships/commentsIds" Target="commentsIds.xml"/><Relationship Id="rId31" Type="http://schemas.openxmlformats.org/officeDocument/2006/relationships/hyperlink" Target="https://google.ca" TargetMode="External"/><Relationship Id="rId52" Type="http://schemas.openxmlformats.org/officeDocument/2006/relationships/image" Target="media/image19.jp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hyperlink" Target="https://www.arduino.cc/" TargetMode="External"/><Relationship Id="rId81" Type="http://schemas.openxmlformats.org/officeDocument/2006/relationships/hyperlink" Target="https://beamandrew.github.io/deeplearning/2017/02/23/deep_learning_101_part1.html" TargetMode="External"/><Relationship Id="rId86" Type="http://schemas.openxmlformats.org/officeDocument/2006/relationships/hyperlink" Target="https://devblogs.nvidia.com/deep-learning-nutshell-history-training/" TargetMode="External"/><Relationship Id="rId94" Type="http://schemas.openxmlformats.org/officeDocument/2006/relationships/hyperlink" Target="https://www.andreykurenkov.com/writing/ai/a-brief-history-of-neural-nets-and-deeplearning/" TargetMode="External"/><Relationship Id="rId99" Type="http://schemas.openxmlformats.org/officeDocument/2006/relationships/hyperlink" Target="https://developer.nvidia.com/embedded/jetson-nano" TargetMode="External"/><Relationship Id="rId101" Type="http://schemas.openxmlformats.org/officeDocument/2006/relationships/hyperlink" Target="https://docs.nvidia.com/jetson/archives/l4t-archived/l4t-3242/index.html#page/Tegra%20Linux%20Driver%20Package%20Development%20Guide/jetson_module_support.html"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2.xml"/><Relationship Id="rId18" Type="http://schemas.openxmlformats.org/officeDocument/2006/relationships/image" Target="media/image1.jpg"/><Relationship Id="rId39" Type="http://schemas.openxmlformats.org/officeDocument/2006/relationships/image" Target="media/image12.jpg"/><Relationship Id="rId109" Type="http://schemas.openxmlformats.org/officeDocument/2006/relationships/hyperlink" Target="https://doi.org/10.3390/app11199173" TargetMode="External"/><Relationship Id="rId34" Type="http://schemas.openxmlformats.org/officeDocument/2006/relationships/image" Target="media/image7.jpg"/><Relationship Id="rId50" Type="http://schemas.openxmlformats.org/officeDocument/2006/relationships/image" Target="media/image17.jpg"/><Relationship Id="rId55" Type="http://schemas.openxmlformats.org/officeDocument/2006/relationships/footer" Target="footer8.xml"/><Relationship Id="rId76" Type="http://schemas.openxmlformats.org/officeDocument/2006/relationships/image" Target="media/image40.png"/><Relationship Id="rId97" Type="http://schemas.openxmlformats.org/officeDocument/2006/relationships/hyperlink" Target="http://modelzoo.co" TargetMode="External"/><Relationship Id="rId104" Type="http://schemas.openxmlformats.org/officeDocument/2006/relationships/hyperlink" Target="https://www.nvidia.com/en-us/autonomous-machines/embedded-systems/jetson-xavier-nx/"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www.nobelprize.org/prizes/physics/2000/kilby/lecture/" TargetMode="External"/><Relationship Id="rId2" Type="http://schemas.openxmlformats.org/officeDocument/2006/relationships/numbering" Target="numbering.xml"/><Relationship Id="rId29" Type="http://schemas.openxmlformats.org/officeDocument/2006/relationships/hyperlink" Target="https://www.flickr.com/photos/pontjacquescartier" TargetMode="External"/><Relationship Id="rId24" Type="http://schemas.openxmlformats.org/officeDocument/2006/relationships/hyperlink" Target="https://github.com/PengKiKi/camvid" TargetMode="External"/><Relationship Id="rId40" Type="http://schemas.openxmlformats.org/officeDocument/2006/relationships/image" Target="media/image13.png"/><Relationship Id="rId66" Type="http://schemas.openxmlformats.org/officeDocument/2006/relationships/image" Target="media/image30.png"/><Relationship Id="rId87" Type="http://schemas.openxmlformats.org/officeDocument/2006/relationships/hyperlink" Target="https://www.linkedin.com/pulse/realtime-semantic-segmentation-jetson-nanopython-c-dustin-franklin" TargetMode="External"/><Relationship Id="rId110" Type="http://schemas.openxmlformats.org/officeDocument/2006/relationships/hyperlink" Target="https://doi.org/10.1007/978-3-030-04203-5_3" TargetMode="External"/><Relationship Id="rId115" Type="http://schemas.openxmlformats.org/officeDocument/2006/relationships/image" Target="media/image41.jpeg"/><Relationship Id="rId61" Type="http://schemas.openxmlformats.org/officeDocument/2006/relationships/image" Target="media/image25.png"/><Relationship Id="rId82" Type="http://schemas.openxmlformats.org/officeDocument/2006/relationships/hyperlink" Target="https://doi.org/10.1007/978-3-319-67077-5_12" TargetMode="External"/><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hyperlink" Target="http://pontjacquescartier365.com/videos-pont-jacques-cartier" TargetMode="External"/><Relationship Id="rId35" Type="http://schemas.openxmlformats.org/officeDocument/2006/relationships/image" Target="media/image8.jpg"/><Relationship Id="rId56" Type="http://schemas.openxmlformats.org/officeDocument/2006/relationships/footer" Target="footer9.xml"/><Relationship Id="rId77" Type="http://schemas.openxmlformats.org/officeDocument/2006/relationships/hyperlink" Target="https://doi.org/10.1007/978-3-319-68179-5_28" TargetMode="External"/><Relationship Id="rId100" Type="http://schemas.openxmlformats.org/officeDocument/2006/relationships/hyperlink" Target="https://developer.nvidia.com/embedded/jetson-nano-dl-inference-benchmarks" TargetMode="External"/><Relationship Id="rId105" Type="http://schemas.openxmlformats.org/officeDocument/2006/relationships/hyperlink" Target="https://doi.org/10.1109/CCWC.2019.8666495" TargetMode="External"/><Relationship Id="rId8" Type="http://schemas.openxmlformats.org/officeDocument/2006/relationships/comments" Target="comments.xml"/><Relationship Id="rId51" Type="http://schemas.openxmlformats.org/officeDocument/2006/relationships/image" Target="media/image18.jpg"/><Relationship Id="rId72" Type="http://schemas.openxmlformats.org/officeDocument/2006/relationships/image" Target="media/image36.png"/><Relationship Id="rId93" Type="http://schemas.openxmlformats.org/officeDocument/2006/relationships/hyperlink" Target="https://modelzoo.co/" TargetMode="External"/><Relationship Id="rId98" Type="http://schemas.openxmlformats.org/officeDocument/2006/relationships/hyperlink" Target="http://arxiv.org/abs/1904.01795" TargetMode="External"/><Relationship Id="rId3" Type="http://schemas.openxmlformats.org/officeDocument/2006/relationships/styles" Target="styles.xml"/><Relationship Id="rId25" Type="http://schemas.openxmlformats.org/officeDocument/2006/relationships/hyperlink" Target="mailto:leejy@ustb.edu.cn" TargetMode="External"/><Relationship Id="rId67" Type="http://schemas.openxmlformats.org/officeDocument/2006/relationships/image" Target="media/image31.png"/><Relationship Id="rId116"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14.jpg"/><Relationship Id="rId62" Type="http://schemas.openxmlformats.org/officeDocument/2006/relationships/image" Target="media/image26.png"/><Relationship Id="rId83" Type="http://schemas.openxmlformats.org/officeDocument/2006/relationships/hyperlink" Target="https://doi.org/10.1109/JIOT.2019.2902141" TargetMode="External"/><Relationship Id="rId88" Type="http://schemas.openxmlformats.org/officeDocument/2006/relationships/hyperlink" Target="http://arxiv.org/abs/1512.03385" TargetMode="External"/><Relationship Id="rId111" Type="http://schemas.openxmlformats.org/officeDocument/2006/relationships/hyperlink" Target="https://github.com/tensorflow/models/tree/master/research/deeplab"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github.com/vince7lf/vince7lf.github.io" TargetMode="External"/><Relationship Id="rId1" Type="http://schemas.openxmlformats.org/officeDocument/2006/relationships/hyperlink" Target="https://github.com/vince7lf/vince7lf.github.io/blob/master/_posts/2020-05-13-train-onnxnano.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CD339-7C80-4925-BC14-64283F199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73</Pages>
  <Words>19200</Words>
  <Characters>105604</Characters>
  <Application>Microsoft Office Word</Application>
  <DocSecurity>0</DocSecurity>
  <Lines>880</Lines>
  <Paragraphs>249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BELL</Company>
  <LinksUpToDate>false</LinksUpToDate>
  <CharactersWithSpaces>124555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Mickaël Germain</cp:lastModifiedBy>
  <cp:revision>3</cp:revision>
  <cp:lastPrinted>2021-11-22T04:43:00Z</cp:lastPrinted>
  <dcterms:created xsi:type="dcterms:W3CDTF">2021-12-10T21:21:00Z</dcterms:created>
  <dcterms:modified xsi:type="dcterms:W3CDTF">2021-12-10T21:24:00Z</dcterms:modified>
</cp:coreProperties>
</file>