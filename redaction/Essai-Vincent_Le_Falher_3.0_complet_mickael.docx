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8EC2E4" w14:textId="77777777" w:rsidR="00A87D2C" w:rsidRPr="009B3102" w:rsidRDefault="00704BFB" w:rsidP="00952DFA">
      <w:pPr>
        <w:spacing w:after="71" w:line="265" w:lineRule="auto"/>
        <w:jc w:val="center"/>
        <w:rPr>
          <w:lang w:val="fr-FR"/>
        </w:rPr>
      </w:pPr>
      <w:r w:rsidRPr="009B3102">
        <w:rPr>
          <w:lang w:val="fr-FR"/>
        </w:rPr>
        <w:t>DÉPARTEMENT DE GÉOMATIQUE APPLIQUÉE</w:t>
      </w:r>
    </w:p>
    <w:p w14:paraId="44D76724" w14:textId="77777777" w:rsidR="00A87D2C" w:rsidRPr="009B3102" w:rsidRDefault="00704BFB" w:rsidP="00952DFA">
      <w:pPr>
        <w:spacing w:after="75" w:line="265" w:lineRule="auto"/>
        <w:jc w:val="center"/>
        <w:rPr>
          <w:lang w:val="fr-FR"/>
        </w:rPr>
      </w:pPr>
      <w:r w:rsidRPr="009B3102">
        <w:rPr>
          <w:lang w:val="fr-FR"/>
        </w:rPr>
        <w:t>F</w:t>
      </w:r>
      <w:r w:rsidRPr="009B3102">
        <w:rPr>
          <w:sz w:val="19"/>
          <w:lang w:val="fr-FR"/>
        </w:rPr>
        <w:t>ACULTÉ DES LETTRES ET SCIENCES HUMAINES</w:t>
      </w:r>
    </w:p>
    <w:p w14:paraId="169CA067" w14:textId="77777777" w:rsidR="00A87D2C" w:rsidRPr="009B3102" w:rsidRDefault="00704BFB" w:rsidP="00952DFA">
      <w:pPr>
        <w:spacing w:after="4078" w:line="265" w:lineRule="auto"/>
        <w:jc w:val="center"/>
        <w:rPr>
          <w:lang w:val="fr-FR"/>
        </w:rPr>
      </w:pPr>
      <w:r w:rsidRPr="009B3102">
        <w:rPr>
          <w:lang w:val="fr-FR"/>
        </w:rPr>
        <w:t>U</w:t>
      </w:r>
      <w:r w:rsidRPr="009B3102">
        <w:rPr>
          <w:sz w:val="19"/>
          <w:lang w:val="fr-FR"/>
        </w:rPr>
        <w:t xml:space="preserve">NIVERSITÉ DE </w:t>
      </w:r>
      <w:r w:rsidRPr="009B3102">
        <w:rPr>
          <w:lang w:val="fr-FR"/>
        </w:rPr>
        <w:t>S</w:t>
      </w:r>
      <w:r w:rsidRPr="009B3102">
        <w:rPr>
          <w:sz w:val="19"/>
          <w:lang w:val="fr-FR"/>
        </w:rPr>
        <w:t>HERBROOKE</w:t>
      </w:r>
    </w:p>
    <w:p w14:paraId="11C25E78" w14:textId="77777777" w:rsidR="00A87D2C" w:rsidRPr="009B3102" w:rsidRDefault="00704BFB" w:rsidP="00952DFA">
      <w:pPr>
        <w:spacing w:after="0" w:line="259" w:lineRule="auto"/>
        <w:ind w:left="443"/>
        <w:jc w:val="left"/>
        <w:rPr>
          <w:lang w:val="fr-FR"/>
        </w:rPr>
      </w:pPr>
      <w:r w:rsidRPr="009B3102">
        <w:rPr>
          <w:sz w:val="41"/>
          <w:lang w:val="fr-FR"/>
        </w:rPr>
        <w:t>S</w:t>
      </w:r>
      <w:r w:rsidRPr="009B3102">
        <w:rPr>
          <w:sz w:val="33"/>
          <w:lang w:val="fr-FR"/>
        </w:rPr>
        <w:t>EGMENTATION SÉMANTIQUE EN TEMPS RÉEL À</w:t>
      </w:r>
    </w:p>
    <w:p w14:paraId="68AEED45" w14:textId="77777777" w:rsidR="00A87D2C" w:rsidRPr="009B3102" w:rsidRDefault="00704BFB" w:rsidP="00952DFA">
      <w:pPr>
        <w:spacing w:after="1597" w:line="232" w:lineRule="auto"/>
        <w:ind w:left="10"/>
        <w:jc w:val="center"/>
        <w:rPr>
          <w:lang w:val="fr-FR"/>
        </w:rPr>
      </w:pPr>
      <w:r w:rsidRPr="009B3102">
        <w:rPr>
          <w:sz w:val="33"/>
          <w:lang w:val="fr-FR"/>
        </w:rPr>
        <w:t>PARTIR D</w:t>
      </w:r>
      <w:r w:rsidRPr="009B3102">
        <w:rPr>
          <w:sz w:val="41"/>
          <w:lang w:val="fr-FR"/>
        </w:rPr>
        <w:t>’</w:t>
      </w:r>
      <w:r w:rsidRPr="009B3102">
        <w:rPr>
          <w:sz w:val="33"/>
          <w:lang w:val="fr-FR"/>
        </w:rPr>
        <w:t>UN NANO</w:t>
      </w:r>
      <w:r w:rsidRPr="009B3102">
        <w:rPr>
          <w:sz w:val="41"/>
          <w:lang w:val="fr-FR"/>
        </w:rPr>
        <w:t>-</w:t>
      </w:r>
      <w:r w:rsidRPr="009B3102">
        <w:rPr>
          <w:sz w:val="33"/>
          <w:lang w:val="fr-FR"/>
        </w:rPr>
        <w:t xml:space="preserve">ORDINATEUR </w:t>
      </w:r>
      <w:r w:rsidRPr="009B3102">
        <w:rPr>
          <w:sz w:val="41"/>
          <w:lang w:val="fr-FR"/>
        </w:rPr>
        <w:t xml:space="preserve">: </w:t>
      </w:r>
      <w:r w:rsidRPr="009B3102">
        <w:rPr>
          <w:sz w:val="33"/>
          <w:lang w:val="fr-FR"/>
        </w:rPr>
        <w:t>ÉTUDE DES PERFORMANCES ET DES LIMITES</w:t>
      </w:r>
    </w:p>
    <w:p w14:paraId="19D15B71" w14:textId="77777777" w:rsidR="00A87D2C" w:rsidRPr="009B3102" w:rsidRDefault="00704BFB" w:rsidP="00952DFA">
      <w:pPr>
        <w:spacing w:after="40" w:line="265" w:lineRule="auto"/>
        <w:jc w:val="center"/>
        <w:rPr>
          <w:lang w:val="fr-FR"/>
        </w:rPr>
      </w:pPr>
      <w:r w:rsidRPr="009B3102">
        <w:rPr>
          <w:i/>
          <w:lang w:val="fr-FR"/>
        </w:rPr>
        <w:t>Essai présenté pour l’obtention du grade de Maître en sciences (</w:t>
      </w:r>
      <w:proofErr w:type="spellStart"/>
      <w:r w:rsidRPr="009B3102">
        <w:rPr>
          <w:i/>
          <w:lang w:val="fr-FR"/>
        </w:rPr>
        <w:t>M.Sc</w:t>
      </w:r>
      <w:proofErr w:type="spellEnd"/>
      <w:r w:rsidRPr="009B3102">
        <w:rPr>
          <w:i/>
          <w:lang w:val="fr-FR"/>
        </w:rPr>
        <w:t>.),</w:t>
      </w:r>
    </w:p>
    <w:p w14:paraId="0FADBCB2" w14:textId="77777777" w:rsidR="00A87D2C" w:rsidRPr="009B3102" w:rsidRDefault="00704BFB" w:rsidP="00952DFA">
      <w:pPr>
        <w:spacing w:after="1889" w:line="265" w:lineRule="auto"/>
        <w:jc w:val="center"/>
        <w:rPr>
          <w:lang w:val="fr-FR"/>
        </w:rPr>
      </w:pPr>
      <w:proofErr w:type="gramStart"/>
      <w:r w:rsidRPr="009B3102">
        <w:rPr>
          <w:i/>
          <w:lang w:val="fr-FR"/>
        </w:rPr>
        <w:t>cheminement</w:t>
      </w:r>
      <w:proofErr w:type="gramEnd"/>
      <w:r w:rsidRPr="009B3102">
        <w:rPr>
          <w:i/>
          <w:lang w:val="fr-FR"/>
        </w:rPr>
        <w:t xml:space="preserve"> </w:t>
      </w:r>
      <w:proofErr w:type="spellStart"/>
      <w:r w:rsidRPr="009B3102">
        <w:rPr>
          <w:i/>
          <w:lang w:val="fr-FR"/>
        </w:rPr>
        <w:t>géodéveloppement</w:t>
      </w:r>
      <w:proofErr w:type="spellEnd"/>
      <w:r w:rsidRPr="009B3102">
        <w:rPr>
          <w:i/>
          <w:lang w:val="fr-FR"/>
        </w:rPr>
        <w:t xml:space="preserve"> durable</w:t>
      </w:r>
    </w:p>
    <w:p w14:paraId="172CA673" w14:textId="77777777" w:rsidR="00A87D2C" w:rsidRPr="009B3102" w:rsidRDefault="00704BFB" w:rsidP="00952DFA">
      <w:pPr>
        <w:spacing w:after="663" w:line="232" w:lineRule="auto"/>
        <w:jc w:val="center"/>
        <w:rPr>
          <w:lang w:val="fr-FR"/>
        </w:rPr>
      </w:pPr>
      <w:r w:rsidRPr="009B3102">
        <w:rPr>
          <w:sz w:val="41"/>
          <w:lang w:val="fr-FR"/>
        </w:rPr>
        <w:t>V</w:t>
      </w:r>
      <w:r w:rsidRPr="009B3102">
        <w:rPr>
          <w:sz w:val="33"/>
          <w:lang w:val="fr-FR"/>
        </w:rPr>
        <w:t xml:space="preserve">INCENT </w:t>
      </w:r>
      <w:r w:rsidRPr="009B3102">
        <w:rPr>
          <w:sz w:val="41"/>
          <w:lang w:val="fr-FR"/>
        </w:rPr>
        <w:t>L</w:t>
      </w:r>
      <w:r w:rsidRPr="009B3102">
        <w:rPr>
          <w:sz w:val="33"/>
          <w:lang w:val="fr-FR"/>
        </w:rPr>
        <w:t xml:space="preserve">E </w:t>
      </w:r>
      <w:r w:rsidRPr="009B3102">
        <w:rPr>
          <w:sz w:val="41"/>
          <w:lang w:val="fr-FR"/>
        </w:rPr>
        <w:t>F</w:t>
      </w:r>
      <w:r w:rsidRPr="009B3102">
        <w:rPr>
          <w:sz w:val="33"/>
          <w:lang w:val="fr-FR"/>
        </w:rPr>
        <w:t>ALHER</w:t>
      </w:r>
    </w:p>
    <w:p w14:paraId="26FA3C95" w14:textId="77777777" w:rsidR="00A87D2C" w:rsidRPr="009B3102" w:rsidRDefault="00704BFB" w:rsidP="00952DFA">
      <w:pPr>
        <w:spacing w:after="75" w:line="265" w:lineRule="auto"/>
        <w:jc w:val="center"/>
        <w:rPr>
          <w:lang w:val="fr-FR"/>
        </w:rPr>
      </w:pPr>
      <w:r w:rsidRPr="009B3102">
        <w:rPr>
          <w:lang w:val="fr-FR"/>
        </w:rPr>
        <w:t>L</w:t>
      </w:r>
      <w:r w:rsidRPr="009B3102">
        <w:rPr>
          <w:sz w:val="19"/>
          <w:lang w:val="fr-FR"/>
        </w:rPr>
        <w:t>ONGUEUIL</w:t>
      </w:r>
    </w:p>
    <w:p w14:paraId="68F2D972" w14:textId="77777777" w:rsidR="00A87D2C" w:rsidRPr="009B3102" w:rsidRDefault="00704BFB" w:rsidP="00952DFA">
      <w:pPr>
        <w:spacing w:after="635" w:line="265" w:lineRule="auto"/>
        <w:jc w:val="center"/>
        <w:rPr>
          <w:lang w:val="fr-FR"/>
        </w:rPr>
      </w:pPr>
      <w:r w:rsidRPr="009B3102">
        <w:rPr>
          <w:lang w:val="fr-FR"/>
        </w:rPr>
        <w:t>S</w:t>
      </w:r>
      <w:r w:rsidRPr="009B3102">
        <w:rPr>
          <w:sz w:val="19"/>
          <w:lang w:val="fr-FR"/>
        </w:rPr>
        <w:t xml:space="preserve">EPTEMBRE </w:t>
      </w:r>
      <w:r w:rsidRPr="009B3102">
        <w:rPr>
          <w:lang w:val="fr-FR"/>
        </w:rPr>
        <w:t>2020</w:t>
      </w:r>
    </w:p>
    <w:p w14:paraId="478CE8E5" w14:textId="77777777" w:rsidR="00A87D2C" w:rsidRPr="009B3102" w:rsidRDefault="00704BFB" w:rsidP="00952DFA">
      <w:pPr>
        <w:spacing w:after="0" w:line="259" w:lineRule="auto"/>
        <w:ind w:left="440"/>
        <w:jc w:val="center"/>
        <w:rPr>
          <w:lang w:val="fr-FR"/>
        </w:rPr>
      </w:pPr>
      <w:r w:rsidRPr="009B3102">
        <w:rPr>
          <w:sz w:val="12"/>
          <w:lang w:val="fr-FR"/>
        </w:rPr>
        <w:lastRenderedPageBreak/>
        <w:t>©V</w:t>
      </w:r>
      <w:r w:rsidRPr="009B3102">
        <w:rPr>
          <w:sz w:val="10"/>
          <w:lang w:val="fr-FR"/>
        </w:rPr>
        <w:t xml:space="preserve">INCENT </w:t>
      </w:r>
      <w:r w:rsidRPr="009B3102">
        <w:rPr>
          <w:sz w:val="12"/>
          <w:lang w:val="fr-FR"/>
        </w:rPr>
        <w:t>L</w:t>
      </w:r>
      <w:r w:rsidRPr="009B3102">
        <w:rPr>
          <w:sz w:val="10"/>
          <w:lang w:val="fr-FR"/>
        </w:rPr>
        <w:t xml:space="preserve">E </w:t>
      </w:r>
      <w:r w:rsidRPr="009B3102">
        <w:rPr>
          <w:sz w:val="12"/>
          <w:lang w:val="fr-FR"/>
        </w:rPr>
        <w:t>F</w:t>
      </w:r>
      <w:r w:rsidRPr="009B3102">
        <w:rPr>
          <w:sz w:val="10"/>
          <w:lang w:val="fr-FR"/>
        </w:rPr>
        <w:t>ALHER</w:t>
      </w:r>
      <w:r w:rsidRPr="009B3102">
        <w:rPr>
          <w:sz w:val="12"/>
          <w:lang w:val="fr-FR"/>
        </w:rPr>
        <w:t>, 2020</w:t>
      </w:r>
    </w:p>
    <w:p w14:paraId="03CF640C" w14:textId="77777777" w:rsidR="00A87D2C" w:rsidRPr="009B3102" w:rsidRDefault="00704BFB" w:rsidP="00952DFA">
      <w:pPr>
        <w:spacing w:after="225" w:line="265" w:lineRule="auto"/>
        <w:ind w:left="-5"/>
        <w:jc w:val="left"/>
        <w:rPr>
          <w:lang w:val="fr-FR"/>
        </w:rPr>
      </w:pPr>
      <w:r w:rsidRPr="009B3102">
        <w:rPr>
          <w:lang w:val="fr-FR"/>
        </w:rPr>
        <w:t>Remerciements</w:t>
      </w:r>
    </w:p>
    <w:p w14:paraId="463DE571" w14:textId="77777777" w:rsidR="00A87D2C" w:rsidRPr="009B3102" w:rsidRDefault="00704BFB" w:rsidP="00952DFA">
      <w:pPr>
        <w:spacing w:after="0" w:line="259" w:lineRule="auto"/>
        <w:jc w:val="left"/>
        <w:rPr>
          <w:lang w:val="fr-FR"/>
        </w:rPr>
      </w:pPr>
      <w:r w:rsidRPr="009B3102">
        <w:rPr>
          <w:color w:val="FF0000"/>
          <w:lang w:val="fr-FR"/>
        </w:rPr>
        <w:t>Je tiens à remercier ...</w:t>
      </w:r>
    </w:p>
    <w:p w14:paraId="4F980C06" w14:textId="77777777" w:rsidR="00A87D2C" w:rsidRPr="009B3102" w:rsidRDefault="00A87D2C" w:rsidP="00952DFA">
      <w:pPr>
        <w:rPr>
          <w:lang w:val="fr-FR"/>
        </w:rPr>
        <w:sectPr w:rsidR="00A87D2C" w:rsidRPr="009B3102">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77777777" w:rsidR="00A87D2C" w:rsidRPr="009B3102" w:rsidRDefault="00704BFB" w:rsidP="00952DFA">
      <w:pPr>
        <w:spacing w:after="0" w:line="259" w:lineRule="auto"/>
        <w:ind w:left="-5"/>
        <w:jc w:val="left"/>
      </w:pPr>
      <w:r w:rsidRPr="009B3102">
        <w:rPr>
          <w:sz w:val="34"/>
        </w:rPr>
        <w:lastRenderedPageBreak/>
        <w:t>Table des matières</w:t>
      </w:r>
    </w:p>
    <w:sdt>
      <w:sdtPr>
        <w:rPr>
          <w:rFonts w:ascii="Times New Roman" w:eastAsiaTheme="minorEastAsia" w:hAnsi="Times New Roman" w:cs="Times New Roman"/>
        </w:rPr>
        <w:id w:val="-1035959785"/>
        <w:docPartObj>
          <w:docPartGallery w:val="Table of Contents"/>
        </w:docPartObj>
      </w:sdtPr>
      <w:sdtContent>
        <w:p w14:paraId="2B512E6E" w14:textId="77777777" w:rsidR="004134B2" w:rsidRDefault="00704BFB">
          <w:pPr>
            <w:pStyle w:val="TM1"/>
            <w:tabs>
              <w:tab w:val="right" w:leader="dot" w:pos="9350"/>
            </w:tabs>
            <w:rPr>
              <w:rFonts w:asciiTheme="minorHAnsi" w:eastAsiaTheme="minorEastAsia" w:hAnsiTheme="minorHAnsi" w:cstheme="minorBidi"/>
              <w:noProof/>
              <w:color w:val="auto"/>
              <w:sz w:val="22"/>
            </w:rPr>
          </w:pPr>
          <w:r w:rsidRPr="009B3102">
            <w:rPr>
              <w:rFonts w:ascii="Times New Roman" w:hAnsi="Times New Roman" w:cs="Times New Roman"/>
            </w:rPr>
            <w:fldChar w:fldCharType="begin"/>
          </w:r>
          <w:r w:rsidRPr="009B3102">
            <w:rPr>
              <w:rFonts w:ascii="Times New Roman" w:hAnsi="Times New Roman" w:cs="Times New Roman"/>
            </w:rPr>
            <w:instrText xml:space="preserve"> TOC \o "1-3" \h \z \u </w:instrText>
          </w:r>
          <w:r w:rsidRPr="009B3102">
            <w:rPr>
              <w:rFonts w:ascii="Times New Roman" w:hAnsi="Times New Roman" w:cs="Times New Roman"/>
            </w:rPr>
            <w:fldChar w:fldCharType="separate"/>
          </w:r>
          <w:hyperlink w:anchor="_Toc84684404" w:history="1">
            <w:r w:rsidR="004134B2" w:rsidRPr="006637F8">
              <w:rPr>
                <w:rStyle w:val="Lienhypertexte"/>
                <w:rFonts w:ascii="Times New Roman" w:hAnsi="Times New Roman" w:cs="Times New Roman"/>
                <w:noProof/>
              </w:rPr>
              <w:t>Liste des figures</w:t>
            </w:r>
            <w:r w:rsidR="004134B2">
              <w:rPr>
                <w:noProof/>
                <w:webHidden/>
              </w:rPr>
              <w:tab/>
            </w:r>
            <w:r w:rsidR="004134B2">
              <w:rPr>
                <w:noProof/>
                <w:webHidden/>
              </w:rPr>
              <w:fldChar w:fldCharType="begin"/>
            </w:r>
            <w:r w:rsidR="004134B2">
              <w:rPr>
                <w:noProof/>
                <w:webHidden/>
              </w:rPr>
              <w:instrText xml:space="preserve"> PAGEREF _Toc84684404 \h </w:instrText>
            </w:r>
            <w:r w:rsidR="004134B2">
              <w:rPr>
                <w:noProof/>
                <w:webHidden/>
              </w:rPr>
            </w:r>
            <w:r w:rsidR="004134B2">
              <w:rPr>
                <w:noProof/>
                <w:webHidden/>
              </w:rPr>
              <w:fldChar w:fldCharType="separate"/>
            </w:r>
            <w:r w:rsidR="004134B2">
              <w:rPr>
                <w:noProof/>
                <w:webHidden/>
              </w:rPr>
              <w:t>IV</w:t>
            </w:r>
            <w:r w:rsidR="004134B2">
              <w:rPr>
                <w:noProof/>
                <w:webHidden/>
              </w:rPr>
              <w:fldChar w:fldCharType="end"/>
            </w:r>
          </w:hyperlink>
        </w:p>
        <w:p w14:paraId="646F0E1F" w14:textId="77777777" w:rsidR="004134B2" w:rsidRDefault="002D134A">
          <w:pPr>
            <w:pStyle w:val="TM1"/>
            <w:tabs>
              <w:tab w:val="right" w:leader="dot" w:pos="9350"/>
            </w:tabs>
            <w:rPr>
              <w:rFonts w:asciiTheme="minorHAnsi" w:eastAsiaTheme="minorEastAsia" w:hAnsiTheme="minorHAnsi" w:cstheme="minorBidi"/>
              <w:noProof/>
              <w:color w:val="auto"/>
              <w:sz w:val="22"/>
            </w:rPr>
          </w:pPr>
          <w:hyperlink w:anchor="_Toc84684405" w:history="1">
            <w:r w:rsidR="004134B2" w:rsidRPr="006637F8">
              <w:rPr>
                <w:rStyle w:val="Lienhypertexte"/>
                <w:rFonts w:ascii="Times New Roman" w:hAnsi="Times New Roman" w:cs="Times New Roman"/>
                <w:noProof/>
                <w:lang w:val="fr-FR"/>
              </w:rPr>
              <w:t>Liste des tableaux</w:t>
            </w:r>
            <w:r w:rsidR="004134B2">
              <w:rPr>
                <w:noProof/>
                <w:webHidden/>
              </w:rPr>
              <w:tab/>
            </w:r>
            <w:r w:rsidR="004134B2">
              <w:rPr>
                <w:noProof/>
                <w:webHidden/>
              </w:rPr>
              <w:fldChar w:fldCharType="begin"/>
            </w:r>
            <w:r w:rsidR="004134B2">
              <w:rPr>
                <w:noProof/>
                <w:webHidden/>
              </w:rPr>
              <w:instrText xml:space="preserve"> PAGEREF _Toc84684405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14:paraId="137DA523" w14:textId="77777777" w:rsidR="004134B2" w:rsidRDefault="002D134A">
          <w:pPr>
            <w:pStyle w:val="TM1"/>
            <w:tabs>
              <w:tab w:val="right" w:leader="dot" w:pos="9350"/>
            </w:tabs>
            <w:rPr>
              <w:rFonts w:asciiTheme="minorHAnsi" w:eastAsiaTheme="minorEastAsia" w:hAnsiTheme="minorHAnsi" w:cstheme="minorBidi"/>
              <w:noProof/>
              <w:color w:val="auto"/>
              <w:sz w:val="22"/>
            </w:rPr>
          </w:pPr>
          <w:hyperlink w:anchor="_Toc84684406" w:history="1">
            <w:r w:rsidR="004134B2" w:rsidRPr="006637F8">
              <w:rPr>
                <w:rStyle w:val="Lienhypertexte"/>
                <w:rFonts w:ascii="Times New Roman" w:hAnsi="Times New Roman" w:cs="Times New Roman"/>
                <w:noProof/>
                <w:lang w:val="fr-FR"/>
              </w:rPr>
              <w:t>Liste des abréviations</w:t>
            </w:r>
            <w:r w:rsidR="004134B2">
              <w:rPr>
                <w:noProof/>
                <w:webHidden/>
              </w:rPr>
              <w:tab/>
            </w:r>
            <w:r w:rsidR="004134B2">
              <w:rPr>
                <w:noProof/>
                <w:webHidden/>
              </w:rPr>
              <w:fldChar w:fldCharType="begin"/>
            </w:r>
            <w:r w:rsidR="004134B2">
              <w:rPr>
                <w:noProof/>
                <w:webHidden/>
              </w:rPr>
              <w:instrText xml:space="preserve"> PAGEREF _Toc84684406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14:paraId="5634FC71"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07" w:history="1">
            <w:r w:rsidR="004134B2" w:rsidRPr="006637F8">
              <w:rPr>
                <w:rStyle w:val="Lienhypertexte"/>
                <w:rFonts w:ascii="Times New Roman" w:hAnsi="Times New Roman" w:cs="Times New Roman"/>
                <w:noProof/>
                <w:u w:color="000000"/>
              </w:rPr>
              <w:t>1</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Introduction</w:t>
            </w:r>
            <w:r w:rsidR="004134B2">
              <w:rPr>
                <w:noProof/>
                <w:webHidden/>
              </w:rPr>
              <w:tab/>
            </w:r>
            <w:r w:rsidR="004134B2">
              <w:rPr>
                <w:noProof/>
                <w:webHidden/>
              </w:rPr>
              <w:fldChar w:fldCharType="begin"/>
            </w:r>
            <w:r w:rsidR="004134B2">
              <w:rPr>
                <w:noProof/>
                <w:webHidden/>
              </w:rPr>
              <w:instrText xml:space="preserve"> PAGEREF _Toc84684407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49C554E4"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08" w:history="1">
            <w:r w:rsidR="004134B2" w:rsidRPr="006637F8">
              <w:rPr>
                <w:rStyle w:val="Lienhypertexte"/>
                <w:noProof/>
                <w:u w:color="000000"/>
              </w:rPr>
              <w:t>1.1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Mise en contexte</w:t>
            </w:r>
            <w:r w:rsidR="004134B2">
              <w:rPr>
                <w:noProof/>
                <w:webHidden/>
              </w:rPr>
              <w:tab/>
            </w:r>
            <w:r w:rsidR="004134B2">
              <w:rPr>
                <w:noProof/>
                <w:webHidden/>
              </w:rPr>
              <w:fldChar w:fldCharType="begin"/>
            </w:r>
            <w:r w:rsidR="004134B2">
              <w:rPr>
                <w:noProof/>
                <w:webHidden/>
              </w:rPr>
              <w:instrText xml:space="preserve"> PAGEREF _Toc84684408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32568080"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09" w:history="1">
            <w:r w:rsidR="004134B2" w:rsidRPr="006637F8">
              <w:rPr>
                <w:rStyle w:val="Lienhypertexte"/>
                <w:noProof/>
                <w:u w:color="000000"/>
              </w:rPr>
              <w:t>1.2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Problématique</w:t>
            </w:r>
            <w:r w:rsidR="004134B2">
              <w:rPr>
                <w:noProof/>
                <w:webHidden/>
              </w:rPr>
              <w:tab/>
            </w:r>
            <w:r w:rsidR="004134B2">
              <w:rPr>
                <w:noProof/>
                <w:webHidden/>
              </w:rPr>
              <w:fldChar w:fldCharType="begin"/>
            </w:r>
            <w:r w:rsidR="004134B2">
              <w:rPr>
                <w:noProof/>
                <w:webHidden/>
              </w:rPr>
              <w:instrText xml:space="preserve"> PAGEREF _Toc84684409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14:paraId="3B8C87E4"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10" w:history="1">
            <w:r w:rsidR="004134B2" w:rsidRPr="006637F8">
              <w:rPr>
                <w:rStyle w:val="Lienhypertexte"/>
                <w:noProof/>
                <w:u w:color="000000"/>
              </w:rPr>
              <w:t>1.3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Objectifs</w:t>
            </w:r>
            <w:r w:rsidR="004134B2">
              <w:rPr>
                <w:noProof/>
                <w:webHidden/>
              </w:rPr>
              <w:tab/>
            </w:r>
            <w:r w:rsidR="004134B2">
              <w:rPr>
                <w:noProof/>
                <w:webHidden/>
              </w:rPr>
              <w:fldChar w:fldCharType="begin"/>
            </w:r>
            <w:r w:rsidR="004134B2">
              <w:rPr>
                <w:noProof/>
                <w:webHidden/>
              </w:rPr>
              <w:instrText xml:space="preserve"> PAGEREF _Toc84684410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1946040E"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11" w:history="1">
            <w:r w:rsidR="004134B2" w:rsidRPr="006637F8">
              <w:rPr>
                <w:rStyle w:val="Lienhypertexte"/>
                <w:rFonts w:ascii="Times New Roman" w:hAnsi="Times New Roman" w:cs="Times New Roman"/>
                <w:noProof/>
                <w:u w:color="000000"/>
              </w:rPr>
              <w:t>2</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Cadre théorique</w:t>
            </w:r>
            <w:r w:rsidR="004134B2">
              <w:rPr>
                <w:noProof/>
                <w:webHidden/>
              </w:rPr>
              <w:tab/>
            </w:r>
            <w:r w:rsidR="004134B2">
              <w:rPr>
                <w:noProof/>
                <w:webHidden/>
              </w:rPr>
              <w:fldChar w:fldCharType="begin"/>
            </w:r>
            <w:r w:rsidR="004134B2">
              <w:rPr>
                <w:noProof/>
                <w:webHidden/>
              </w:rPr>
              <w:instrText xml:space="preserve"> PAGEREF _Toc84684411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14:paraId="2E1658D7"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12" w:history="1">
            <w:r w:rsidR="004134B2" w:rsidRPr="006637F8">
              <w:rPr>
                <w:rStyle w:val="Lienhypertexte"/>
                <w:noProof/>
                <w:u w:color="000000"/>
              </w:rPr>
              <w:t>2.1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 xml:space="preserve">Revue de littérature </w:t>
            </w:r>
            <w:r w:rsidR="004134B2">
              <w:rPr>
                <w:noProof/>
                <w:webHidden/>
              </w:rPr>
              <w:tab/>
            </w:r>
            <w:r w:rsidR="004134B2">
              <w:rPr>
                <w:noProof/>
                <w:webHidden/>
              </w:rPr>
              <w:fldChar w:fldCharType="begin"/>
            </w:r>
            <w:r w:rsidR="004134B2">
              <w:rPr>
                <w:noProof/>
                <w:webHidden/>
              </w:rPr>
              <w:instrText xml:space="preserve"> PAGEREF _Toc84684412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14:paraId="2A5AFC16"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13" w:history="1">
            <w:r w:rsidR="004134B2" w:rsidRPr="006637F8">
              <w:rPr>
                <w:rStyle w:val="Lienhypertexte"/>
                <w:noProof/>
                <w:u w:color="000000"/>
              </w:rPr>
              <w:t>2.2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Le nano-ordinateur</w:t>
            </w:r>
            <w:r w:rsidR="004134B2">
              <w:rPr>
                <w:noProof/>
                <w:webHidden/>
              </w:rPr>
              <w:tab/>
            </w:r>
            <w:r w:rsidR="004134B2">
              <w:rPr>
                <w:noProof/>
                <w:webHidden/>
              </w:rPr>
              <w:fldChar w:fldCharType="begin"/>
            </w:r>
            <w:r w:rsidR="004134B2">
              <w:rPr>
                <w:noProof/>
                <w:webHidden/>
              </w:rPr>
              <w:instrText xml:space="preserve"> PAGEREF _Toc84684413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7F859282"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14" w:history="1">
            <w:r w:rsidR="004134B2" w:rsidRPr="006637F8">
              <w:rPr>
                <w:rStyle w:val="Lienhypertexte"/>
                <w:noProof/>
                <w:u w:color="000000"/>
              </w:rPr>
              <w:t>2.3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La segmentation sémantique</w:t>
            </w:r>
            <w:r w:rsidR="004134B2">
              <w:rPr>
                <w:noProof/>
                <w:webHidden/>
              </w:rPr>
              <w:tab/>
            </w:r>
            <w:r w:rsidR="004134B2">
              <w:rPr>
                <w:noProof/>
                <w:webHidden/>
              </w:rPr>
              <w:fldChar w:fldCharType="begin"/>
            </w:r>
            <w:r w:rsidR="004134B2">
              <w:rPr>
                <w:noProof/>
                <w:webHidden/>
              </w:rPr>
              <w:instrText xml:space="preserve"> PAGEREF _Toc84684414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4252801C"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15" w:history="1">
            <w:r w:rsidR="004134B2" w:rsidRPr="006637F8">
              <w:rPr>
                <w:rStyle w:val="Lienhypertexte"/>
                <w:rFonts w:ascii="Times New Roman" w:hAnsi="Times New Roman" w:cs="Times New Roman"/>
                <w:noProof/>
                <w:u w:color="000000"/>
              </w:rPr>
              <w:t>3</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Matériel et méthodes</w:t>
            </w:r>
            <w:r w:rsidR="004134B2">
              <w:rPr>
                <w:noProof/>
                <w:webHidden/>
              </w:rPr>
              <w:tab/>
            </w:r>
            <w:r w:rsidR="004134B2">
              <w:rPr>
                <w:noProof/>
                <w:webHidden/>
              </w:rPr>
              <w:fldChar w:fldCharType="begin"/>
            </w:r>
            <w:r w:rsidR="004134B2">
              <w:rPr>
                <w:noProof/>
                <w:webHidden/>
              </w:rPr>
              <w:instrText xml:space="preserve"> PAGEREF _Toc84684415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20987D0"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16" w:history="1">
            <w:r w:rsidR="004134B2" w:rsidRPr="006637F8">
              <w:rPr>
                <w:rStyle w:val="Lienhypertexte"/>
                <w:noProof/>
                <w:u w:color="000000"/>
              </w:rPr>
              <w:t>3.1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Site d’étude</w:t>
            </w:r>
            <w:r w:rsidR="004134B2">
              <w:rPr>
                <w:noProof/>
                <w:webHidden/>
              </w:rPr>
              <w:tab/>
            </w:r>
            <w:r w:rsidR="004134B2">
              <w:rPr>
                <w:noProof/>
                <w:webHidden/>
              </w:rPr>
              <w:fldChar w:fldCharType="begin"/>
            </w:r>
            <w:r w:rsidR="004134B2">
              <w:rPr>
                <w:noProof/>
                <w:webHidden/>
              </w:rPr>
              <w:instrText xml:space="preserve"> PAGEREF _Toc84684416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2AC2800"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17" w:history="1">
            <w:r w:rsidR="004134B2" w:rsidRPr="006637F8">
              <w:rPr>
                <w:rStyle w:val="Lienhypertexte"/>
                <w:noProof/>
                <w:u w:color="000000"/>
                <w:lang w:val="fr-FR"/>
              </w:rPr>
              <w:t>3.2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lang w:val="fr-FR"/>
              </w:rPr>
              <w:t>Jeux de données et architectures</w:t>
            </w:r>
            <w:r w:rsidR="004134B2">
              <w:rPr>
                <w:noProof/>
                <w:webHidden/>
              </w:rPr>
              <w:tab/>
            </w:r>
            <w:r w:rsidR="004134B2">
              <w:rPr>
                <w:noProof/>
                <w:webHidden/>
              </w:rPr>
              <w:fldChar w:fldCharType="begin"/>
            </w:r>
            <w:r w:rsidR="004134B2">
              <w:rPr>
                <w:noProof/>
                <w:webHidden/>
              </w:rPr>
              <w:instrText xml:space="preserve"> PAGEREF _Toc84684417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51878880"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18" w:history="1">
            <w:r w:rsidR="004134B2" w:rsidRPr="006637F8">
              <w:rPr>
                <w:rStyle w:val="Lienhypertexte"/>
                <w:rFonts w:cs="Times New Roman"/>
                <w:noProof/>
                <w:u w:color="000000"/>
              </w:rPr>
              <w:t>3.2.1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Données</w:t>
            </w:r>
            <w:r w:rsidR="004134B2">
              <w:rPr>
                <w:noProof/>
                <w:webHidden/>
              </w:rPr>
              <w:tab/>
            </w:r>
            <w:r w:rsidR="004134B2">
              <w:rPr>
                <w:noProof/>
                <w:webHidden/>
              </w:rPr>
              <w:fldChar w:fldCharType="begin"/>
            </w:r>
            <w:r w:rsidR="004134B2">
              <w:rPr>
                <w:noProof/>
                <w:webHidden/>
              </w:rPr>
              <w:instrText xml:space="preserve"> PAGEREF _Toc84684418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578C841E"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19" w:history="1">
            <w:r w:rsidR="004134B2" w:rsidRPr="006637F8">
              <w:rPr>
                <w:rStyle w:val="Lienhypertexte"/>
                <w:rFonts w:cs="Times New Roman"/>
                <w:noProof/>
                <w:u w:color="000000"/>
                <w:lang w:val="fr-FR"/>
              </w:rPr>
              <w:t>3.2.2</w:t>
            </w:r>
            <w:r w:rsidR="004134B2">
              <w:rPr>
                <w:rFonts w:asciiTheme="minorHAnsi" w:eastAsiaTheme="minorEastAsia" w:hAnsiTheme="minorHAnsi" w:cstheme="minorBidi"/>
                <w:noProof/>
                <w:color w:val="auto"/>
                <w:sz w:val="22"/>
              </w:rPr>
              <w:tab/>
            </w:r>
            <w:r w:rsidR="004134B2" w:rsidRPr="006637F8">
              <w:rPr>
                <w:rStyle w:val="Lienhypertexte"/>
                <w:noProof/>
                <w:lang w:val="fr-FR"/>
              </w:rPr>
              <w:t>Approche prévue pour le traitement des données</w:t>
            </w:r>
            <w:r w:rsidR="004134B2">
              <w:rPr>
                <w:noProof/>
                <w:webHidden/>
              </w:rPr>
              <w:tab/>
            </w:r>
            <w:r w:rsidR="004134B2">
              <w:rPr>
                <w:noProof/>
                <w:webHidden/>
              </w:rPr>
              <w:fldChar w:fldCharType="begin"/>
            </w:r>
            <w:r w:rsidR="004134B2">
              <w:rPr>
                <w:noProof/>
                <w:webHidden/>
              </w:rPr>
              <w:instrText xml:space="preserve"> PAGEREF _Toc84684419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14:paraId="44B56923"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20" w:history="1">
            <w:r w:rsidR="004134B2" w:rsidRPr="006637F8">
              <w:rPr>
                <w:rStyle w:val="Lienhypertexte"/>
                <w:noProof/>
                <w:u w:color="000000"/>
              </w:rPr>
              <w:t>3.3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Matériel et logiciels</w:t>
            </w:r>
            <w:r w:rsidR="004134B2">
              <w:rPr>
                <w:noProof/>
                <w:webHidden/>
              </w:rPr>
              <w:tab/>
            </w:r>
            <w:r w:rsidR="004134B2">
              <w:rPr>
                <w:noProof/>
                <w:webHidden/>
              </w:rPr>
              <w:fldChar w:fldCharType="begin"/>
            </w:r>
            <w:r w:rsidR="004134B2">
              <w:rPr>
                <w:noProof/>
                <w:webHidden/>
              </w:rPr>
              <w:instrText xml:space="preserve"> PAGEREF _Toc84684420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7E8F2F50"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21" w:history="1">
            <w:r w:rsidR="004134B2" w:rsidRPr="006637F8">
              <w:rPr>
                <w:rStyle w:val="Lienhypertexte"/>
                <w:rFonts w:cs="Times New Roman"/>
                <w:noProof/>
                <w:u w:color="000000"/>
                <w:lang w:val="fr-FR"/>
              </w:rPr>
              <w:t>3.3.1</w:t>
            </w:r>
            <w:r w:rsidR="004134B2">
              <w:rPr>
                <w:rFonts w:asciiTheme="minorHAnsi" w:eastAsiaTheme="minorEastAsia" w:hAnsiTheme="minorHAnsi" w:cstheme="minorBidi"/>
                <w:noProof/>
                <w:color w:val="auto"/>
                <w:sz w:val="22"/>
              </w:rPr>
              <w:tab/>
            </w:r>
            <w:r w:rsidR="004134B2" w:rsidRPr="006637F8">
              <w:rPr>
                <w:rStyle w:val="Lienhypertexte"/>
                <w:noProof/>
                <w:lang w:val="fr-FR"/>
              </w:rPr>
              <w:t>Le nano-ordinateur</w:t>
            </w:r>
            <w:r w:rsidR="004134B2">
              <w:rPr>
                <w:noProof/>
                <w:webHidden/>
              </w:rPr>
              <w:tab/>
            </w:r>
            <w:r w:rsidR="004134B2">
              <w:rPr>
                <w:noProof/>
                <w:webHidden/>
              </w:rPr>
              <w:fldChar w:fldCharType="begin"/>
            </w:r>
            <w:r w:rsidR="004134B2">
              <w:rPr>
                <w:noProof/>
                <w:webHidden/>
              </w:rPr>
              <w:instrText xml:space="preserve"> PAGEREF _Toc84684421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56171AD4"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22" w:history="1">
            <w:r w:rsidR="004134B2" w:rsidRPr="006637F8">
              <w:rPr>
                <w:rStyle w:val="Lienhypertexte"/>
                <w:rFonts w:cs="Times New Roman"/>
                <w:noProof/>
                <w:u w:color="000000"/>
                <w:lang w:val="fr-FR"/>
              </w:rPr>
              <w:t>3.3.2</w:t>
            </w:r>
            <w:r w:rsidR="004134B2">
              <w:rPr>
                <w:rFonts w:asciiTheme="minorHAnsi" w:eastAsiaTheme="minorEastAsia" w:hAnsiTheme="minorHAnsi" w:cstheme="minorBidi"/>
                <w:noProof/>
                <w:color w:val="auto"/>
                <w:sz w:val="22"/>
              </w:rPr>
              <w:tab/>
            </w:r>
            <w:r w:rsidR="004134B2" w:rsidRPr="006637F8">
              <w:rPr>
                <w:rStyle w:val="Lienhypertexte"/>
                <w:noProof/>
                <w:lang w:val="fr-FR"/>
              </w:rPr>
              <w:t>Logiciels</w:t>
            </w:r>
            <w:r w:rsidR="004134B2">
              <w:rPr>
                <w:noProof/>
                <w:webHidden/>
              </w:rPr>
              <w:tab/>
            </w:r>
            <w:r w:rsidR="004134B2">
              <w:rPr>
                <w:noProof/>
                <w:webHidden/>
              </w:rPr>
              <w:fldChar w:fldCharType="begin"/>
            </w:r>
            <w:r w:rsidR="004134B2">
              <w:rPr>
                <w:noProof/>
                <w:webHidden/>
              </w:rPr>
              <w:instrText xml:space="preserve"> PAGEREF _Toc84684422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14:paraId="4F6D2024"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23" w:history="1">
            <w:r w:rsidR="004134B2" w:rsidRPr="006637F8">
              <w:rPr>
                <w:rStyle w:val="Lienhypertexte"/>
                <w:noProof/>
                <w:u w:color="000000"/>
              </w:rPr>
              <w:t>3.4</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Méthodologie</w:t>
            </w:r>
            <w:r w:rsidR="004134B2">
              <w:rPr>
                <w:noProof/>
                <w:webHidden/>
              </w:rPr>
              <w:tab/>
            </w:r>
            <w:r w:rsidR="004134B2">
              <w:rPr>
                <w:noProof/>
                <w:webHidden/>
              </w:rPr>
              <w:fldChar w:fldCharType="begin"/>
            </w:r>
            <w:r w:rsidR="004134B2">
              <w:rPr>
                <w:noProof/>
                <w:webHidden/>
              </w:rPr>
              <w:instrText xml:space="preserve"> PAGEREF _Toc84684423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2876D8DA"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24" w:history="1">
            <w:r w:rsidR="004134B2" w:rsidRPr="006637F8">
              <w:rPr>
                <w:rStyle w:val="Lienhypertexte"/>
                <w:noProof/>
                <w:u w:color="000000"/>
              </w:rPr>
              <w:t>3.5</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_Toc84684424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14:paraId="7269D984"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25" w:history="1">
            <w:r w:rsidR="004134B2" w:rsidRPr="006637F8">
              <w:rPr>
                <w:rStyle w:val="Lienhypertexte"/>
                <w:noProof/>
                <w:u w:color="000000"/>
              </w:rPr>
              <w:t>3.6</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Environnement de travail</w:t>
            </w:r>
            <w:r w:rsidR="004134B2">
              <w:rPr>
                <w:noProof/>
                <w:webHidden/>
              </w:rPr>
              <w:tab/>
            </w:r>
            <w:r w:rsidR="004134B2">
              <w:rPr>
                <w:noProof/>
                <w:webHidden/>
              </w:rPr>
              <w:fldChar w:fldCharType="begin"/>
            </w:r>
            <w:r w:rsidR="004134B2">
              <w:rPr>
                <w:noProof/>
                <w:webHidden/>
              </w:rPr>
              <w:instrText xml:space="preserve"> PAGEREF _Toc84684425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61CA913D"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26" w:history="1">
            <w:r w:rsidR="004134B2" w:rsidRPr="006637F8">
              <w:rPr>
                <w:rStyle w:val="Lienhypertexte"/>
                <w:rFonts w:cs="Times New Roman"/>
                <w:noProof/>
                <w:u w:color="000000"/>
              </w:rPr>
              <w:t>3.6.1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Préparation du nano-ordinateur</w:t>
            </w:r>
            <w:r w:rsidR="004134B2">
              <w:rPr>
                <w:noProof/>
                <w:webHidden/>
              </w:rPr>
              <w:tab/>
            </w:r>
            <w:r w:rsidR="004134B2">
              <w:rPr>
                <w:noProof/>
                <w:webHidden/>
              </w:rPr>
              <w:fldChar w:fldCharType="begin"/>
            </w:r>
            <w:r w:rsidR="004134B2">
              <w:rPr>
                <w:noProof/>
                <w:webHidden/>
              </w:rPr>
              <w:instrText xml:space="preserve"> PAGEREF _Toc84684426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3332CDC4"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27" w:history="1">
            <w:r w:rsidR="004134B2" w:rsidRPr="006637F8">
              <w:rPr>
                <w:rStyle w:val="Lienhypertexte"/>
                <w:rFonts w:cs="Times New Roman"/>
                <w:noProof/>
                <w:u w:color="000000"/>
              </w:rPr>
              <w:t>3.6.2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Collecte des données</w:t>
            </w:r>
            <w:r w:rsidR="004134B2">
              <w:rPr>
                <w:noProof/>
                <w:webHidden/>
              </w:rPr>
              <w:tab/>
            </w:r>
            <w:r w:rsidR="004134B2">
              <w:rPr>
                <w:noProof/>
                <w:webHidden/>
              </w:rPr>
              <w:fldChar w:fldCharType="begin"/>
            </w:r>
            <w:r w:rsidR="004134B2">
              <w:rPr>
                <w:noProof/>
                <w:webHidden/>
              </w:rPr>
              <w:instrText xml:space="preserve"> PAGEREF _Toc84684427 \h </w:instrText>
            </w:r>
            <w:r w:rsidR="004134B2">
              <w:rPr>
                <w:noProof/>
                <w:webHidden/>
              </w:rPr>
            </w:r>
            <w:r w:rsidR="004134B2">
              <w:rPr>
                <w:noProof/>
                <w:webHidden/>
              </w:rPr>
              <w:fldChar w:fldCharType="separate"/>
            </w:r>
            <w:r w:rsidR="004134B2">
              <w:rPr>
                <w:noProof/>
                <w:webHidden/>
              </w:rPr>
              <w:t>31</w:t>
            </w:r>
            <w:r w:rsidR="004134B2">
              <w:rPr>
                <w:noProof/>
                <w:webHidden/>
              </w:rPr>
              <w:fldChar w:fldCharType="end"/>
            </w:r>
          </w:hyperlink>
        </w:p>
        <w:p w14:paraId="3F0CB4AA"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28" w:history="1">
            <w:r w:rsidR="004134B2" w:rsidRPr="006637F8">
              <w:rPr>
                <w:rStyle w:val="Lienhypertexte"/>
                <w:rFonts w:cs="Times New Roman"/>
                <w:noProof/>
                <w:u w:color="000000"/>
                <w:lang w:val="fr-FR"/>
              </w:rPr>
              <w:t>3.6.3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lang w:val="fr-FR"/>
              </w:rPr>
              <w:t>Mise en place des solutions logicielles</w:t>
            </w:r>
            <w:r w:rsidR="004134B2">
              <w:rPr>
                <w:noProof/>
                <w:webHidden/>
              </w:rPr>
              <w:tab/>
            </w:r>
            <w:r w:rsidR="004134B2">
              <w:rPr>
                <w:noProof/>
                <w:webHidden/>
              </w:rPr>
              <w:fldChar w:fldCharType="begin"/>
            </w:r>
            <w:r w:rsidR="004134B2">
              <w:rPr>
                <w:noProof/>
                <w:webHidden/>
              </w:rPr>
              <w:instrText xml:space="preserve"> PAGEREF _Toc84684428 \h </w:instrText>
            </w:r>
            <w:r w:rsidR="004134B2">
              <w:rPr>
                <w:noProof/>
                <w:webHidden/>
              </w:rPr>
            </w:r>
            <w:r w:rsidR="004134B2">
              <w:rPr>
                <w:noProof/>
                <w:webHidden/>
              </w:rPr>
              <w:fldChar w:fldCharType="separate"/>
            </w:r>
            <w:r w:rsidR="004134B2">
              <w:rPr>
                <w:noProof/>
                <w:webHidden/>
              </w:rPr>
              <w:t>32</w:t>
            </w:r>
            <w:r w:rsidR="004134B2">
              <w:rPr>
                <w:noProof/>
                <w:webHidden/>
              </w:rPr>
              <w:fldChar w:fldCharType="end"/>
            </w:r>
          </w:hyperlink>
        </w:p>
        <w:p w14:paraId="657BBD24"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29" w:history="1">
            <w:r w:rsidR="004134B2" w:rsidRPr="006637F8">
              <w:rPr>
                <w:rStyle w:val="Lienhypertexte"/>
                <w:noProof/>
                <w:u w:color="000000"/>
              </w:rPr>
              <w:t>3.7</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Évaluation</w:t>
            </w:r>
            <w:r w:rsidR="004134B2">
              <w:rPr>
                <w:noProof/>
                <w:webHidden/>
              </w:rPr>
              <w:tab/>
            </w:r>
            <w:r w:rsidR="004134B2">
              <w:rPr>
                <w:noProof/>
                <w:webHidden/>
              </w:rPr>
              <w:fldChar w:fldCharType="begin"/>
            </w:r>
            <w:r w:rsidR="004134B2">
              <w:rPr>
                <w:noProof/>
                <w:webHidden/>
              </w:rPr>
              <w:instrText xml:space="preserve"> PAGEREF _Toc84684429 \h </w:instrText>
            </w:r>
            <w:r w:rsidR="004134B2">
              <w:rPr>
                <w:noProof/>
                <w:webHidden/>
              </w:rPr>
            </w:r>
            <w:r w:rsidR="004134B2">
              <w:rPr>
                <w:noProof/>
                <w:webHidden/>
              </w:rPr>
              <w:fldChar w:fldCharType="separate"/>
            </w:r>
            <w:r w:rsidR="004134B2">
              <w:rPr>
                <w:noProof/>
                <w:webHidden/>
              </w:rPr>
              <w:t>34</w:t>
            </w:r>
            <w:r w:rsidR="004134B2">
              <w:rPr>
                <w:noProof/>
                <w:webHidden/>
              </w:rPr>
              <w:fldChar w:fldCharType="end"/>
            </w:r>
          </w:hyperlink>
        </w:p>
        <w:p w14:paraId="5713F0AF"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0" w:history="1">
            <w:r w:rsidR="004134B2" w:rsidRPr="006637F8">
              <w:rPr>
                <w:rStyle w:val="Lienhypertexte"/>
                <w:rFonts w:cs="Times New Roman"/>
                <w:noProof/>
                <w:u w:color="000000"/>
                <w:lang w:val="fr-FR"/>
              </w:rPr>
              <w:t>3.7.1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lang w:val="fr-FR"/>
              </w:rPr>
              <w:t>Stratégie de test de l’inférence</w:t>
            </w:r>
            <w:r w:rsidR="004134B2">
              <w:rPr>
                <w:noProof/>
                <w:webHidden/>
              </w:rPr>
              <w:tab/>
            </w:r>
            <w:r w:rsidR="004134B2">
              <w:rPr>
                <w:noProof/>
                <w:webHidden/>
              </w:rPr>
              <w:fldChar w:fldCharType="begin"/>
            </w:r>
            <w:r w:rsidR="004134B2">
              <w:rPr>
                <w:noProof/>
                <w:webHidden/>
              </w:rPr>
              <w:instrText xml:space="preserve"> PAGEREF _Toc84684430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14:paraId="330544EA"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1" w:history="1">
            <w:r w:rsidR="004134B2" w:rsidRPr="006637F8">
              <w:rPr>
                <w:rStyle w:val="Lienhypertexte"/>
                <w:rFonts w:cs="Times New Roman"/>
                <w:noProof/>
                <w:u w:color="000000"/>
                <w:lang w:val="fr-FR"/>
              </w:rPr>
              <w:t>3.7.2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lang w:val="fr-FR"/>
              </w:rPr>
              <w:t>Stratégie de collecte des indicateurs de performance matériel</w:t>
            </w:r>
            <w:r w:rsidR="004134B2">
              <w:rPr>
                <w:noProof/>
                <w:webHidden/>
              </w:rPr>
              <w:tab/>
            </w:r>
            <w:r w:rsidR="004134B2">
              <w:rPr>
                <w:noProof/>
                <w:webHidden/>
              </w:rPr>
              <w:fldChar w:fldCharType="begin"/>
            </w:r>
            <w:r w:rsidR="004134B2">
              <w:rPr>
                <w:noProof/>
                <w:webHidden/>
              </w:rPr>
              <w:instrText xml:space="preserve"> PAGEREF _Toc84684431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14:paraId="6C318897"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2" w:history="1">
            <w:r w:rsidR="004134B2" w:rsidRPr="006637F8">
              <w:rPr>
                <w:rStyle w:val="Lienhypertexte"/>
                <w:rFonts w:cs="Times New Roman"/>
                <w:noProof/>
                <w:u w:color="000000"/>
              </w:rPr>
              <w:t>3.7.3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Résolutions évaluées</w:t>
            </w:r>
            <w:r w:rsidR="004134B2">
              <w:rPr>
                <w:noProof/>
                <w:webHidden/>
              </w:rPr>
              <w:tab/>
            </w:r>
            <w:r w:rsidR="004134B2">
              <w:rPr>
                <w:noProof/>
                <w:webHidden/>
              </w:rPr>
              <w:fldChar w:fldCharType="begin"/>
            </w:r>
            <w:r w:rsidR="004134B2">
              <w:rPr>
                <w:noProof/>
                <w:webHidden/>
              </w:rPr>
              <w:instrText xml:space="preserve"> PAGEREF _Toc84684432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14:paraId="435202EA"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3" w:history="1">
            <w:r w:rsidR="004134B2" w:rsidRPr="006637F8">
              <w:rPr>
                <w:rStyle w:val="Lienhypertexte"/>
                <w:rFonts w:cs="Times New Roman"/>
                <w:noProof/>
                <w:u w:color="000000"/>
              </w:rPr>
              <w:t>3.7.4</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Segmentation avec des images</w:t>
            </w:r>
            <w:r w:rsidR="004134B2">
              <w:rPr>
                <w:noProof/>
                <w:webHidden/>
              </w:rPr>
              <w:tab/>
            </w:r>
            <w:r w:rsidR="004134B2">
              <w:rPr>
                <w:noProof/>
                <w:webHidden/>
              </w:rPr>
              <w:fldChar w:fldCharType="begin"/>
            </w:r>
            <w:r w:rsidR="004134B2">
              <w:rPr>
                <w:noProof/>
                <w:webHidden/>
              </w:rPr>
              <w:instrText xml:space="preserve"> PAGEREF _Toc84684433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14:paraId="3C46A0CD"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4" w:history="1">
            <w:r w:rsidR="004134B2" w:rsidRPr="006637F8">
              <w:rPr>
                <w:rStyle w:val="Lienhypertexte"/>
                <w:rFonts w:cs="Times New Roman"/>
                <w:noProof/>
                <w:u w:color="000000"/>
              </w:rPr>
              <w:t>3.7.5</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Segmentation avec des vidéos</w:t>
            </w:r>
            <w:r w:rsidR="004134B2">
              <w:rPr>
                <w:noProof/>
                <w:webHidden/>
              </w:rPr>
              <w:tab/>
            </w:r>
            <w:r w:rsidR="004134B2">
              <w:rPr>
                <w:noProof/>
                <w:webHidden/>
              </w:rPr>
              <w:fldChar w:fldCharType="begin"/>
            </w:r>
            <w:r w:rsidR="004134B2">
              <w:rPr>
                <w:noProof/>
                <w:webHidden/>
              </w:rPr>
              <w:instrText xml:space="preserve"> PAGEREF _Toc84684434 \h </w:instrText>
            </w:r>
            <w:r w:rsidR="004134B2">
              <w:rPr>
                <w:noProof/>
                <w:webHidden/>
              </w:rPr>
            </w:r>
            <w:r w:rsidR="004134B2">
              <w:rPr>
                <w:noProof/>
                <w:webHidden/>
              </w:rPr>
              <w:fldChar w:fldCharType="separate"/>
            </w:r>
            <w:r w:rsidR="004134B2">
              <w:rPr>
                <w:noProof/>
                <w:webHidden/>
              </w:rPr>
              <w:t>39</w:t>
            </w:r>
            <w:r w:rsidR="004134B2">
              <w:rPr>
                <w:noProof/>
                <w:webHidden/>
              </w:rPr>
              <w:fldChar w:fldCharType="end"/>
            </w:r>
          </w:hyperlink>
        </w:p>
        <w:p w14:paraId="7C93B17C"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35" w:history="1">
            <w:r w:rsidR="004134B2" w:rsidRPr="006637F8">
              <w:rPr>
                <w:rStyle w:val="Lienhypertexte"/>
                <w:noProof/>
                <w:u w:color="000000"/>
              </w:rPr>
              <w:t>3.8</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_Toc84684435 \h </w:instrText>
            </w:r>
            <w:r w:rsidR="004134B2">
              <w:rPr>
                <w:noProof/>
                <w:webHidden/>
              </w:rPr>
            </w:r>
            <w:r w:rsidR="004134B2">
              <w:rPr>
                <w:noProof/>
                <w:webHidden/>
              </w:rPr>
              <w:fldChar w:fldCharType="separate"/>
            </w:r>
            <w:r w:rsidR="004134B2">
              <w:rPr>
                <w:noProof/>
                <w:webHidden/>
              </w:rPr>
              <w:t>41</w:t>
            </w:r>
            <w:r w:rsidR="004134B2">
              <w:rPr>
                <w:noProof/>
                <w:webHidden/>
              </w:rPr>
              <w:fldChar w:fldCharType="end"/>
            </w:r>
          </w:hyperlink>
        </w:p>
        <w:p w14:paraId="490CDA28"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6" w:history="1">
            <w:r w:rsidR="004134B2" w:rsidRPr="006637F8">
              <w:rPr>
                <w:rStyle w:val="Lienhypertexte"/>
                <w:rFonts w:cs="Times New Roman"/>
                <w:noProof/>
                <w:u w:color="000000"/>
              </w:rPr>
              <w:t>3.8.1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Choix de l’architecture FCN</w:t>
            </w:r>
            <w:r w:rsidR="004134B2">
              <w:rPr>
                <w:noProof/>
                <w:webHidden/>
              </w:rPr>
              <w:tab/>
            </w:r>
            <w:r w:rsidR="004134B2">
              <w:rPr>
                <w:noProof/>
                <w:webHidden/>
              </w:rPr>
              <w:fldChar w:fldCharType="begin"/>
            </w:r>
            <w:r w:rsidR="004134B2">
              <w:rPr>
                <w:noProof/>
                <w:webHidden/>
              </w:rPr>
              <w:instrText xml:space="preserve"> PAGEREF _Toc84684436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14:paraId="0D1A10F8"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37" w:history="1">
            <w:r w:rsidR="004134B2" w:rsidRPr="006637F8">
              <w:rPr>
                <w:rStyle w:val="Lienhypertexte"/>
                <w:rFonts w:ascii="Times New Roman" w:hAnsi="Times New Roman" w:cs="Times New Roman"/>
                <w:noProof/>
                <w:u w:color="000000"/>
              </w:rPr>
              <w:t>4</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Résultats</w:t>
            </w:r>
            <w:r w:rsidR="004134B2">
              <w:rPr>
                <w:noProof/>
                <w:webHidden/>
              </w:rPr>
              <w:tab/>
            </w:r>
            <w:r w:rsidR="004134B2">
              <w:rPr>
                <w:noProof/>
                <w:webHidden/>
              </w:rPr>
              <w:fldChar w:fldCharType="begin"/>
            </w:r>
            <w:r w:rsidR="004134B2">
              <w:rPr>
                <w:noProof/>
                <w:webHidden/>
              </w:rPr>
              <w:instrText xml:space="preserve"> PAGEREF _Toc84684437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3C09A4CE"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38" w:history="1">
            <w:r w:rsidR="004134B2" w:rsidRPr="006637F8">
              <w:rPr>
                <w:rStyle w:val="Lienhypertexte"/>
                <w:noProof/>
                <w:u w:color="000000"/>
              </w:rPr>
              <w:t>4.1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_Toc84684438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59043AD7"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39" w:history="1">
            <w:r w:rsidR="004134B2" w:rsidRPr="006637F8">
              <w:rPr>
                <w:rStyle w:val="Lienhypertexte"/>
                <w:rFonts w:cs="Times New Roman"/>
                <w:noProof/>
                <w:u w:color="000000"/>
              </w:rPr>
              <w:t>4.1.1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_Toc84684439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1252394D"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40" w:history="1">
            <w:r w:rsidR="004134B2" w:rsidRPr="006637F8">
              <w:rPr>
                <w:rStyle w:val="Lienhypertexte"/>
                <w:rFonts w:cs="Times New Roman"/>
                <w:noProof/>
                <w:u w:color="000000"/>
              </w:rPr>
              <w:t>4.1.2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_Toc84684440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776D07BA" w14:textId="77777777" w:rsidR="004134B2" w:rsidRDefault="002D134A">
          <w:pPr>
            <w:pStyle w:val="TM2"/>
            <w:tabs>
              <w:tab w:val="right" w:leader="dot" w:pos="9350"/>
            </w:tabs>
            <w:rPr>
              <w:rFonts w:asciiTheme="minorHAnsi" w:eastAsiaTheme="minorEastAsia" w:hAnsiTheme="minorHAnsi" w:cstheme="minorBidi"/>
              <w:noProof/>
              <w:color w:val="auto"/>
              <w:sz w:val="22"/>
            </w:rPr>
          </w:pPr>
          <w:hyperlink w:anchor="_Toc84684441" w:history="1">
            <w:r w:rsidR="004134B2" w:rsidRPr="006637F8">
              <w:rPr>
                <w:rStyle w:val="Lienhypertexte"/>
                <w:noProof/>
                <w:u w:color="000000"/>
                <w:lang w:val="fr-FR"/>
              </w:rPr>
              <w:t>4.2</w:t>
            </w:r>
            <w:r w:rsidR="004134B2">
              <w:rPr>
                <w:noProof/>
                <w:webHidden/>
              </w:rPr>
              <w:tab/>
            </w:r>
            <w:r w:rsidR="004134B2">
              <w:rPr>
                <w:noProof/>
                <w:webHidden/>
              </w:rPr>
              <w:fldChar w:fldCharType="begin"/>
            </w:r>
            <w:r w:rsidR="004134B2">
              <w:rPr>
                <w:noProof/>
                <w:webHidden/>
              </w:rPr>
              <w:instrText xml:space="preserve"> PAGEREF _Toc84684441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2CCE52B9"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42" w:history="1">
            <w:r w:rsidR="004134B2" w:rsidRPr="006637F8">
              <w:rPr>
                <w:rStyle w:val="Lienhypertexte"/>
                <w:noProof/>
                <w:u w:color="000000"/>
              </w:rPr>
              <w:t>4.3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Performances de l’inférence</w:t>
            </w:r>
            <w:r w:rsidR="004134B2">
              <w:rPr>
                <w:noProof/>
                <w:webHidden/>
              </w:rPr>
              <w:tab/>
            </w:r>
            <w:r w:rsidR="004134B2">
              <w:rPr>
                <w:noProof/>
                <w:webHidden/>
              </w:rPr>
              <w:fldChar w:fldCharType="begin"/>
            </w:r>
            <w:r w:rsidR="004134B2">
              <w:rPr>
                <w:noProof/>
                <w:webHidden/>
              </w:rPr>
              <w:instrText xml:space="preserve"> PAGEREF _Toc84684442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02484945"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43" w:history="1">
            <w:r w:rsidR="004134B2" w:rsidRPr="006637F8">
              <w:rPr>
                <w:rStyle w:val="Lienhypertexte"/>
                <w:rFonts w:cs="Times New Roman"/>
                <w:noProof/>
                <w:u w:color="000000"/>
              </w:rPr>
              <w:t>4.3.1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_Toc84684443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2A2F892D"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44" w:history="1">
            <w:r w:rsidR="004134B2" w:rsidRPr="006637F8">
              <w:rPr>
                <w:rStyle w:val="Lienhypertexte"/>
                <w:rFonts w:cs="Times New Roman"/>
                <w:noProof/>
                <w:u w:color="000000"/>
              </w:rPr>
              <w:t>4.3.2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_Toc84684444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7CAE4429"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45" w:history="1">
            <w:r w:rsidR="004134B2" w:rsidRPr="006637F8">
              <w:rPr>
                <w:rStyle w:val="Lienhypertexte"/>
                <w:noProof/>
                <w:u w:color="000000"/>
              </w:rPr>
              <w:t>4.4</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_Toc84684445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4479CE4F"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46" w:history="1">
            <w:r w:rsidR="004134B2" w:rsidRPr="006637F8">
              <w:rPr>
                <w:rStyle w:val="Lienhypertexte"/>
                <w:rFonts w:ascii="Times New Roman" w:hAnsi="Times New Roman" w:cs="Times New Roman"/>
                <w:noProof/>
                <w:u w:color="000000"/>
              </w:rPr>
              <w:t>5</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Interprétation et discussion des résultats</w:t>
            </w:r>
            <w:r w:rsidR="004134B2">
              <w:rPr>
                <w:noProof/>
                <w:webHidden/>
              </w:rPr>
              <w:tab/>
            </w:r>
            <w:r w:rsidR="004134B2">
              <w:rPr>
                <w:noProof/>
                <w:webHidden/>
              </w:rPr>
              <w:fldChar w:fldCharType="begin"/>
            </w:r>
            <w:r w:rsidR="004134B2">
              <w:rPr>
                <w:noProof/>
                <w:webHidden/>
              </w:rPr>
              <w:instrText xml:space="preserve"> PAGEREF _Toc84684446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0FEC7874"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47" w:history="1">
            <w:r w:rsidR="004134B2" w:rsidRPr="006637F8">
              <w:rPr>
                <w:rStyle w:val="Lienhypertexte"/>
                <w:noProof/>
                <w:u w:color="000000"/>
              </w:rPr>
              <w:t>5.1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_Toc84684447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7DD5C61D"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48" w:history="1">
            <w:r w:rsidR="004134B2" w:rsidRPr="006637F8">
              <w:rPr>
                <w:rStyle w:val="Lienhypertexte"/>
                <w:rFonts w:cs="Times New Roman"/>
                <w:noProof/>
                <w:u w:color="000000"/>
              </w:rPr>
              <w:t>5.1.1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_Toc84684448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0D1E4DC9"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49" w:history="1">
            <w:r w:rsidR="004134B2" w:rsidRPr="006637F8">
              <w:rPr>
                <w:rStyle w:val="Lienhypertexte"/>
                <w:rFonts w:cs="Times New Roman"/>
                <w:noProof/>
                <w:u w:color="000000"/>
              </w:rPr>
              <w:t>5.1.2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_Toc84684449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5E9AC640"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50" w:history="1">
            <w:r w:rsidR="004134B2" w:rsidRPr="006637F8">
              <w:rPr>
                <w:rStyle w:val="Lienhypertexte"/>
                <w:noProof/>
                <w:u w:color="000000"/>
              </w:rPr>
              <w:t>5.2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Performances de la segmentation</w:t>
            </w:r>
            <w:r w:rsidR="004134B2">
              <w:rPr>
                <w:noProof/>
                <w:webHidden/>
              </w:rPr>
              <w:tab/>
            </w:r>
            <w:r w:rsidR="004134B2">
              <w:rPr>
                <w:noProof/>
                <w:webHidden/>
              </w:rPr>
              <w:fldChar w:fldCharType="begin"/>
            </w:r>
            <w:r w:rsidR="004134B2">
              <w:rPr>
                <w:noProof/>
                <w:webHidden/>
              </w:rPr>
              <w:instrText xml:space="preserve"> PAGEREF _Toc84684450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72B461DC"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51" w:history="1">
            <w:r w:rsidR="004134B2" w:rsidRPr="006637F8">
              <w:rPr>
                <w:rStyle w:val="Lienhypertexte"/>
                <w:rFonts w:cs="Times New Roman"/>
                <w:noProof/>
                <w:u w:color="000000"/>
              </w:rPr>
              <w:t>5.2.1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_Toc84684451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0D1B223F"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52" w:history="1">
            <w:r w:rsidR="004134B2" w:rsidRPr="006637F8">
              <w:rPr>
                <w:rStyle w:val="Lienhypertexte"/>
                <w:rFonts w:cs="Times New Roman"/>
                <w:noProof/>
                <w:u w:color="000000"/>
              </w:rPr>
              <w:t>5.2.2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_Toc84684452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64FD7EF6"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53" w:history="1">
            <w:r w:rsidR="004134B2" w:rsidRPr="006637F8">
              <w:rPr>
                <w:rStyle w:val="Lienhypertexte"/>
                <w:rFonts w:ascii="Times New Roman" w:hAnsi="Times New Roman" w:cs="Times New Roman"/>
                <w:noProof/>
                <w:u w:color="000000"/>
              </w:rPr>
              <w:t>6</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Conclusion et recommandations</w:t>
            </w:r>
            <w:r w:rsidR="004134B2">
              <w:rPr>
                <w:noProof/>
                <w:webHidden/>
              </w:rPr>
              <w:tab/>
            </w:r>
            <w:r w:rsidR="004134B2">
              <w:rPr>
                <w:noProof/>
                <w:webHidden/>
              </w:rPr>
              <w:fldChar w:fldCharType="begin"/>
            </w:r>
            <w:r w:rsidR="004134B2">
              <w:rPr>
                <w:noProof/>
                <w:webHidden/>
              </w:rPr>
              <w:instrText xml:space="preserve"> PAGEREF _Toc84684453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6BFC866C"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54" w:history="1">
            <w:r w:rsidR="004134B2" w:rsidRPr="006637F8">
              <w:rPr>
                <w:rStyle w:val="Lienhypertexte"/>
                <w:noProof/>
                <w:u w:color="000000"/>
              </w:rPr>
              <w:t>6.1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Objectif principal</w:t>
            </w:r>
            <w:r w:rsidR="004134B2">
              <w:rPr>
                <w:noProof/>
                <w:webHidden/>
              </w:rPr>
              <w:tab/>
            </w:r>
            <w:r w:rsidR="004134B2">
              <w:rPr>
                <w:noProof/>
                <w:webHidden/>
              </w:rPr>
              <w:fldChar w:fldCharType="begin"/>
            </w:r>
            <w:r w:rsidR="004134B2">
              <w:rPr>
                <w:noProof/>
                <w:webHidden/>
              </w:rPr>
              <w:instrText xml:space="preserve"> PAGEREF _Toc84684454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51BDBC05"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55" w:history="1">
            <w:r w:rsidR="004134B2" w:rsidRPr="006637F8">
              <w:rPr>
                <w:rStyle w:val="Lienhypertexte"/>
                <w:noProof/>
                <w:u w:color="000000"/>
              </w:rPr>
              <w:t>6.2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Limites</w:t>
            </w:r>
            <w:r w:rsidR="004134B2">
              <w:rPr>
                <w:noProof/>
                <w:webHidden/>
              </w:rPr>
              <w:tab/>
            </w:r>
            <w:r w:rsidR="004134B2">
              <w:rPr>
                <w:noProof/>
                <w:webHidden/>
              </w:rPr>
              <w:fldChar w:fldCharType="begin"/>
            </w:r>
            <w:r w:rsidR="004134B2">
              <w:rPr>
                <w:noProof/>
                <w:webHidden/>
              </w:rPr>
              <w:instrText xml:space="preserve"> PAGEREF _Toc84684455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76E2DD1C"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56" w:history="1">
            <w:r w:rsidR="004134B2" w:rsidRPr="006637F8">
              <w:rPr>
                <w:rStyle w:val="Lienhypertexte"/>
                <w:rFonts w:cs="Times New Roman"/>
                <w:noProof/>
                <w:u w:color="000000"/>
              </w:rPr>
              <w:t>6.2.1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Limites matérielles</w:t>
            </w:r>
            <w:r w:rsidR="004134B2">
              <w:rPr>
                <w:noProof/>
                <w:webHidden/>
              </w:rPr>
              <w:tab/>
            </w:r>
            <w:r w:rsidR="004134B2">
              <w:rPr>
                <w:noProof/>
                <w:webHidden/>
              </w:rPr>
              <w:fldChar w:fldCharType="begin"/>
            </w:r>
            <w:r w:rsidR="004134B2">
              <w:rPr>
                <w:noProof/>
                <w:webHidden/>
              </w:rPr>
              <w:instrText xml:space="preserve"> PAGEREF _Toc84684456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78497E71"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57" w:history="1">
            <w:r w:rsidR="004134B2" w:rsidRPr="006637F8">
              <w:rPr>
                <w:rStyle w:val="Lienhypertexte"/>
                <w:rFonts w:cs="Times New Roman"/>
                <w:noProof/>
                <w:u w:color="000000"/>
              </w:rPr>
              <w:t>6.2.2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Limites applicatives</w:t>
            </w:r>
            <w:r w:rsidR="004134B2">
              <w:rPr>
                <w:noProof/>
                <w:webHidden/>
              </w:rPr>
              <w:tab/>
            </w:r>
            <w:r w:rsidR="004134B2">
              <w:rPr>
                <w:noProof/>
                <w:webHidden/>
              </w:rPr>
              <w:fldChar w:fldCharType="begin"/>
            </w:r>
            <w:r w:rsidR="004134B2">
              <w:rPr>
                <w:noProof/>
                <w:webHidden/>
              </w:rPr>
              <w:instrText xml:space="preserve"> PAGEREF _Toc84684457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3684BE3F"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58" w:history="1">
            <w:r w:rsidR="004134B2" w:rsidRPr="006637F8">
              <w:rPr>
                <w:rStyle w:val="Lienhypertexte"/>
                <w:noProof/>
                <w:u w:color="000000"/>
              </w:rPr>
              <w:t>6.3</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Optimisation</w:t>
            </w:r>
            <w:r w:rsidR="004134B2">
              <w:rPr>
                <w:noProof/>
                <w:webHidden/>
              </w:rPr>
              <w:tab/>
            </w:r>
            <w:r w:rsidR="004134B2">
              <w:rPr>
                <w:noProof/>
                <w:webHidden/>
              </w:rPr>
              <w:fldChar w:fldCharType="begin"/>
            </w:r>
            <w:r w:rsidR="004134B2">
              <w:rPr>
                <w:noProof/>
                <w:webHidden/>
              </w:rPr>
              <w:instrText xml:space="preserve"> PAGEREF _Toc84684458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1D8340D8"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59" w:history="1">
            <w:r w:rsidR="004134B2" w:rsidRPr="006637F8">
              <w:rPr>
                <w:rStyle w:val="Lienhypertexte"/>
                <w:rFonts w:cs="Times New Roman"/>
                <w:noProof/>
                <w:u w:color="000000"/>
              </w:rPr>
              <w:t>6.3.1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Optimisation matérielle</w:t>
            </w:r>
            <w:r w:rsidR="004134B2">
              <w:rPr>
                <w:noProof/>
                <w:webHidden/>
              </w:rPr>
              <w:tab/>
            </w:r>
            <w:r w:rsidR="004134B2">
              <w:rPr>
                <w:noProof/>
                <w:webHidden/>
              </w:rPr>
              <w:fldChar w:fldCharType="begin"/>
            </w:r>
            <w:r w:rsidR="004134B2">
              <w:rPr>
                <w:noProof/>
                <w:webHidden/>
              </w:rPr>
              <w:instrText xml:space="preserve"> PAGEREF _Toc84684459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4F5B5CA9" w14:textId="77777777" w:rsidR="004134B2" w:rsidRDefault="002D134A">
          <w:pPr>
            <w:pStyle w:val="TM3"/>
            <w:tabs>
              <w:tab w:val="left" w:pos="880"/>
              <w:tab w:val="right" w:leader="dot" w:pos="9350"/>
            </w:tabs>
            <w:rPr>
              <w:rFonts w:asciiTheme="minorHAnsi" w:eastAsiaTheme="minorEastAsia" w:hAnsiTheme="minorHAnsi" w:cstheme="minorBidi"/>
              <w:noProof/>
              <w:color w:val="auto"/>
              <w:sz w:val="22"/>
            </w:rPr>
          </w:pPr>
          <w:hyperlink w:anchor="_Toc84684460" w:history="1">
            <w:r w:rsidR="004134B2" w:rsidRPr="006637F8">
              <w:rPr>
                <w:rStyle w:val="Lienhypertexte"/>
                <w:rFonts w:cs="Times New Roman"/>
                <w:noProof/>
                <w:u w:color="000000"/>
              </w:rPr>
              <w:t>6.3.2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Optimisation logicielle</w:t>
            </w:r>
            <w:r w:rsidR="004134B2">
              <w:rPr>
                <w:noProof/>
                <w:webHidden/>
              </w:rPr>
              <w:tab/>
            </w:r>
            <w:r w:rsidR="004134B2">
              <w:rPr>
                <w:noProof/>
                <w:webHidden/>
              </w:rPr>
              <w:fldChar w:fldCharType="begin"/>
            </w:r>
            <w:r w:rsidR="004134B2">
              <w:rPr>
                <w:noProof/>
                <w:webHidden/>
              </w:rPr>
              <w:instrText xml:space="preserve"> PAGEREF _Toc84684460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EFE9017"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61" w:history="1">
            <w:r w:rsidR="004134B2" w:rsidRPr="006637F8">
              <w:rPr>
                <w:rStyle w:val="Lienhypertexte"/>
                <w:noProof/>
                <w:u w:color="000000"/>
              </w:rPr>
              <w:t>6.4</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Accès distant</w:t>
            </w:r>
            <w:r w:rsidR="004134B2">
              <w:rPr>
                <w:noProof/>
                <w:webHidden/>
              </w:rPr>
              <w:tab/>
            </w:r>
            <w:r w:rsidR="004134B2">
              <w:rPr>
                <w:noProof/>
                <w:webHidden/>
              </w:rPr>
              <w:fldChar w:fldCharType="begin"/>
            </w:r>
            <w:r w:rsidR="004134B2">
              <w:rPr>
                <w:noProof/>
                <w:webHidden/>
              </w:rPr>
              <w:instrText xml:space="preserve"> PAGEREF _Toc84684461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06EAB440"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62" w:history="1">
            <w:r w:rsidR="004134B2" w:rsidRPr="006637F8">
              <w:rPr>
                <w:rStyle w:val="Lienhypertexte"/>
                <w:noProof/>
                <w:u w:color="000000"/>
              </w:rPr>
              <w:t>6.5</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_Toc84684462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7511B252" w14:textId="77777777" w:rsidR="004134B2" w:rsidRDefault="002D134A">
          <w:pPr>
            <w:pStyle w:val="TM1"/>
            <w:tabs>
              <w:tab w:val="right" w:leader="dot" w:pos="9350"/>
            </w:tabs>
            <w:rPr>
              <w:rFonts w:asciiTheme="minorHAnsi" w:eastAsiaTheme="minorEastAsia" w:hAnsiTheme="minorHAnsi" w:cstheme="minorBidi"/>
              <w:noProof/>
              <w:color w:val="auto"/>
              <w:sz w:val="22"/>
            </w:rPr>
          </w:pPr>
          <w:hyperlink w:anchor="_Toc84684463" w:history="1">
            <w:r w:rsidR="004134B2" w:rsidRPr="006637F8">
              <w:rPr>
                <w:rStyle w:val="Lienhypertexte"/>
                <w:rFonts w:ascii="Times New Roman" w:hAnsi="Times New Roman" w:cs="Times New Roman"/>
                <w:noProof/>
                <w:lang w:val="fr-FR"/>
              </w:rPr>
              <w:t>Références</w:t>
            </w:r>
            <w:r w:rsidR="004134B2">
              <w:rPr>
                <w:noProof/>
                <w:webHidden/>
              </w:rPr>
              <w:tab/>
            </w:r>
            <w:r w:rsidR="004134B2">
              <w:rPr>
                <w:noProof/>
                <w:webHidden/>
              </w:rPr>
              <w:fldChar w:fldCharType="begin"/>
            </w:r>
            <w:r w:rsidR="004134B2">
              <w:rPr>
                <w:noProof/>
                <w:webHidden/>
              </w:rPr>
              <w:instrText xml:space="preserve"> PAGEREF _Toc84684463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14:paraId="42F2E109" w14:textId="77777777" w:rsidR="004134B2" w:rsidRDefault="002D134A">
          <w:pPr>
            <w:pStyle w:val="TM1"/>
            <w:tabs>
              <w:tab w:val="left" w:pos="660"/>
              <w:tab w:val="right" w:leader="dot" w:pos="9350"/>
            </w:tabs>
            <w:rPr>
              <w:rFonts w:asciiTheme="minorHAnsi" w:eastAsiaTheme="minorEastAsia" w:hAnsiTheme="minorHAnsi" w:cstheme="minorBidi"/>
              <w:noProof/>
              <w:color w:val="auto"/>
              <w:sz w:val="22"/>
            </w:rPr>
          </w:pPr>
          <w:hyperlink w:anchor="_Toc84684464" w:history="1">
            <w:r w:rsidR="004134B2" w:rsidRPr="006637F8">
              <w:rPr>
                <w:rStyle w:val="Lienhypertexte"/>
                <w:rFonts w:ascii="Times New Roman" w:hAnsi="Times New Roman" w:cs="Times New Roman"/>
                <w:noProof/>
                <w:u w:color="000000"/>
              </w:rPr>
              <w:t>7</w:t>
            </w:r>
            <w:r w:rsidR="004134B2">
              <w:rPr>
                <w:rFonts w:asciiTheme="minorHAnsi" w:eastAsiaTheme="minorEastAsia" w:hAnsiTheme="minorHAnsi" w:cstheme="minorBidi"/>
                <w:noProof/>
                <w:color w:val="auto"/>
                <w:sz w:val="22"/>
              </w:rPr>
              <w:tab/>
            </w:r>
            <w:r w:rsidR="004134B2" w:rsidRPr="006637F8">
              <w:rPr>
                <w:rStyle w:val="Lienhypertexte"/>
                <w:rFonts w:ascii="Times New Roman" w:hAnsi="Times New Roman" w:cs="Times New Roman"/>
                <w:noProof/>
              </w:rPr>
              <w:t>Annexes</w:t>
            </w:r>
            <w:r w:rsidR="004134B2">
              <w:rPr>
                <w:noProof/>
                <w:webHidden/>
              </w:rPr>
              <w:tab/>
            </w:r>
            <w:r w:rsidR="004134B2">
              <w:rPr>
                <w:noProof/>
                <w:webHidden/>
              </w:rPr>
              <w:fldChar w:fldCharType="begin"/>
            </w:r>
            <w:r w:rsidR="004134B2">
              <w:rPr>
                <w:noProof/>
                <w:webHidden/>
              </w:rPr>
              <w:instrText xml:space="preserve"> PAGEREF _Toc84684464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7AAFE9D0"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65" w:history="1">
            <w:r w:rsidR="004134B2" w:rsidRPr="006637F8">
              <w:rPr>
                <w:rStyle w:val="Lienhypertexte"/>
                <w:noProof/>
                <w:u w:color="000000"/>
                <w:lang w:val="fr-FR"/>
              </w:rPr>
              <w:t>7.1</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lang w:val="fr-FR"/>
              </w:rPr>
              <w:t>Exemples de nano-ordinateurs qui supportent les SDK pour l’IA</w:t>
            </w:r>
            <w:r w:rsidR="004134B2">
              <w:rPr>
                <w:noProof/>
                <w:webHidden/>
              </w:rPr>
              <w:tab/>
            </w:r>
            <w:r w:rsidR="004134B2">
              <w:rPr>
                <w:noProof/>
                <w:webHidden/>
              </w:rPr>
              <w:fldChar w:fldCharType="begin"/>
            </w:r>
            <w:r w:rsidR="004134B2">
              <w:rPr>
                <w:noProof/>
                <w:webHidden/>
              </w:rPr>
              <w:instrText xml:space="preserve"> PAGEREF _Toc84684465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49A9BEB5" w14:textId="77777777" w:rsidR="004134B2" w:rsidRDefault="002D134A">
          <w:pPr>
            <w:pStyle w:val="TM2"/>
            <w:tabs>
              <w:tab w:val="left" w:pos="660"/>
              <w:tab w:val="right" w:leader="dot" w:pos="9350"/>
            </w:tabs>
            <w:rPr>
              <w:rFonts w:asciiTheme="minorHAnsi" w:eastAsiaTheme="minorEastAsia" w:hAnsiTheme="minorHAnsi" w:cstheme="minorBidi"/>
              <w:noProof/>
              <w:color w:val="auto"/>
              <w:sz w:val="22"/>
            </w:rPr>
          </w:pPr>
          <w:hyperlink w:anchor="_Toc84684466" w:history="1">
            <w:r w:rsidR="004134B2" w:rsidRPr="006637F8">
              <w:rPr>
                <w:rStyle w:val="Lienhypertexte"/>
                <w:noProof/>
                <w:u w:color="000000"/>
                <w:lang w:val="fr-FR"/>
              </w:rPr>
              <w:t>7.2</w:t>
            </w:r>
            <w:r w:rsidR="004134B2">
              <w:rPr>
                <w:rFonts w:asciiTheme="minorHAnsi" w:eastAsiaTheme="minorEastAsia" w:hAnsiTheme="minorHAnsi" w:cstheme="minorBidi"/>
                <w:noProof/>
                <w:color w:val="auto"/>
                <w:sz w:val="22"/>
              </w:rPr>
              <w:tab/>
            </w:r>
            <w:r w:rsidR="004134B2" w:rsidRPr="006637F8">
              <w:rPr>
                <w:rStyle w:val="Lienhypertexte"/>
                <w:rFonts w:cs="Times New Roman"/>
                <w:noProof/>
                <w:lang w:val="fr-FR"/>
              </w:rPr>
              <w:t xml:space="preserve">Communication avec l’Association des Piétons et Cyclistes du Pont </w:t>
            </w:r>
            <w:r w:rsidR="00224AE2">
              <w:rPr>
                <w:rStyle w:val="Lienhypertexte"/>
                <w:rFonts w:cs="Times New Roman"/>
                <w:noProof/>
                <w:lang w:val="fr-FR"/>
              </w:rPr>
              <w:t>Jacques-Cartier</w:t>
            </w:r>
            <w:r w:rsidR="004134B2">
              <w:rPr>
                <w:noProof/>
                <w:webHidden/>
              </w:rPr>
              <w:tab/>
            </w:r>
            <w:r w:rsidR="004134B2">
              <w:rPr>
                <w:noProof/>
                <w:webHidden/>
              </w:rPr>
              <w:fldChar w:fldCharType="begin"/>
            </w:r>
            <w:r w:rsidR="004134B2">
              <w:rPr>
                <w:noProof/>
                <w:webHidden/>
              </w:rPr>
              <w:instrText xml:space="preserve"> PAGEREF _Toc84684466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10060032" w14:textId="77777777" w:rsidR="00ED2278" w:rsidRDefault="00704BFB" w:rsidP="00ED2278">
          <w:r w:rsidRPr="009B3102">
            <w:fldChar w:fldCharType="end"/>
          </w:r>
        </w:p>
      </w:sdtContent>
    </w:sdt>
    <w:p w14:paraId="51423ADB" w14:textId="77777777" w:rsidR="00ED2278" w:rsidRDefault="00704BFB" w:rsidP="00ED2278">
      <w:pPr>
        <w:pStyle w:val="Titre1"/>
        <w:numPr>
          <w:ilvl w:val="0"/>
          <w:numId w:val="0"/>
        </w:numPr>
        <w:spacing w:after="160"/>
        <w:rPr>
          <w:rFonts w:ascii="Times New Roman" w:hAnsi="Times New Roman" w:cs="Times New Roman"/>
        </w:rPr>
      </w:pPr>
      <w:bookmarkStart w:id="0" w:name="_Toc84684404"/>
      <w:proofErr w:type="spellStart"/>
      <w:r w:rsidRPr="009B3102">
        <w:rPr>
          <w:rFonts w:ascii="Times New Roman" w:hAnsi="Times New Roman" w:cs="Times New Roman"/>
        </w:rPr>
        <w:lastRenderedPageBreak/>
        <w:t>Liste</w:t>
      </w:r>
      <w:proofErr w:type="spellEnd"/>
      <w:r w:rsidRPr="009B3102">
        <w:rPr>
          <w:rFonts w:ascii="Times New Roman" w:hAnsi="Times New Roman" w:cs="Times New Roman"/>
        </w:rPr>
        <w:t xml:space="preserve"> des figures</w:t>
      </w:r>
      <w:bookmarkEnd w:id="0"/>
    </w:p>
    <w:p w14:paraId="74D8C257" w14:textId="77777777" w:rsidR="004134B2" w:rsidRDefault="00ED2278">
      <w:pPr>
        <w:pStyle w:val="Tabledesillustrations"/>
        <w:tabs>
          <w:tab w:val="right" w:leader="dot" w:pos="9350"/>
        </w:tabs>
        <w:rPr>
          <w:rFonts w:asciiTheme="minorHAnsi" w:hAnsiTheme="minorHAnsi" w:cstheme="minorBidi"/>
          <w:noProof/>
          <w:color w:val="auto"/>
          <w:sz w:val="22"/>
        </w:rPr>
      </w:pPr>
      <w:r>
        <w:fldChar w:fldCharType="begin"/>
      </w:r>
      <w:r>
        <w:instrText xml:space="preserve"> TOC \h \z \c "Figure" </w:instrText>
      </w:r>
      <w:r>
        <w:fldChar w:fldCharType="separate"/>
      </w:r>
      <w:hyperlink w:anchor="_Toc84684491" w:history="1">
        <w:r w:rsidR="004134B2" w:rsidRPr="00E5006B">
          <w:rPr>
            <w:rStyle w:val="Lienhypertexte"/>
            <w:noProof/>
            <w:lang w:val="fr-FR"/>
          </w:rPr>
          <w:t>Figure 1: Segmentation semantic (Wu et al., 2019, p. 1)</w:t>
        </w:r>
        <w:r w:rsidR="004134B2">
          <w:rPr>
            <w:noProof/>
            <w:webHidden/>
          </w:rPr>
          <w:tab/>
        </w:r>
        <w:r w:rsidR="004134B2">
          <w:rPr>
            <w:noProof/>
            <w:webHidden/>
          </w:rPr>
          <w:fldChar w:fldCharType="begin"/>
        </w:r>
        <w:r w:rsidR="004134B2">
          <w:rPr>
            <w:noProof/>
            <w:webHidden/>
          </w:rPr>
          <w:instrText xml:space="preserve"> PAGEREF _Toc84684491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3AA47B31"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2" w:history="1">
        <w:r w:rsidR="004134B2" w:rsidRPr="00E5006B">
          <w:rPr>
            <w:rStyle w:val="Lienhypertexte"/>
            <w:noProof/>
            <w:lang w:val="fr-FR"/>
          </w:rPr>
          <w:t>Figure 2: Relation entre Intelligence Artificielle, Apprentissage Machine et Apprentissage Profond (Chollet, 2018, p. 4)</w:t>
        </w:r>
        <w:r w:rsidR="004134B2">
          <w:rPr>
            <w:noProof/>
            <w:webHidden/>
          </w:rPr>
          <w:tab/>
        </w:r>
        <w:r w:rsidR="004134B2">
          <w:rPr>
            <w:noProof/>
            <w:webHidden/>
          </w:rPr>
          <w:fldChar w:fldCharType="begin"/>
        </w:r>
        <w:r w:rsidR="004134B2">
          <w:rPr>
            <w:noProof/>
            <w:webHidden/>
          </w:rPr>
          <w:instrText xml:space="preserve"> PAGEREF _Toc84684492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5316DCBE"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3" w:history="1">
        <w:r w:rsidR="004134B2" w:rsidRPr="00E5006B">
          <w:rPr>
            <w:rStyle w:val="Lienhypertexte"/>
            <w:noProof/>
            <w:lang w:val="fr-FR"/>
          </w:rPr>
          <w:t>Figure 3: Vue aérienne du pont Jacques-Cartier (flickr PJCCI)</w:t>
        </w:r>
        <w:r w:rsidR="004134B2">
          <w:rPr>
            <w:noProof/>
            <w:webHidden/>
          </w:rPr>
          <w:tab/>
        </w:r>
        <w:r w:rsidR="004134B2">
          <w:rPr>
            <w:noProof/>
            <w:webHidden/>
          </w:rPr>
          <w:fldChar w:fldCharType="begin"/>
        </w:r>
        <w:r w:rsidR="004134B2">
          <w:rPr>
            <w:noProof/>
            <w:webHidden/>
          </w:rPr>
          <w:instrText xml:space="preserve"> PAGEREF _Toc84684493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2F1F4BFA"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4" w:history="1">
        <w:r w:rsidR="004134B2" w:rsidRPr="00E5006B">
          <w:rPr>
            <w:rStyle w:val="Lienhypertexte"/>
            <w:noProof/>
            <w:lang w:val="fr-FR"/>
          </w:rPr>
          <w:t>Figure 4: Description de la zone géographique du site d’implémentation : le pont Jacques-Cartier et la piste multifonctionnelle en orange sur le pont (copie-écran OpenStreetMap).</w:t>
        </w:r>
        <w:r w:rsidR="004134B2">
          <w:rPr>
            <w:noProof/>
            <w:webHidden/>
          </w:rPr>
          <w:tab/>
        </w:r>
        <w:r w:rsidR="004134B2">
          <w:rPr>
            <w:noProof/>
            <w:webHidden/>
          </w:rPr>
          <w:fldChar w:fldCharType="begin"/>
        </w:r>
        <w:r w:rsidR="004134B2">
          <w:rPr>
            <w:noProof/>
            <w:webHidden/>
          </w:rPr>
          <w:instrText xml:space="preserve"> PAGEREF _Toc84684494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5EB27F53"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5" w:history="1">
        <w:r w:rsidR="004134B2" w:rsidRPr="00E5006B">
          <w:rPr>
            <w:rStyle w:val="Lienhypertexte"/>
            <w:noProof/>
            <w:lang w:val="fr-FR"/>
          </w:rPr>
          <w:t>Figure 5: Schéma de la configuration de la piste multifonctionnelle (PJCCI)</w:t>
        </w:r>
        <w:r w:rsidR="004134B2">
          <w:rPr>
            <w:noProof/>
            <w:webHidden/>
          </w:rPr>
          <w:tab/>
        </w:r>
        <w:r w:rsidR="004134B2">
          <w:rPr>
            <w:noProof/>
            <w:webHidden/>
          </w:rPr>
          <w:fldChar w:fldCharType="begin"/>
        </w:r>
        <w:r w:rsidR="004134B2">
          <w:rPr>
            <w:noProof/>
            <w:webHidden/>
          </w:rPr>
          <w:instrText xml:space="preserve"> PAGEREF _Toc84684495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00CB7443"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6" w:history="1">
        <w:r w:rsidR="004134B2" w:rsidRPr="00E5006B">
          <w:rPr>
            <w:rStyle w:val="Lienhypertexte"/>
            <w:noProof/>
            <w:lang w:val="fr-FR"/>
          </w:rPr>
          <w:t>Figure 6: Carte mère Jetson Nano de NVIDIA, représenté avec des Lego pour démontrer sa petite</w:t>
        </w:r>
        <w:r w:rsidR="004134B2">
          <w:rPr>
            <w:noProof/>
            <w:webHidden/>
          </w:rPr>
          <w:tab/>
        </w:r>
        <w:r w:rsidR="004134B2">
          <w:rPr>
            <w:noProof/>
            <w:webHidden/>
          </w:rPr>
          <w:fldChar w:fldCharType="begin"/>
        </w:r>
        <w:r w:rsidR="004134B2">
          <w:rPr>
            <w:noProof/>
            <w:webHidden/>
          </w:rPr>
          <w:instrText xml:space="preserve"> PAGEREF _Toc84684496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14:paraId="1837F167"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7" w:history="1">
        <w:r w:rsidR="004134B2" w:rsidRPr="00E5006B">
          <w:rPr>
            <w:rStyle w:val="Lienhypertexte"/>
            <w:noProof/>
            <w:lang w:val="fr-FR"/>
          </w:rPr>
          <w:t>Figure 7: Diagramme de l’architecture du NVIDIA JetPack</w:t>
        </w:r>
        <w:r w:rsidR="004134B2">
          <w:rPr>
            <w:noProof/>
            <w:webHidden/>
          </w:rPr>
          <w:tab/>
        </w:r>
        <w:r w:rsidR="004134B2">
          <w:rPr>
            <w:noProof/>
            <w:webHidden/>
          </w:rPr>
          <w:fldChar w:fldCharType="begin"/>
        </w:r>
        <w:r w:rsidR="004134B2">
          <w:rPr>
            <w:noProof/>
            <w:webHidden/>
          </w:rPr>
          <w:instrText xml:space="preserve"> PAGEREF _Toc84684497 \h </w:instrText>
        </w:r>
        <w:r w:rsidR="004134B2">
          <w:rPr>
            <w:noProof/>
            <w:webHidden/>
          </w:rPr>
        </w:r>
        <w:r w:rsidR="004134B2">
          <w:rPr>
            <w:noProof/>
            <w:webHidden/>
          </w:rPr>
          <w:fldChar w:fldCharType="separate"/>
        </w:r>
        <w:r w:rsidR="004134B2">
          <w:rPr>
            <w:noProof/>
            <w:webHidden/>
          </w:rPr>
          <w:t>17</w:t>
        </w:r>
        <w:r w:rsidR="004134B2">
          <w:rPr>
            <w:noProof/>
            <w:webHidden/>
          </w:rPr>
          <w:fldChar w:fldCharType="end"/>
        </w:r>
      </w:hyperlink>
    </w:p>
    <w:p w14:paraId="3534C5B3"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8" w:history="1">
        <w:r w:rsidR="004134B2" w:rsidRPr="00E5006B">
          <w:rPr>
            <w:rStyle w:val="Lienhypertexte"/>
            <w:noProof/>
            <w:lang w:val="fr-FR"/>
          </w:rPr>
          <w:t>Figure 8: Organigramme de la méthodologie à haut niveau</w:t>
        </w:r>
        <w:r w:rsidR="004134B2">
          <w:rPr>
            <w:noProof/>
            <w:webHidden/>
          </w:rPr>
          <w:tab/>
        </w:r>
        <w:r w:rsidR="004134B2">
          <w:rPr>
            <w:noProof/>
            <w:webHidden/>
          </w:rPr>
          <w:fldChar w:fldCharType="begin"/>
        </w:r>
        <w:r w:rsidR="004134B2">
          <w:rPr>
            <w:noProof/>
            <w:webHidden/>
          </w:rPr>
          <w:instrText xml:space="preserve"> PAGEREF _Toc84684498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44913BBB"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499" w:history="1">
        <w:r w:rsidR="004134B2" w:rsidRPr="00E5006B">
          <w:rPr>
            <w:rStyle w:val="Lienhypertexte"/>
            <w:noProof/>
            <w:lang w:val="fr-FR"/>
          </w:rPr>
          <w:t>Figure 9: Organigramme des détails de la méthodologie pour évaluer les performances</w:t>
        </w:r>
        <w:r w:rsidR="004134B2">
          <w:rPr>
            <w:noProof/>
            <w:webHidden/>
          </w:rPr>
          <w:tab/>
        </w:r>
        <w:r w:rsidR="004134B2">
          <w:rPr>
            <w:noProof/>
            <w:webHidden/>
          </w:rPr>
          <w:fldChar w:fldCharType="begin"/>
        </w:r>
        <w:r w:rsidR="004134B2">
          <w:rPr>
            <w:noProof/>
            <w:webHidden/>
          </w:rPr>
          <w:instrText xml:space="preserve"> PAGEREF _Toc84684499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12AD5302"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0" w:history="1">
        <w:r w:rsidR="004134B2" w:rsidRPr="00E5006B">
          <w:rPr>
            <w:rStyle w:val="Lienhypertexte"/>
            <w:noProof/>
            <w:lang w:val="fr-FR"/>
          </w:rPr>
          <w:t>Figure 10: Organigramme des détails de la méthodologie pour évaluer les performances après une phase de réentrainement</w:t>
        </w:r>
        <w:r w:rsidR="004134B2">
          <w:rPr>
            <w:noProof/>
            <w:webHidden/>
          </w:rPr>
          <w:tab/>
        </w:r>
        <w:r w:rsidR="004134B2">
          <w:rPr>
            <w:noProof/>
            <w:webHidden/>
          </w:rPr>
          <w:fldChar w:fldCharType="begin"/>
        </w:r>
        <w:r w:rsidR="004134B2">
          <w:rPr>
            <w:noProof/>
            <w:webHidden/>
          </w:rPr>
          <w:instrText xml:space="preserve"> PAGEREF _Toc84684500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14:paraId="1E563C42"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1" w:history="1">
        <w:r w:rsidR="004134B2" w:rsidRPr="00E5006B">
          <w:rPr>
            <w:rStyle w:val="Lienhypertexte"/>
            <w:noProof/>
            <w:lang w:val="fr-FR"/>
          </w:rPr>
          <w:t>Figure 11: Préparation du nano-ordinateur</w:t>
        </w:r>
        <w:r w:rsidR="004134B2">
          <w:rPr>
            <w:noProof/>
            <w:webHidden/>
          </w:rPr>
          <w:tab/>
        </w:r>
        <w:r w:rsidR="004134B2">
          <w:rPr>
            <w:noProof/>
            <w:webHidden/>
          </w:rPr>
          <w:fldChar w:fldCharType="begin"/>
        </w:r>
        <w:r w:rsidR="004134B2">
          <w:rPr>
            <w:noProof/>
            <w:webHidden/>
          </w:rPr>
          <w:instrText xml:space="preserve"> PAGEREF _Toc84684501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6D528338"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2" w:history="1">
        <w:r w:rsidR="004134B2" w:rsidRPr="00E5006B">
          <w:rPr>
            <w:rStyle w:val="Lienhypertexte"/>
            <w:noProof/>
            <w:lang w:val="fr-FR"/>
          </w:rPr>
          <w:t>Figure 12: Montage du nano-ordinateur</w:t>
        </w:r>
        <w:r w:rsidR="004134B2">
          <w:rPr>
            <w:noProof/>
            <w:webHidden/>
          </w:rPr>
          <w:tab/>
        </w:r>
        <w:r w:rsidR="004134B2">
          <w:rPr>
            <w:noProof/>
            <w:webHidden/>
          </w:rPr>
          <w:fldChar w:fldCharType="begin"/>
        </w:r>
        <w:r w:rsidR="004134B2">
          <w:rPr>
            <w:noProof/>
            <w:webHidden/>
          </w:rPr>
          <w:instrText xml:space="preserve"> PAGEREF _Toc84684502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1180F3FB"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3" w:history="1">
        <w:r w:rsidR="004134B2" w:rsidRPr="00E5006B">
          <w:rPr>
            <w:rStyle w:val="Lienhypertexte"/>
            <w:noProof/>
            <w:lang w:val="fr-FR"/>
          </w:rPr>
          <w:t>Figure 13: Carte mère, accessoires et périphériques du nano-ordinateur</w:t>
        </w:r>
        <w:r w:rsidR="004134B2">
          <w:rPr>
            <w:noProof/>
            <w:webHidden/>
          </w:rPr>
          <w:tab/>
        </w:r>
        <w:r w:rsidR="004134B2">
          <w:rPr>
            <w:noProof/>
            <w:webHidden/>
          </w:rPr>
          <w:fldChar w:fldCharType="begin"/>
        </w:r>
        <w:r w:rsidR="004134B2">
          <w:rPr>
            <w:noProof/>
            <w:webHidden/>
          </w:rPr>
          <w:instrText xml:space="preserve"> PAGEREF _Toc84684503 \h </w:instrText>
        </w:r>
        <w:r w:rsidR="004134B2">
          <w:rPr>
            <w:noProof/>
            <w:webHidden/>
          </w:rPr>
        </w:r>
        <w:r w:rsidR="004134B2">
          <w:rPr>
            <w:noProof/>
            <w:webHidden/>
          </w:rPr>
          <w:fldChar w:fldCharType="separate"/>
        </w:r>
        <w:r w:rsidR="004134B2">
          <w:rPr>
            <w:noProof/>
            <w:webHidden/>
          </w:rPr>
          <w:t>25</w:t>
        </w:r>
        <w:r w:rsidR="004134B2">
          <w:rPr>
            <w:noProof/>
            <w:webHidden/>
          </w:rPr>
          <w:fldChar w:fldCharType="end"/>
        </w:r>
      </w:hyperlink>
    </w:p>
    <w:p w14:paraId="1B1CA8BF"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4" w:history="1">
        <w:r w:rsidR="004134B2" w:rsidRPr="00E5006B">
          <w:rPr>
            <w:rStyle w:val="Lienhypertexte"/>
            <w:noProof/>
            <w:lang w:val="fr-FR"/>
          </w:rPr>
          <w:t>Figure 14: Éléments pour l’évaluation des performances</w:t>
        </w:r>
        <w:r w:rsidR="004134B2">
          <w:rPr>
            <w:noProof/>
            <w:webHidden/>
          </w:rPr>
          <w:tab/>
        </w:r>
        <w:r w:rsidR="004134B2">
          <w:rPr>
            <w:noProof/>
            <w:webHidden/>
          </w:rPr>
          <w:fldChar w:fldCharType="begin"/>
        </w:r>
        <w:r w:rsidR="004134B2">
          <w:rPr>
            <w:noProof/>
            <w:webHidden/>
          </w:rPr>
          <w:instrText xml:space="preserve"> PAGEREF _Toc84684504 \h </w:instrText>
        </w:r>
        <w:r w:rsidR="004134B2">
          <w:rPr>
            <w:noProof/>
            <w:webHidden/>
          </w:rPr>
        </w:r>
        <w:r w:rsidR="004134B2">
          <w:rPr>
            <w:noProof/>
            <w:webHidden/>
          </w:rPr>
          <w:fldChar w:fldCharType="separate"/>
        </w:r>
        <w:r w:rsidR="004134B2">
          <w:rPr>
            <w:noProof/>
            <w:webHidden/>
          </w:rPr>
          <w:t>35</w:t>
        </w:r>
        <w:r w:rsidR="004134B2">
          <w:rPr>
            <w:noProof/>
            <w:webHidden/>
          </w:rPr>
          <w:fldChar w:fldCharType="end"/>
        </w:r>
      </w:hyperlink>
    </w:p>
    <w:p w14:paraId="35826295"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5" w:history="1">
        <w:r w:rsidR="004134B2" w:rsidRPr="00E5006B">
          <w:rPr>
            <w:rStyle w:val="Lienhypertexte"/>
            <w:noProof/>
            <w:lang w:val="fr-FR"/>
          </w:rPr>
          <w:t>Figure 15: Diagramme d’architecture de la segmentation d’une vidéo</w:t>
        </w:r>
        <w:r w:rsidR="004134B2">
          <w:rPr>
            <w:noProof/>
            <w:webHidden/>
          </w:rPr>
          <w:tab/>
        </w:r>
        <w:r w:rsidR="004134B2">
          <w:rPr>
            <w:noProof/>
            <w:webHidden/>
          </w:rPr>
          <w:fldChar w:fldCharType="begin"/>
        </w:r>
        <w:r w:rsidR="004134B2">
          <w:rPr>
            <w:noProof/>
            <w:webHidden/>
          </w:rPr>
          <w:instrText xml:space="preserve"> PAGEREF _Toc84684505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14:paraId="660CB4A2"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6" w:history="1">
        <w:r w:rsidR="004134B2" w:rsidRPr="00E5006B">
          <w:rPr>
            <w:rStyle w:val="Lienhypertexte"/>
            <w:noProof/>
            <w:lang w:val="fr-FR"/>
          </w:rPr>
          <w:t>Figure 16: Diagramme d’architecture de la segmentation avec la caméra</w:t>
        </w:r>
        <w:r w:rsidR="004134B2">
          <w:rPr>
            <w:noProof/>
            <w:webHidden/>
          </w:rPr>
          <w:tab/>
        </w:r>
        <w:r w:rsidR="004134B2">
          <w:rPr>
            <w:noProof/>
            <w:webHidden/>
          </w:rPr>
          <w:fldChar w:fldCharType="begin"/>
        </w:r>
        <w:r w:rsidR="004134B2">
          <w:rPr>
            <w:noProof/>
            <w:webHidden/>
          </w:rPr>
          <w:instrText xml:space="preserve"> PAGEREF _Toc84684506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14:paraId="107AA823"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7" w:history="1">
        <w:r w:rsidR="004134B2" w:rsidRPr="00E5006B">
          <w:rPr>
            <w:rStyle w:val="Lienhypertexte"/>
            <w:noProof/>
          </w:rPr>
          <w:t>Figure 17: Méthodologie du réentrainement</w:t>
        </w:r>
        <w:r w:rsidR="004134B2">
          <w:rPr>
            <w:noProof/>
            <w:webHidden/>
          </w:rPr>
          <w:tab/>
        </w:r>
        <w:r w:rsidR="004134B2">
          <w:rPr>
            <w:noProof/>
            <w:webHidden/>
          </w:rPr>
          <w:fldChar w:fldCharType="begin"/>
        </w:r>
        <w:r w:rsidR="004134B2">
          <w:rPr>
            <w:noProof/>
            <w:webHidden/>
          </w:rPr>
          <w:instrText xml:space="preserve"> PAGEREF _Toc84684507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14:paraId="4C90EECD"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8" w:history="1">
        <w:r w:rsidR="004134B2" w:rsidRPr="00E5006B">
          <w:rPr>
            <w:rStyle w:val="Lienhypertexte"/>
            <w:noProof/>
            <w:lang w:val="fr-FR"/>
          </w:rPr>
          <w:t>Figure 18: Les périodes du diagramme des performances système</w:t>
        </w:r>
        <w:r w:rsidR="004134B2">
          <w:rPr>
            <w:noProof/>
            <w:webHidden/>
          </w:rPr>
          <w:tab/>
        </w:r>
        <w:r w:rsidR="004134B2">
          <w:rPr>
            <w:noProof/>
            <w:webHidden/>
          </w:rPr>
          <w:fldChar w:fldCharType="begin"/>
        </w:r>
        <w:r w:rsidR="004134B2">
          <w:rPr>
            <w:noProof/>
            <w:webHidden/>
          </w:rPr>
          <w:instrText xml:space="preserve"> PAGEREF _Toc84684508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6F260F21"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09" w:history="1">
        <w:r w:rsidR="004134B2" w:rsidRPr="00E5006B">
          <w:rPr>
            <w:rStyle w:val="Lienhypertexte"/>
            <w:noProof/>
            <w:lang w:val="fr-FR"/>
          </w:rPr>
          <w:t>Figure 19: Diagramme des performances système: la fréquence (haut) et la mémoire (bas)</w:t>
        </w:r>
        <w:r w:rsidR="004134B2">
          <w:rPr>
            <w:noProof/>
            <w:webHidden/>
          </w:rPr>
          <w:tab/>
        </w:r>
        <w:r w:rsidR="004134B2">
          <w:rPr>
            <w:noProof/>
            <w:webHidden/>
          </w:rPr>
          <w:fldChar w:fldCharType="begin"/>
        </w:r>
        <w:r w:rsidR="004134B2">
          <w:rPr>
            <w:noProof/>
            <w:webHidden/>
          </w:rPr>
          <w:instrText xml:space="preserve"> PAGEREF _Toc84684509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221F4AF8"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10" w:history="1">
        <w:r w:rsidR="004134B2" w:rsidRPr="00E5006B">
          <w:rPr>
            <w:rStyle w:val="Lienhypertexte"/>
            <w:noProof/>
            <w:lang w:val="fr-FR"/>
          </w:rPr>
          <w:t>Figure 20: Diagramme des performances système: le I/O total en % de la segmentation (haut) et le I/O en KBytes de la segmentation (bas)</w:t>
        </w:r>
        <w:r w:rsidR="004134B2">
          <w:rPr>
            <w:noProof/>
            <w:webHidden/>
          </w:rPr>
          <w:tab/>
        </w:r>
        <w:r w:rsidR="004134B2">
          <w:rPr>
            <w:noProof/>
            <w:webHidden/>
          </w:rPr>
          <w:fldChar w:fldCharType="begin"/>
        </w:r>
        <w:r w:rsidR="004134B2">
          <w:rPr>
            <w:noProof/>
            <w:webHidden/>
          </w:rPr>
          <w:instrText xml:space="preserve"> PAGEREF _Toc84684510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14:paraId="258BC7D0"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11" w:history="1">
        <w:r w:rsidR="004134B2" w:rsidRPr="00E5006B">
          <w:rPr>
            <w:rStyle w:val="Lienhypertexte"/>
            <w:noProof/>
            <w:lang w:val="fr-FR"/>
          </w:rPr>
          <w:t>Figure 21: Diagramme des performances système : le I/O total du disque en KBytes (haut) et les températures (bas)</w:t>
        </w:r>
        <w:r w:rsidR="004134B2">
          <w:rPr>
            <w:noProof/>
            <w:webHidden/>
          </w:rPr>
          <w:tab/>
        </w:r>
        <w:r w:rsidR="004134B2">
          <w:rPr>
            <w:noProof/>
            <w:webHidden/>
          </w:rPr>
          <w:fldChar w:fldCharType="begin"/>
        </w:r>
        <w:r w:rsidR="004134B2">
          <w:rPr>
            <w:noProof/>
            <w:webHidden/>
          </w:rPr>
          <w:instrText xml:space="preserve"> PAGEREF _Toc84684511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7E7D477B"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12" w:history="1">
        <w:r w:rsidR="004134B2" w:rsidRPr="00E5006B">
          <w:rPr>
            <w:rStyle w:val="Lienhypertexte"/>
            <w:noProof/>
            <w:lang w:val="fr-FR"/>
          </w:rPr>
          <w:t>Figure 22: Diagramme des performances système: la consommation</w:t>
        </w:r>
        <w:r w:rsidR="004134B2">
          <w:rPr>
            <w:noProof/>
            <w:webHidden/>
          </w:rPr>
          <w:tab/>
        </w:r>
        <w:r w:rsidR="004134B2">
          <w:rPr>
            <w:noProof/>
            <w:webHidden/>
          </w:rPr>
          <w:fldChar w:fldCharType="begin"/>
        </w:r>
        <w:r w:rsidR="004134B2">
          <w:rPr>
            <w:noProof/>
            <w:webHidden/>
          </w:rPr>
          <w:instrText xml:space="preserve"> PAGEREF _Toc84684512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272C407B"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13" w:history="1">
        <w:r w:rsidR="004134B2" w:rsidRPr="00E5006B">
          <w:rPr>
            <w:rStyle w:val="Lienhypertexte"/>
            <w:noProof/>
            <w:lang w:val="fr-FR"/>
          </w:rPr>
          <w:t>Figure 23: (gauche) Image originale (b1-09517); (centre) vérité terrain (GT); (droite) segmentation sémantique générée par l’architecture. Le IoU et le F1 score pour le chemin sont de +80 %.</w:t>
        </w:r>
        <w:r w:rsidR="004134B2">
          <w:rPr>
            <w:noProof/>
            <w:webHidden/>
          </w:rPr>
          <w:tab/>
        </w:r>
        <w:r w:rsidR="004134B2">
          <w:rPr>
            <w:noProof/>
            <w:webHidden/>
          </w:rPr>
          <w:fldChar w:fldCharType="begin"/>
        </w:r>
        <w:r w:rsidR="004134B2">
          <w:rPr>
            <w:noProof/>
            <w:webHidden/>
          </w:rPr>
          <w:instrText xml:space="preserve"> PAGEREF _Toc84684513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67B27FD4" w14:textId="77777777" w:rsidR="004134B2" w:rsidRDefault="002D134A">
      <w:pPr>
        <w:pStyle w:val="Tabledesillustrations"/>
        <w:tabs>
          <w:tab w:val="right" w:leader="dot" w:pos="9350"/>
        </w:tabs>
        <w:rPr>
          <w:rFonts w:asciiTheme="minorHAnsi" w:hAnsiTheme="minorHAnsi" w:cstheme="minorBidi"/>
          <w:noProof/>
          <w:color w:val="auto"/>
          <w:sz w:val="22"/>
        </w:rPr>
      </w:pPr>
      <w:hyperlink w:anchor="_Toc84684514" w:history="1">
        <w:r w:rsidR="004134B2" w:rsidRPr="00E5006B">
          <w:rPr>
            <w:rStyle w:val="Lienhypertexte"/>
            <w:noProof/>
            <w:lang w:val="fr-FR"/>
          </w:rPr>
          <w:t>Figure 24: (gauche) Image originale (b378-61); (milieu) vérité terrain (GT); (droite) segmentation sémantique générée par l’architecture. Le IoU pour le chemin est +69 %.</w:t>
        </w:r>
        <w:r w:rsidR="004134B2">
          <w:rPr>
            <w:noProof/>
            <w:webHidden/>
          </w:rPr>
          <w:tab/>
        </w:r>
        <w:r w:rsidR="004134B2">
          <w:rPr>
            <w:noProof/>
            <w:webHidden/>
          </w:rPr>
          <w:fldChar w:fldCharType="begin"/>
        </w:r>
        <w:r w:rsidR="004134B2">
          <w:rPr>
            <w:noProof/>
            <w:webHidden/>
          </w:rPr>
          <w:instrText xml:space="preserve"> PAGEREF _Toc84684514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45DEDD5A" w14:textId="77777777" w:rsidR="00ED2278" w:rsidRPr="00ED2278" w:rsidRDefault="00ED2278" w:rsidP="00ED2278">
      <w:r>
        <w:fldChar w:fldCharType="end"/>
      </w:r>
    </w:p>
    <w:p w14:paraId="11DEB0C5" w14:textId="77777777" w:rsidR="00A87D2C" w:rsidRPr="00ED2278" w:rsidRDefault="00704BFB" w:rsidP="00952DFA">
      <w:pPr>
        <w:pStyle w:val="Titre1"/>
        <w:numPr>
          <w:ilvl w:val="0"/>
          <w:numId w:val="0"/>
        </w:numPr>
        <w:spacing w:after="160"/>
        <w:rPr>
          <w:rFonts w:ascii="Times New Roman" w:hAnsi="Times New Roman" w:cs="Times New Roman"/>
          <w:lang w:val="fr-FR"/>
        </w:rPr>
      </w:pPr>
      <w:bookmarkStart w:id="1" w:name="_Toc84684405"/>
      <w:r w:rsidRPr="00ED2278">
        <w:rPr>
          <w:rFonts w:ascii="Times New Roman" w:hAnsi="Times New Roman" w:cs="Times New Roman"/>
          <w:lang w:val="fr-FR"/>
        </w:rPr>
        <w:t>Liste des tableaux</w:t>
      </w:r>
      <w:bookmarkEnd w:id="1"/>
    </w:p>
    <w:p w14:paraId="27303EB3" w14:textId="77777777" w:rsidR="00CF3635" w:rsidRDefault="00ED2278">
      <w:pPr>
        <w:pStyle w:val="Tabledesillustrations"/>
        <w:tabs>
          <w:tab w:val="right" w:leader="dot" w:pos="9350"/>
        </w:tabs>
        <w:rPr>
          <w:rFonts w:asciiTheme="minorHAnsi" w:hAnsiTheme="minorHAnsi" w:cstheme="minorBidi"/>
          <w:noProof/>
          <w:color w:val="auto"/>
          <w:sz w:val="22"/>
        </w:rPr>
      </w:pPr>
      <w:r>
        <w:rPr>
          <w:lang w:val="fr-FR"/>
        </w:rPr>
        <w:fldChar w:fldCharType="begin"/>
      </w:r>
      <w:r>
        <w:rPr>
          <w:lang w:val="fr-FR"/>
        </w:rPr>
        <w:instrText xml:space="preserve"> TOC \h \z \c "Table" </w:instrText>
      </w:r>
      <w:r>
        <w:rPr>
          <w:lang w:val="fr-FR"/>
        </w:rPr>
        <w:fldChar w:fldCharType="separate"/>
      </w:r>
      <w:hyperlink w:anchor="_Toc84685157" w:history="1">
        <w:r w:rsidR="00CF3635" w:rsidRPr="00B44F82">
          <w:rPr>
            <w:rStyle w:val="Lienhypertexte"/>
            <w:noProof/>
          </w:rPr>
          <w:t>Tableau 1: Tableau des données</w:t>
        </w:r>
        <w:r w:rsidR="00CF3635">
          <w:rPr>
            <w:noProof/>
            <w:webHidden/>
          </w:rPr>
          <w:tab/>
        </w:r>
        <w:r w:rsidR="00CF3635">
          <w:rPr>
            <w:noProof/>
            <w:webHidden/>
          </w:rPr>
          <w:fldChar w:fldCharType="begin"/>
        </w:r>
        <w:r w:rsidR="00CF3635">
          <w:rPr>
            <w:noProof/>
            <w:webHidden/>
          </w:rPr>
          <w:instrText xml:space="preserve"> PAGEREF _Toc84685157 \h </w:instrText>
        </w:r>
        <w:r w:rsidR="00CF3635">
          <w:rPr>
            <w:noProof/>
            <w:webHidden/>
          </w:rPr>
        </w:r>
        <w:r w:rsidR="00CF3635">
          <w:rPr>
            <w:noProof/>
            <w:webHidden/>
          </w:rPr>
          <w:fldChar w:fldCharType="separate"/>
        </w:r>
        <w:r w:rsidR="00CF3635">
          <w:rPr>
            <w:noProof/>
            <w:webHidden/>
          </w:rPr>
          <w:t>14</w:t>
        </w:r>
        <w:r w:rsidR="00CF3635">
          <w:rPr>
            <w:noProof/>
            <w:webHidden/>
          </w:rPr>
          <w:fldChar w:fldCharType="end"/>
        </w:r>
      </w:hyperlink>
    </w:p>
    <w:p w14:paraId="00E2174C"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58" w:history="1">
        <w:r w:rsidR="00CF3635" w:rsidRPr="00B44F82">
          <w:rPr>
            <w:rStyle w:val="Lienhypertexte"/>
            <w:noProof/>
            <w:lang w:val="fr-FR"/>
          </w:rPr>
          <w:t>Tableau 2: Solutions logicielles de l’essai</w:t>
        </w:r>
        <w:r w:rsidR="00CF3635">
          <w:rPr>
            <w:noProof/>
            <w:webHidden/>
          </w:rPr>
          <w:tab/>
        </w:r>
        <w:r w:rsidR="00CF3635">
          <w:rPr>
            <w:noProof/>
            <w:webHidden/>
          </w:rPr>
          <w:fldChar w:fldCharType="begin"/>
        </w:r>
        <w:r w:rsidR="00CF3635">
          <w:rPr>
            <w:noProof/>
            <w:webHidden/>
          </w:rPr>
          <w:instrText xml:space="preserve"> PAGEREF _Toc84685158 \h </w:instrText>
        </w:r>
        <w:r w:rsidR="00CF3635">
          <w:rPr>
            <w:noProof/>
            <w:webHidden/>
          </w:rPr>
        </w:r>
        <w:r w:rsidR="00CF3635">
          <w:rPr>
            <w:noProof/>
            <w:webHidden/>
          </w:rPr>
          <w:fldChar w:fldCharType="separate"/>
        </w:r>
        <w:r w:rsidR="00CF3635">
          <w:rPr>
            <w:noProof/>
            <w:webHidden/>
          </w:rPr>
          <w:t>20</w:t>
        </w:r>
        <w:r w:rsidR="00CF3635">
          <w:rPr>
            <w:noProof/>
            <w:webHidden/>
          </w:rPr>
          <w:fldChar w:fldCharType="end"/>
        </w:r>
      </w:hyperlink>
    </w:p>
    <w:p w14:paraId="7CA46FE9"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59" w:history="1">
        <w:r w:rsidR="00CF3635" w:rsidRPr="00B44F82">
          <w:rPr>
            <w:rStyle w:val="Lienhypertexte"/>
            <w:noProof/>
          </w:rPr>
          <w:t>Tableau 3: Cartes microSD</w:t>
        </w:r>
        <w:r w:rsidR="00CF3635">
          <w:rPr>
            <w:noProof/>
            <w:webHidden/>
          </w:rPr>
          <w:tab/>
        </w:r>
        <w:r w:rsidR="00CF3635">
          <w:rPr>
            <w:noProof/>
            <w:webHidden/>
          </w:rPr>
          <w:fldChar w:fldCharType="begin"/>
        </w:r>
        <w:r w:rsidR="00CF3635">
          <w:rPr>
            <w:noProof/>
            <w:webHidden/>
          </w:rPr>
          <w:instrText xml:space="preserve"> PAGEREF _Toc84685159 \h </w:instrText>
        </w:r>
        <w:r w:rsidR="00CF3635">
          <w:rPr>
            <w:noProof/>
            <w:webHidden/>
          </w:rPr>
        </w:r>
        <w:r w:rsidR="00CF3635">
          <w:rPr>
            <w:noProof/>
            <w:webHidden/>
          </w:rPr>
          <w:fldChar w:fldCharType="separate"/>
        </w:r>
        <w:r w:rsidR="00CF3635">
          <w:rPr>
            <w:noProof/>
            <w:webHidden/>
          </w:rPr>
          <w:t>30</w:t>
        </w:r>
        <w:r w:rsidR="00CF3635">
          <w:rPr>
            <w:noProof/>
            <w:webHidden/>
          </w:rPr>
          <w:fldChar w:fldCharType="end"/>
        </w:r>
      </w:hyperlink>
    </w:p>
    <w:p w14:paraId="4B662B6A"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60" w:history="1">
        <w:r w:rsidR="00CF3635" w:rsidRPr="00B44F82">
          <w:rPr>
            <w:rStyle w:val="Lienhypertexte"/>
            <w:noProof/>
            <w:lang w:val="fr-FR"/>
          </w:rPr>
          <w:t>Tableau 4: Résolutions et images par seconde (FPS) qui sont évaluées</w:t>
        </w:r>
        <w:r w:rsidR="00CF3635">
          <w:rPr>
            <w:noProof/>
            <w:webHidden/>
          </w:rPr>
          <w:tab/>
        </w:r>
        <w:r w:rsidR="00CF3635">
          <w:rPr>
            <w:noProof/>
            <w:webHidden/>
          </w:rPr>
          <w:fldChar w:fldCharType="begin"/>
        </w:r>
        <w:r w:rsidR="00CF3635">
          <w:rPr>
            <w:noProof/>
            <w:webHidden/>
          </w:rPr>
          <w:instrText xml:space="preserve"> PAGEREF _Toc84685160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14:paraId="299C6AEF"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61" w:history="1">
        <w:r w:rsidR="00CF3635" w:rsidRPr="00B44F82">
          <w:rPr>
            <w:rStyle w:val="Lienhypertexte"/>
            <w:noProof/>
            <w:lang w:val="fr-FR"/>
          </w:rPr>
          <w:t>Tableau 5: Classes et palettes de couleur</w:t>
        </w:r>
        <w:r w:rsidR="00CF3635">
          <w:rPr>
            <w:noProof/>
            <w:webHidden/>
          </w:rPr>
          <w:tab/>
        </w:r>
        <w:r w:rsidR="00CF3635">
          <w:rPr>
            <w:noProof/>
            <w:webHidden/>
          </w:rPr>
          <w:fldChar w:fldCharType="begin"/>
        </w:r>
        <w:r w:rsidR="00CF3635">
          <w:rPr>
            <w:noProof/>
            <w:webHidden/>
          </w:rPr>
          <w:instrText xml:space="preserve"> PAGEREF _Toc84685161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14:paraId="70BF1C1A"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62" w:history="1">
        <w:r w:rsidR="00CF3635" w:rsidRPr="00B44F82">
          <w:rPr>
            <w:rStyle w:val="Lienhypertexte"/>
            <w:noProof/>
            <w:lang w:val="fr-FR"/>
          </w:rPr>
          <w:t>Tableau 6: Comparaison des performances du "data read" entre un SDD M.2 NVMe et une microSD</w:t>
        </w:r>
        <w:r w:rsidR="00CF3635">
          <w:rPr>
            <w:noProof/>
            <w:webHidden/>
          </w:rPr>
          <w:tab/>
        </w:r>
        <w:r w:rsidR="00CF3635">
          <w:rPr>
            <w:noProof/>
            <w:webHidden/>
          </w:rPr>
          <w:fldChar w:fldCharType="begin"/>
        </w:r>
        <w:r w:rsidR="00CF3635">
          <w:rPr>
            <w:noProof/>
            <w:webHidden/>
          </w:rPr>
          <w:instrText xml:space="preserve"> PAGEREF _Toc84685162 \h </w:instrText>
        </w:r>
        <w:r w:rsidR="00CF3635">
          <w:rPr>
            <w:noProof/>
            <w:webHidden/>
          </w:rPr>
        </w:r>
        <w:r w:rsidR="00CF3635">
          <w:rPr>
            <w:noProof/>
            <w:webHidden/>
          </w:rPr>
          <w:fldChar w:fldCharType="separate"/>
        </w:r>
        <w:r w:rsidR="00CF3635">
          <w:rPr>
            <w:noProof/>
            <w:webHidden/>
          </w:rPr>
          <w:t>47</w:t>
        </w:r>
        <w:r w:rsidR="00CF3635">
          <w:rPr>
            <w:noProof/>
            <w:webHidden/>
          </w:rPr>
          <w:fldChar w:fldCharType="end"/>
        </w:r>
      </w:hyperlink>
    </w:p>
    <w:p w14:paraId="6EA60402"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63" w:history="1">
        <w:r w:rsidR="00CF3635" w:rsidRPr="00B44F82">
          <w:rPr>
            <w:rStyle w:val="Lienhypertexte"/>
            <w:noProof/>
            <w:lang w:val="fr-FR"/>
          </w:rPr>
          <w:t>Tableau 7: Résolutions et images par seconde (FPS) testés</w:t>
        </w:r>
        <w:r w:rsidR="00CF3635">
          <w:rPr>
            <w:noProof/>
            <w:webHidden/>
          </w:rPr>
          <w:tab/>
        </w:r>
        <w:r w:rsidR="00CF3635">
          <w:rPr>
            <w:noProof/>
            <w:webHidden/>
          </w:rPr>
          <w:fldChar w:fldCharType="begin"/>
        </w:r>
        <w:r w:rsidR="00CF3635">
          <w:rPr>
            <w:noProof/>
            <w:webHidden/>
          </w:rPr>
          <w:instrText xml:space="preserve"> PAGEREF _Toc84685163 \h </w:instrText>
        </w:r>
        <w:r w:rsidR="00CF3635">
          <w:rPr>
            <w:noProof/>
            <w:webHidden/>
          </w:rPr>
        </w:r>
        <w:r w:rsidR="00CF3635">
          <w:rPr>
            <w:noProof/>
            <w:webHidden/>
          </w:rPr>
          <w:fldChar w:fldCharType="separate"/>
        </w:r>
        <w:r w:rsidR="00CF3635">
          <w:rPr>
            <w:noProof/>
            <w:webHidden/>
          </w:rPr>
          <w:t>57</w:t>
        </w:r>
        <w:r w:rsidR="00CF3635">
          <w:rPr>
            <w:noProof/>
            <w:webHidden/>
          </w:rPr>
          <w:fldChar w:fldCharType="end"/>
        </w:r>
      </w:hyperlink>
    </w:p>
    <w:p w14:paraId="71F4B696" w14:textId="77777777" w:rsidR="00CF3635" w:rsidRDefault="002D134A">
      <w:pPr>
        <w:pStyle w:val="Tabledesillustrations"/>
        <w:tabs>
          <w:tab w:val="right" w:leader="dot" w:pos="9350"/>
        </w:tabs>
        <w:rPr>
          <w:rFonts w:asciiTheme="minorHAnsi" w:hAnsiTheme="minorHAnsi" w:cstheme="minorBidi"/>
          <w:noProof/>
          <w:color w:val="auto"/>
          <w:sz w:val="22"/>
        </w:rPr>
      </w:pPr>
      <w:hyperlink w:anchor="_Toc84685164" w:history="1">
        <w:r w:rsidR="00CF3635" w:rsidRPr="00B44F82">
          <w:rPr>
            <w:rStyle w:val="Lienhypertexte"/>
            <w:noProof/>
            <w:lang w:val="fr-FR"/>
          </w:rPr>
          <w:t>Tableau 8: Comparaison des trois nano-ordinateurs supportant les SDK pour l’IA</w:t>
        </w:r>
        <w:r w:rsidR="00CF3635">
          <w:rPr>
            <w:noProof/>
            <w:webHidden/>
          </w:rPr>
          <w:tab/>
        </w:r>
        <w:r w:rsidR="00CF3635">
          <w:rPr>
            <w:noProof/>
            <w:webHidden/>
          </w:rPr>
          <w:fldChar w:fldCharType="begin"/>
        </w:r>
        <w:r w:rsidR="00CF3635">
          <w:rPr>
            <w:noProof/>
            <w:webHidden/>
          </w:rPr>
          <w:instrText xml:space="preserve"> PAGEREF _Toc84685164 \h </w:instrText>
        </w:r>
        <w:r w:rsidR="00CF3635">
          <w:rPr>
            <w:noProof/>
            <w:webHidden/>
          </w:rPr>
        </w:r>
        <w:r w:rsidR="00CF3635">
          <w:rPr>
            <w:noProof/>
            <w:webHidden/>
          </w:rPr>
          <w:fldChar w:fldCharType="separate"/>
        </w:r>
        <w:r w:rsidR="00CF3635">
          <w:rPr>
            <w:noProof/>
            <w:webHidden/>
          </w:rPr>
          <w:t>69</w:t>
        </w:r>
        <w:r w:rsidR="00CF3635">
          <w:rPr>
            <w:noProof/>
            <w:webHidden/>
          </w:rPr>
          <w:fldChar w:fldCharType="end"/>
        </w:r>
      </w:hyperlink>
    </w:p>
    <w:p w14:paraId="540D8E0E" w14:textId="77777777" w:rsidR="00A87D2C" w:rsidRPr="009B3102" w:rsidRDefault="00ED2278" w:rsidP="00952DFA">
      <w:pPr>
        <w:tabs>
          <w:tab w:val="center" w:pos="418"/>
          <w:tab w:val="center" w:pos="4262"/>
          <w:tab w:val="center" w:pos="8339"/>
          <w:tab w:val="right" w:pos="9360"/>
        </w:tabs>
        <w:spacing w:after="555"/>
        <w:jc w:val="left"/>
        <w:rPr>
          <w:lang w:val="fr-FR"/>
        </w:rPr>
      </w:pPr>
      <w:r>
        <w:rPr>
          <w:lang w:val="fr-FR"/>
        </w:rPr>
        <w:fldChar w:fldCharType="end"/>
      </w:r>
    </w:p>
    <w:p w14:paraId="270F88C7" w14:textId="77777777" w:rsidR="00A87D2C" w:rsidRPr="009B3102" w:rsidRDefault="00704BFB" w:rsidP="00952DFA">
      <w:pPr>
        <w:pStyle w:val="Titre1"/>
        <w:numPr>
          <w:ilvl w:val="0"/>
          <w:numId w:val="0"/>
        </w:numPr>
        <w:spacing w:after="187"/>
        <w:ind w:left="-5"/>
        <w:rPr>
          <w:rFonts w:ascii="Times New Roman" w:hAnsi="Times New Roman" w:cs="Times New Roman"/>
          <w:lang w:val="fr-FR"/>
        </w:rPr>
      </w:pPr>
      <w:bookmarkStart w:id="2" w:name="_Toc84684406"/>
      <w:r w:rsidRPr="009B3102">
        <w:rPr>
          <w:rFonts w:ascii="Times New Roman" w:hAnsi="Times New Roman" w:cs="Times New Roman"/>
          <w:lang w:val="fr-FR"/>
        </w:rPr>
        <w:t>Liste des abréviations</w:t>
      </w:r>
      <w:bookmarkEnd w:id="2"/>
    </w:p>
    <w:p w14:paraId="19FEFE08" w14:textId="77777777" w:rsidR="00A87D2C" w:rsidRPr="009B3102" w:rsidRDefault="00704BFB" w:rsidP="00952DFA">
      <w:pPr>
        <w:spacing w:after="95"/>
        <w:ind w:left="361"/>
        <w:rPr>
          <w:lang w:val="fr-FR"/>
        </w:rPr>
      </w:pPr>
      <w:r w:rsidRPr="009B3102">
        <w:rPr>
          <w:lang w:val="fr-FR"/>
        </w:rPr>
        <w:t>AM Apprentissage Machine.</w:t>
      </w:r>
    </w:p>
    <w:p w14:paraId="6664342C" w14:textId="77777777" w:rsidR="00A87D2C" w:rsidRPr="009B3102" w:rsidRDefault="00704BFB" w:rsidP="00952DFA">
      <w:pPr>
        <w:spacing w:after="95"/>
        <w:ind w:left="361"/>
        <w:rPr>
          <w:lang w:val="fr-FR"/>
        </w:rPr>
      </w:pPr>
      <w:r w:rsidRPr="009B3102">
        <w:rPr>
          <w:lang w:val="fr-FR"/>
        </w:rPr>
        <w:t>AP Apprentissage Profond.</w:t>
      </w:r>
    </w:p>
    <w:p w14:paraId="2D326FD3" w14:textId="77777777" w:rsidR="00A87D2C" w:rsidRPr="009B3102" w:rsidRDefault="00704BFB" w:rsidP="00952DFA">
      <w:pPr>
        <w:spacing w:after="224"/>
        <w:ind w:left="361"/>
        <w:rPr>
          <w:lang w:val="fr-FR"/>
        </w:rPr>
      </w:pPr>
      <w:r w:rsidRPr="009B3102">
        <w:rPr>
          <w:lang w:val="fr-FR"/>
        </w:rPr>
        <w:t>APC-PJC Association des Piétons et Cyclistes du Pont Jacques-Cartier.</w:t>
      </w:r>
    </w:p>
    <w:p w14:paraId="02F8C474" w14:textId="77777777" w:rsidR="00A87D2C" w:rsidRPr="009B3102" w:rsidRDefault="00704BFB" w:rsidP="00952DFA">
      <w:pPr>
        <w:spacing w:after="95"/>
        <w:ind w:left="361"/>
        <w:rPr>
          <w:lang w:val="fr-FR"/>
        </w:rPr>
      </w:pPr>
      <w:r w:rsidRPr="009B3102">
        <w:rPr>
          <w:lang w:val="fr-FR"/>
        </w:rPr>
        <w:t>CNN Réseau de Neurones Connectés.</w:t>
      </w:r>
    </w:p>
    <w:p w14:paraId="1C953E9B" w14:textId="77777777" w:rsidR="00A87D2C" w:rsidRPr="009B3102" w:rsidRDefault="00704BFB" w:rsidP="00952DFA">
      <w:pPr>
        <w:spacing w:after="95"/>
        <w:ind w:left="361"/>
        <w:rPr>
          <w:lang w:val="fr-FR"/>
        </w:rPr>
      </w:pPr>
      <w:r w:rsidRPr="009B3102">
        <w:rPr>
          <w:lang w:val="fr-FR"/>
        </w:rPr>
        <w:t>CPU Processeur Central.</w:t>
      </w:r>
    </w:p>
    <w:p w14:paraId="248F7716" w14:textId="77777777" w:rsidR="00A87D2C" w:rsidRPr="009B3102" w:rsidRDefault="00704BFB" w:rsidP="00952DFA">
      <w:pPr>
        <w:spacing w:after="224"/>
        <w:ind w:left="361"/>
        <w:rPr>
          <w:lang w:val="fr-FR"/>
        </w:rPr>
      </w:pPr>
      <w:r w:rsidRPr="009B3102">
        <w:rPr>
          <w:lang w:val="fr-FR"/>
        </w:rPr>
        <w:t>CSV Valeur Séparée par des Virgules.</w:t>
      </w:r>
    </w:p>
    <w:p w14:paraId="2ED84901" w14:textId="77777777" w:rsidR="00A87D2C" w:rsidRPr="009B3102" w:rsidRDefault="002A0A96" w:rsidP="002A0A96">
      <w:pPr>
        <w:spacing w:after="95"/>
        <w:ind w:left="361"/>
        <w:rPr>
          <w:lang w:val="fr-FR"/>
        </w:rPr>
      </w:pPr>
      <w:r>
        <w:rPr>
          <w:lang w:val="fr-FR"/>
        </w:rPr>
        <w:t>FCN Réseau Pleinement Connectés (« </w:t>
      </w:r>
      <w:proofErr w:type="spellStart"/>
      <w:r w:rsidR="00704BFB" w:rsidRPr="009B3102">
        <w:rPr>
          <w:lang w:val="fr-FR"/>
        </w:rPr>
        <w:t>Fully</w:t>
      </w:r>
      <w:proofErr w:type="spellEnd"/>
      <w:r w:rsidR="00704BFB" w:rsidRPr="009B3102">
        <w:rPr>
          <w:lang w:val="fr-FR"/>
        </w:rPr>
        <w:t xml:space="preserve"> </w:t>
      </w:r>
      <w:proofErr w:type="spellStart"/>
      <w:r w:rsidR="00704BFB" w:rsidRPr="009B3102">
        <w:rPr>
          <w:lang w:val="fr-FR"/>
        </w:rPr>
        <w:t>Convolutional</w:t>
      </w:r>
      <w:proofErr w:type="spellEnd"/>
      <w:r w:rsidR="00704BFB" w:rsidRPr="009B3102">
        <w:rPr>
          <w:lang w:val="fr-FR"/>
        </w:rPr>
        <w:t xml:space="preserve"> Network</w:t>
      </w:r>
      <w:r>
        <w:rPr>
          <w:lang w:val="fr-FR"/>
        </w:rPr>
        <w:t> »)</w:t>
      </w:r>
      <w:r w:rsidR="00704BFB" w:rsidRPr="009B3102">
        <w:rPr>
          <w:lang w:val="fr-FR"/>
        </w:rPr>
        <w:t>.</w:t>
      </w:r>
    </w:p>
    <w:p w14:paraId="3A75862D" w14:textId="77777777" w:rsidR="00A87D2C" w:rsidRPr="009B3102" w:rsidRDefault="00704BFB" w:rsidP="00952DFA">
      <w:pPr>
        <w:spacing w:after="95"/>
        <w:ind w:left="361"/>
        <w:rPr>
          <w:lang w:val="fr-FR"/>
        </w:rPr>
      </w:pPr>
      <w:r w:rsidRPr="009B3102">
        <w:rPr>
          <w:lang w:val="fr-FR"/>
        </w:rPr>
        <w:t>FCNN Réseau de Neurones Pleinement Connectés.</w:t>
      </w:r>
    </w:p>
    <w:p w14:paraId="49A94BE2" w14:textId="77777777" w:rsidR="00A87D2C" w:rsidRPr="009B3102" w:rsidRDefault="00704BFB" w:rsidP="00952DFA">
      <w:pPr>
        <w:spacing w:after="224"/>
        <w:ind w:left="361"/>
        <w:rPr>
          <w:lang w:val="fr-FR"/>
        </w:rPr>
      </w:pPr>
      <w:r w:rsidRPr="009B3102">
        <w:rPr>
          <w:lang w:val="fr-FR"/>
        </w:rPr>
        <w:lastRenderedPageBreak/>
        <w:t>FPS Images par Seconde.</w:t>
      </w:r>
    </w:p>
    <w:p w14:paraId="7ED0E747" w14:textId="77777777" w:rsidR="00A87D2C" w:rsidRPr="009B3102" w:rsidRDefault="00704BFB" w:rsidP="00952DFA">
      <w:pPr>
        <w:spacing w:after="95"/>
        <w:ind w:left="361"/>
        <w:rPr>
          <w:lang w:val="fr-FR"/>
        </w:rPr>
      </w:pPr>
      <w:r w:rsidRPr="009B3102">
        <w:rPr>
          <w:lang w:val="fr-FR"/>
        </w:rPr>
        <w:t>GPU Processeur Graphique.</w:t>
      </w:r>
    </w:p>
    <w:p w14:paraId="2F458841" w14:textId="77777777" w:rsidR="00A87D2C" w:rsidRPr="009B3102" w:rsidRDefault="00704BFB" w:rsidP="00952DFA">
      <w:pPr>
        <w:spacing w:after="224"/>
        <w:ind w:left="361"/>
        <w:rPr>
          <w:lang w:val="fr-FR"/>
        </w:rPr>
      </w:pPr>
      <w:r w:rsidRPr="009B3102">
        <w:rPr>
          <w:lang w:val="fr-FR"/>
        </w:rPr>
        <w:t>GT Vérité Terrain.</w:t>
      </w:r>
    </w:p>
    <w:p w14:paraId="1988EA07" w14:textId="77777777" w:rsidR="00A87D2C" w:rsidRPr="009B3102" w:rsidRDefault="00704BFB" w:rsidP="00952DFA">
      <w:pPr>
        <w:spacing w:after="95"/>
        <w:ind w:left="361"/>
        <w:rPr>
          <w:lang w:val="fr-FR"/>
        </w:rPr>
      </w:pPr>
      <w:r w:rsidRPr="009B3102">
        <w:rPr>
          <w:lang w:val="fr-FR"/>
        </w:rPr>
        <w:t>IA Intelligence Artificielle.</w:t>
      </w:r>
    </w:p>
    <w:p w14:paraId="3486BBCD" w14:textId="77777777" w:rsidR="00A87D2C" w:rsidRPr="009B3102" w:rsidRDefault="00704BFB" w:rsidP="00952DFA">
      <w:pPr>
        <w:spacing w:after="95"/>
        <w:ind w:left="361"/>
        <w:rPr>
          <w:lang w:val="fr-FR"/>
        </w:rPr>
      </w:pPr>
      <w:r w:rsidRPr="009B3102">
        <w:rPr>
          <w:lang w:val="fr-FR"/>
        </w:rPr>
        <w:t>IoT Internet des Objets.</w:t>
      </w:r>
    </w:p>
    <w:p w14:paraId="2FDF7639" w14:textId="77777777" w:rsidR="00A87D2C" w:rsidRPr="009B3102" w:rsidRDefault="00704BFB" w:rsidP="00952DFA">
      <w:pPr>
        <w:spacing w:after="224"/>
        <w:ind w:left="361"/>
        <w:rPr>
          <w:lang w:val="fr-FR"/>
        </w:rPr>
      </w:pPr>
      <w:proofErr w:type="spellStart"/>
      <w:r w:rsidRPr="009B3102">
        <w:rPr>
          <w:lang w:val="fr-FR"/>
        </w:rPr>
        <w:t>IoU</w:t>
      </w:r>
      <w:proofErr w:type="spellEnd"/>
      <w:r w:rsidRPr="009B3102">
        <w:rPr>
          <w:lang w:val="fr-FR"/>
        </w:rPr>
        <w:t xml:space="preserve"> Intersection sur Union.</w:t>
      </w:r>
    </w:p>
    <w:p w14:paraId="2AC73EE0" w14:textId="77777777" w:rsidR="00A87D2C" w:rsidRPr="009B3102" w:rsidRDefault="00704BFB" w:rsidP="00952DFA">
      <w:pPr>
        <w:spacing w:after="224"/>
        <w:ind w:left="361"/>
        <w:rPr>
          <w:lang w:val="fr-FR"/>
        </w:rPr>
      </w:pPr>
      <w:r w:rsidRPr="009B3102">
        <w:rPr>
          <w:lang w:val="fr-FR"/>
        </w:rPr>
        <w:t xml:space="preserve">L4T Linux pour </w:t>
      </w:r>
      <w:proofErr w:type="spellStart"/>
      <w:r w:rsidRPr="009B3102">
        <w:rPr>
          <w:lang w:val="fr-FR"/>
        </w:rPr>
        <w:t>Tegra</w:t>
      </w:r>
      <w:proofErr w:type="spellEnd"/>
      <w:r w:rsidRPr="009B3102">
        <w:rPr>
          <w:lang w:val="fr-FR"/>
        </w:rPr>
        <w:t>.</w:t>
      </w:r>
    </w:p>
    <w:p w14:paraId="38C3ECDE" w14:textId="77777777" w:rsidR="00A87D2C" w:rsidRPr="009B3102" w:rsidRDefault="00704BFB" w:rsidP="00952DFA">
      <w:pPr>
        <w:spacing w:after="224"/>
        <w:ind w:left="361"/>
        <w:rPr>
          <w:lang w:val="fr-FR"/>
        </w:rPr>
      </w:pPr>
      <w:r w:rsidRPr="009B3102">
        <w:rPr>
          <w:lang w:val="fr-FR"/>
        </w:rPr>
        <w:t>ONNX Échange de Réseau Neuronal Ouvert.</w:t>
      </w:r>
    </w:p>
    <w:p w14:paraId="4F62E427" w14:textId="77777777" w:rsidR="00A87D2C" w:rsidRPr="009B3102" w:rsidRDefault="00704BFB" w:rsidP="00952DFA">
      <w:pPr>
        <w:spacing w:after="224"/>
        <w:ind w:left="361"/>
        <w:rPr>
          <w:lang w:val="fr-FR"/>
        </w:rPr>
      </w:pPr>
      <w:r w:rsidRPr="009B3102">
        <w:rPr>
          <w:lang w:val="fr-FR"/>
        </w:rPr>
        <w:t>PJCCI Les Ponts Jacques Cartier et Champlain Incorporée.</w:t>
      </w:r>
    </w:p>
    <w:p w14:paraId="1FD78E67" w14:textId="77777777" w:rsidR="00A87D2C" w:rsidRPr="009B3102" w:rsidRDefault="00704BFB" w:rsidP="00952DFA">
      <w:pPr>
        <w:spacing w:after="95"/>
        <w:ind w:left="361"/>
        <w:rPr>
          <w:lang w:val="fr-FR"/>
        </w:rPr>
      </w:pPr>
      <w:r w:rsidRPr="009B3102">
        <w:rPr>
          <w:lang w:val="fr-FR"/>
        </w:rPr>
        <w:t>SDK Kit de Développement.</w:t>
      </w:r>
    </w:p>
    <w:p w14:paraId="2B7EBDEA" w14:textId="77777777" w:rsidR="00A87D2C" w:rsidRPr="009B3102" w:rsidRDefault="00704BFB" w:rsidP="00952DFA">
      <w:pPr>
        <w:spacing w:after="224"/>
        <w:ind w:left="361"/>
        <w:rPr>
          <w:lang w:val="fr-FR"/>
        </w:rPr>
      </w:pPr>
      <w:r w:rsidRPr="009B3102">
        <w:rPr>
          <w:lang w:val="fr-FR"/>
        </w:rPr>
        <w:t>SSD Disque Dur.</w:t>
      </w:r>
    </w:p>
    <w:p w14:paraId="38489233" w14:textId="77777777" w:rsidR="00A87D2C" w:rsidRPr="009B3102" w:rsidRDefault="00704BFB" w:rsidP="00952DFA">
      <w:pPr>
        <w:spacing w:after="225"/>
        <w:ind w:left="361"/>
      </w:pPr>
      <w:r w:rsidRPr="009B3102">
        <w:t xml:space="preserve">TFLOPS </w:t>
      </w:r>
      <w:proofErr w:type="spellStart"/>
      <w:r w:rsidRPr="009B3102">
        <w:t>teraFLOPS</w:t>
      </w:r>
      <w:proofErr w:type="spellEnd"/>
      <w:r w:rsidRPr="009B3102">
        <w:t>.</w:t>
      </w:r>
    </w:p>
    <w:p w14:paraId="531D8059" w14:textId="77777777" w:rsidR="00A87D2C" w:rsidRPr="009B3102" w:rsidRDefault="00704BFB" w:rsidP="00952DFA">
      <w:pPr>
        <w:ind w:left="361"/>
      </w:pPr>
      <w:r w:rsidRPr="009B3102">
        <w:t>WSL Sous-</w:t>
      </w:r>
      <w:proofErr w:type="spellStart"/>
      <w:r w:rsidRPr="009B3102">
        <w:t>système</w:t>
      </w:r>
      <w:proofErr w:type="spellEnd"/>
      <w:r w:rsidRPr="009B3102">
        <w:t xml:space="preserve"> Windows pour Linux.</w:t>
      </w:r>
    </w:p>
    <w:p w14:paraId="2DD1BDA9" w14:textId="77777777" w:rsidR="00A87D2C" w:rsidRPr="009B3102" w:rsidRDefault="00A87D2C" w:rsidP="00952DFA">
      <w:pPr>
        <w:sectPr w:rsidR="00A87D2C" w:rsidRPr="009B3102"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14:paraId="6265C260" w14:textId="77777777" w:rsidR="00A87D2C" w:rsidRPr="009B3102" w:rsidRDefault="00704BFB" w:rsidP="00952DFA">
      <w:pPr>
        <w:pStyle w:val="Titre1"/>
        <w:ind w:left="501" w:hanging="516"/>
        <w:rPr>
          <w:rFonts w:ascii="Times New Roman" w:hAnsi="Times New Roman" w:cs="Times New Roman"/>
        </w:rPr>
      </w:pPr>
      <w:bookmarkStart w:id="3" w:name="_Toc84684407"/>
      <w:r w:rsidRPr="009B3102">
        <w:rPr>
          <w:rFonts w:ascii="Times New Roman" w:hAnsi="Times New Roman" w:cs="Times New Roman"/>
        </w:rPr>
        <w:lastRenderedPageBreak/>
        <w:t>Introduction</w:t>
      </w:r>
      <w:bookmarkEnd w:id="3"/>
    </w:p>
    <w:p w14:paraId="74DECFBD" w14:textId="77777777" w:rsidR="00A87D2C" w:rsidRPr="009B3102" w:rsidRDefault="00704BFB" w:rsidP="00952DFA">
      <w:pPr>
        <w:pStyle w:val="Titre2"/>
        <w:ind w:left="631" w:hanging="646"/>
        <w:rPr>
          <w:rFonts w:cs="Times New Roman"/>
        </w:rPr>
      </w:pPr>
      <w:bookmarkStart w:id="4" w:name="_Toc84684408"/>
      <w:r w:rsidRPr="009B3102">
        <w:rPr>
          <w:rFonts w:cs="Times New Roman"/>
        </w:rPr>
        <w:t xml:space="preserve">Mise en </w:t>
      </w:r>
      <w:proofErr w:type="spellStart"/>
      <w:r w:rsidRPr="009B3102">
        <w:rPr>
          <w:rFonts w:cs="Times New Roman"/>
        </w:rPr>
        <w:t>contexte</w:t>
      </w:r>
      <w:bookmarkEnd w:id="4"/>
      <w:proofErr w:type="spellEnd"/>
    </w:p>
    <w:p w14:paraId="22D470F6" w14:textId="77777777" w:rsidR="00A87D2C" w:rsidRPr="009B3102" w:rsidRDefault="00704BFB" w:rsidP="00952DFA">
      <w:pPr>
        <w:ind w:left="-3"/>
        <w:rPr>
          <w:lang w:val="fr-FR"/>
        </w:rPr>
      </w:pPr>
      <w:r w:rsidRPr="009B3102">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77777777" w:rsidR="00A87D2C" w:rsidRPr="009B3102" w:rsidRDefault="00704BFB" w:rsidP="00952DFA">
      <w:pPr>
        <w:ind w:left="-3"/>
        <w:rPr>
          <w:lang w:val="fr-FR"/>
        </w:rPr>
      </w:pPr>
      <w:r w:rsidRPr="009B3102">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 La déduction de l’état de la surface de la piste (sèche, mouillée, glacée, enneigée, etc.) se fait en fusionnant les différentes perceptions (</w:t>
      </w:r>
      <w:proofErr w:type="spellStart"/>
      <w:r w:rsidRPr="009B3102">
        <w:rPr>
          <w:lang w:val="fr-FR"/>
        </w:rPr>
        <w:t>multicibles</w:t>
      </w:r>
      <w:proofErr w:type="spellEnd"/>
      <w:r w:rsidRPr="009B3102">
        <w:rPr>
          <w:lang w:val="fr-FR"/>
        </w:rPr>
        <w:t>) de chaque capteur (</w:t>
      </w:r>
      <w:proofErr w:type="spellStart"/>
      <w:r w:rsidRPr="009B3102">
        <w:rPr>
          <w:lang w:val="fr-FR"/>
        </w:rPr>
        <w:t>multicapteurs</w:t>
      </w:r>
      <w:proofErr w:type="spellEnd"/>
      <w:r w:rsidRPr="009B3102">
        <w:rPr>
          <w:lang w:val="fr-FR"/>
        </w:rPr>
        <w:t>).</w:t>
      </w:r>
    </w:p>
    <w:p w14:paraId="17AB68E7" w14:textId="77777777" w:rsidR="00A87D2C" w:rsidRPr="009B3102" w:rsidRDefault="00704BFB" w:rsidP="00952DFA">
      <w:pPr>
        <w:ind w:left="-3"/>
        <w:rPr>
          <w:lang w:val="fr-FR"/>
        </w:rPr>
      </w:pPr>
      <w:r w:rsidRPr="009B3102">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9B3102">
        <w:rPr>
          <w:lang w:val="fr-FR"/>
        </w:rPr>
        <w:t xml:space="preserve"> temps réel ou quasi-temps réel</w:t>
      </w:r>
      <w:r w:rsidR="002F7F20">
        <w:rPr>
          <w:rStyle w:val="Appelnotedebasdep"/>
          <w:lang w:val="fr-FR"/>
        </w:rPr>
        <w:footnoteReference w:id="1"/>
      </w:r>
      <w:r w:rsidRPr="009B3102">
        <w:rPr>
          <w:lang w:val="fr-FR"/>
        </w:rPr>
        <w:t xml:space="preserve">, les conditions de la surface de la piste multifonctionnelle : enneigée, mouillée, présence de glace noire, partiellement sèche, etc. Les </w:t>
      </w:r>
      <w:r w:rsidRPr="009B3102">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9B3102" w:rsidRDefault="00704BFB" w:rsidP="00952DFA">
      <w:pPr>
        <w:ind w:left="-3"/>
        <w:rPr>
          <w:lang w:val="fr-FR"/>
        </w:rPr>
      </w:pPr>
      <w:r w:rsidRPr="009B3102">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9B3102" w:rsidRDefault="00704BFB" w:rsidP="00952DFA">
      <w:pPr>
        <w:spacing w:after="465"/>
        <w:ind w:left="-3"/>
        <w:rPr>
          <w:lang w:val="fr-FR"/>
        </w:rPr>
      </w:pPr>
      <w:r w:rsidRPr="009B3102">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9B3102" w:rsidRDefault="00704BFB" w:rsidP="00952DFA">
      <w:pPr>
        <w:pStyle w:val="Titre2"/>
        <w:ind w:left="631" w:hanging="646"/>
        <w:rPr>
          <w:rFonts w:cs="Times New Roman"/>
        </w:rPr>
      </w:pPr>
      <w:bookmarkStart w:id="5" w:name="_Toc84684409"/>
      <w:proofErr w:type="spellStart"/>
      <w:r w:rsidRPr="009B3102">
        <w:rPr>
          <w:rFonts w:cs="Times New Roman"/>
        </w:rPr>
        <w:t>Problématique</w:t>
      </w:r>
      <w:bookmarkEnd w:id="5"/>
      <w:proofErr w:type="spellEnd"/>
    </w:p>
    <w:p w14:paraId="438B3FBC" w14:textId="77777777" w:rsidR="00A87D2C" w:rsidRPr="009B3102" w:rsidRDefault="00704BFB" w:rsidP="00952DFA">
      <w:pPr>
        <w:ind w:left="-3"/>
        <w:rPr>
          <w:lang w:val="fr-FR"/>
        </w:rPr>
      </w:pPr>
      <w:r w:rsidRPr="009B3102">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24F1F28C" w:rsidR="00A87D2C" w:rsidRPr="009B3102" w:rsidRDefault="00704BFB" w:rsidP="00952DFA">
      <w:pPr>
        <w:ind w:left="-3"/>
        <w:rPr>
          <w:lang w:val="fr-FR"/>
        </w:rPr>
      </w:pPr>
      <w:r w:rsidRPr="009B3102">
        <w:rPr>
          <w:lang w:val="fr-FR"/>
        </w:rPr>
        <w:t>La paramétrisation (des "</w:t>
      </w:r>
      <w:del w:id="6" w:author="Mickaël Germain" w:date="2021-10-25T09:43:00Z">
        <w:r w:rsidRPr="009B3102" w:rsidDel="002D134A">
          <w:rPr>
            <w:lang w:val="fr-FR"/>
          </w:rPr>
          <w:delText>hyper-paramètres</w:delText>
        </w:r>
      </w:del>
      <w:ins w:id="7" w:author="Mickaël Germain" w:date="2021-10-25T09:43:00Z">
        <w:r w:rsidR="002D134A" w:rsidRPr="009B3102">
          <w:rPr>
            <w:lang w:val="fr-FR"/>
          </w:rPr>
          <w:t>hyperparamètres</w:t>
        </w:r>
      </w:ins>
      <w:r w:rsidRPr="009B3102">
        <w:rPr>
          <w:lang w:val="fr-FR"/>
        </w:rPr>
        <w:t xml:space="preserve">") des réseaux de neurones est subtile et intuitive, et </w:t>
      </w:r>
      <w:ins w:id="8" w:author="Mickaël Germain" w:date="2021-10-25T10:37:00Z">
        <w:r w:rsidR="003D0058">
          <w:rPr>
            <w:lang w:val="fr-FR"/>
          </w:rPr>
          <w:t>nécessite</w:t>
        </w:r>
      </w:ins>
      <w:del w:id="9" w:author="Mickaël Germain" w:date="2021-10-25T10:37:00Z">
        <w:r w:rsidRPr="009B3102" w:rsidDel="003D0058">
          <w:rPr>
            <w:lang w:val="fr-FR"/>
          </w:rPr>
          <w:delText>requière</w:delText>
        </w:r>
      </w:del>
      <w:r w:rsidRPr="009B3102">
        <w:rPr>
          <w:lang w:val="fr-FR"/>
        </w:rPr>
        <w:t xml:space="preserv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14:paraId="663BFAD1" w14:textId="77777777" w:rsidR="00A87D2C" w:rsidRPr="009B3102" w:rsidRDefault="00704BFB" w:rsidP="00952DFA">
      <w:pPr>
        <w:ind w:left="-3"/>
        <w:rPr>
          <w:lang w:val="fr-FR"/>
        </w:rPr>
      </w:pPr>
      <w:r w:rsidRPr="009B3102">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Pr>
          <w:lang w:val="fr-FR"/>
        </w:rPr>
        <w:t xml:space="preserve"> de neurones, c’est l’inférence</w:t>
      </w:r>
      <w:r w:rsidR="002F7F20">
        <w:rPr>
          <w:rStyle w:val="Appelnotedebasdep"/>
          <w:lang w:val="fr-FR"/>
        </w:rPr>
        <w:footnoteReference w:id="2"/>
      </w:r>
      <w:r w:rsidRPr="009B3102">
        <w:rPr>
          <w:vertAlign w:val="superscript"/>
          <w:lang w:val="fr-FR"/>
        </w:rPr>
        <w:t xml:space="preserve"> </w:t>
      </w:r>
      <w:r w:rsidRPr="009B3102">
        <w:rPr>
          <w:lang w:val="fr-FR"/>
        </w:rPr>
        <w:t xml:space="preserve">(Copel, 2016; NVIDIA, 2019b). De plus, le système hôte, dans notre cas le </w:t>
      </w:r>
      <w:r w:rsidR="005F0177">
        <w:rPr>
          <w:lang w:val="fr-FR"/>
        </w:rPr>
        <w:t>nano-ordi</w:t>
      </w:r>
      <w:r w:rsidRPr="009B3102">
        <w:rPr>
          <w:lang w:val="fr-FR"/>
        </w:rPr>
        <w:t xml:space="preserve">nateur NVIDIA </w:t>
      </w:r>
      <w:proofErr w:type="spellStart"/>
      <w:r w:rsidRPr="009B3102">
        <w:rPr>
          <w:lang w:val="fr-FR"/>
        </w:rPr>
        <w:t>Jetson</w:t>
      </w:r>
      <w:proofErr w:type="spellEnd"/>
      <w:r w:rsidRPr="009B3102">
        <w:rPr>
          <w:lang w:val="fr-FR"/>
        </w:rPr>
        <w:t xml:space="preserve"> Nano, est conçu avec une architecture matérielle limitée (GPU, </w:t>
      </w:r>
      <w:proofErr w:type="spellStart"/>
      <w:r w:rsidRPr="009B3102">
        <w:rPr>
          <w:lang w:val="fr-FR"/>
        </w:rPr>
        <w:t>CPUs</w:t>
      </w:r>
      <w:proofErr w:type="spellEnd"/>
      <w:r w:rsidRPr="009B3102">
        <w:rPr>
          <w:lang w:val="fr-FR"/>
        </w:rPr>
        <w:t>, mémoire, taux de transfert, alimentation).</w:t>
      </w:r>
    </w:p>
    <w:p w14:paraId="261210F3" w14:textId="77777777" w:rsidR="00A87D2C" w:rsidRPr="009B3102" w:rsidRDefault="00704BFB" w:rsidP="00952DFA">
      <w:pPr>
        <w:spacing w:after="0"/>
        <w:ind w:left="-3"/>
        <w:rPr>
          <w:lang w:val="fr-FR"/>
        </w:rPr>
      </w:pPr>
      <w:r w:rsidRPr="009B3102">
        <w:rPr>
          <w:lang w:val="fr-FR"/>
        </w:rPr>
        <w:t>La segmentation sémantique (</w:t>
      </w:r>
      <w:r w:rsidR="00C9515E">
        <w:rPr>
          <w:lang w:val="fr-FR"/>
        </w:rPr>
        <w:fldChar w:fldCharType="begin"/>
      </w:r>
      <w:r w:rsidR="00C9515E">
        <w:rPr>
          <w:lang w:val="fr-FR"/>
        </w:rPr>
        <w:instrText xml:space="preserve"> REF _Ref84685295 \h </w:instrText>
      </w:r>
      <w:r w:rsidR="00C9515E">
        <w:rPr>
          <w:lang w:val="fr-FR"/>
        </w:rPr>
      </w:r>
      <w:r w:rsidR="00C9515E">
        <w:rPr>
          <w:lang w:val="fr-FR"/>
        </w:rPr>
        <w:fldChar w:fldCharType="separate"/>
      </w:r>
      <w:r w:rsidR="00C9515E" w:rsidRPr="009B3102">
        <w:rPr>
          <w:lang w:val="fr-FR"/>
        </w:rPr>
        <w:t xml:space="preserve">Figure </w:t>
      </w:r>
      <w:r w:rsidR="00C9515E">
        <w:rPr>
          <w:noProof/>
          <w:lang w:val="fr-FR"/>
        </w:rPr>
        <w:t>1</w:t>
      </w:r>
      <w:r w:rsidR="00C9515E">
        <w:rPr>
          <w:lang w:val="fr-FR"/>
        </w:rPr>
        <w:fldChar w:fldCharType="end"/>
      </w:r>
      <w:r w:rsidRPr="009B3102">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9B3102">
        <w:rPr>
          <w:lang w:val="fr-FR"/>
        </w:rPr>
        <w:t>Filgueira</w:t>
      </w:r>
      <w:proofErr w:type="spellEnd"/>
      <w:r w:rsidRPr="009B3102">
        <w:rPr>
          <w:lang w:val="fr-FR"/>
        </w:rPr>
        <w:t xml:space="preserve"> et al., </w:t>
      </w:r>
      <w:proofErr w:type="gramStart"/>
      <w:r w:rsidRPr="009B3102">
        <w:rPr>
          <w:lang w:val="fr-FR"/>
        </w:rPr>
        <w:t>2019;</w:t>
      </w:r>
      <w:proofErr w:type="gramEnd"/>
      <w:r w:rsidRPr="009B3102">
        <w:rPr>
          <w:lang w:val="fr-FR"/>
        </w:rPr>
        <w:t xml:space="preserve">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9B3102">
        <w:rPr>
          <w:lang w:val="fr-FR"/>
        </w:rPr>
        <w:t>Mody</w:t>
      </w:r>
      <w:proofErr w:type="spellEnd"/>
      <w:r w:rsidRPr="009B3102">
        <w:rPr>
          <w:lang w:val="fr-FR"/>
        </w:rPr>
        <w:t xml:space="preserve"> et al., 2018). Leur application par des nano-ordinateurs est un défi en </w:t>
      </w:r>
      <w:commentRangeStart w:id="10"/>
      <w:r w:rsidRPr="009B3102">
        <w:rPr>
          <w:lang w:val="fr-FR"/>
        </w:rPr>
        <w:t>raison de la faible consommation d’énergie (Watts) et de la puissance de calcul limité de ces derniers (Copel, 2016).</w:t>
      </w:r>
      <w:commentRangeEnd w:id="10"/>
      <w:r w:rsidR="002D134A">
        <w:rPr>
          <w:rStyle w:val="Marquedecommentaire"/>
        </w:rPr>
        <w:commentReference w:id="10"/>
      </w:r>
    </w:p>
    <w:p w14:paraId="1E20F8C5" w14:textId="77777777" w:rsidR="006E0825" w:rsidRPr="009B3102" w:rsidRDefault="00704BFB" w:rsidP="00952DFA">
      <w:pPr>
        <w:keepNext/>
        <w:spacing w:after="290" w:line="259" w:lineRule="auto"/>
        <w:ind w:left="1170"/>
        <w:jc w:val="left"/>
      </w:pPr>
      <w:r w:rsidRPr="009B3102">
        <w:rPr>
          <w:noProof/>
        </w:rPr>
        <w:lastRenderedPageBreak/>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21"/>
                    <a:stretch>
                      <a:fillRect/>
                    </a:stretch>
                  </pic:blipFill>
                  <pic:spPr>
                    <a:xfrm>
                      <a:off x="0" y="0"/>
                      <a:ext cx="4458020" cy="3363346"/>
                    </a:xfrm>
                    <a:prstGeom prst="rect">
                      <a:avLst/>
                    </a:prstGeom>
                  </pic:spPr>
                </pic:pic>
              </a:graphicData>
            </a:graphic>
          </wp:inline>
        </w:drawing>
      </w:r>
    </w:p>
    <w:p w14:paraId="71F463C6" w14:textId="77777777" w:rsidR="00A87D2C" w:rsidRPr="009B3102" w:rsidRDefault="006E0825" w:rsidP="00952DFA">
      <w:pPr>
        <w:pStyle w:val="Lgende"/>
        <w:jc w:val="left"/>
        <w:rPr>
          <w:lang w:val="fr-FR"/>
        </w:rPr>
      </w:pPr>
      <w:bookmarkStart w:id="11" w:name="_Ref84685295"/>
      <w:bookmarkStart w:id="12" w:name="_Toc84684491"/>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1</w:t>
      </w:r>
      <w:r w:rsidRPr="009B3102">
        <w:fldChar w:fldCharType="end"/>
      </w:r>
      <w:bookmarkEnd w:id="11"/>
      <w:r w:rsidRPr="009B3102">
        <w:rPr>
          <w:lang w:val="fr-FR"/>
        </w:rPr>
        <w:t xml:space="preserve">: Segmentation </w:t>
      </w:r>
      <w:proofErr w:type="spellStart"/>
      <w:r w:rsidRPr="009B3102">
        <w:rPr>
          <w:lang w:val="fr-FR"/>
        </w:rPr>
        <w:t>semantic</w:t>
      </w:r>
      <w:proofErr w:type="spellEnd"/>
      <w:r w:rsidRPr="009B3102">
        <w:rPr>
          <w:lang w:val="fr-FR"/>
        </w:rPr>
        <w:t xml:space="preserve"> (Wu et al., 2019, p. 1)</w:t>
      </w:r>
      <w:bookmarkEnd w:id="12"/>
    </w:p>
    <w:p w14:paraId="47A48456" w14:textId="4EBBCA71" w:rsidR="00A87D2C" w:rsidRPr="009B3102" w:rsidRDefault="00704BFB" w:rsidP="00952DFA">
      <w:pPr>
        <w:spacing w:after="465"/>
        <w:ind w:left="-3"/>
        <w:rPr>
          <w:lang w:val="fr-FR"/>
        </w:rPr>
      </w:pPr>
      <w:r w:rsidRPr="009B3102">
        <w:rPr>
          <w:lang w:val="fr-FR"/>
        </w:rPr>
        <w:t xml:space="preserve">Il existe différents cadres applicatifs pour l’entrainement de modèles IA, tels que </w:t>
      </w:r>
      <w:proofErr w:type="spellStart"/>
      <w:r w:rsidRPr="009B3102">
        <w:rPr>
          <w:lang w:val="fr-FR"/>
        </w:rPr>
        <w:t>PyTorch</w:t>
      </w:r>
      <w:proofErr w:type="spellEnd"/>
      <w:r w:rsidRPr="009B3102">
        <w:rPr>
          <w:lang w:val="fr-FR"/>
        </w:rPr>
        <w:t xml:space="preserve"> ou </w:t>
      </w:r>
      <w:proofErr w:type="spellStart"/>
      <w:r w:rsidRPr="009B3102">
        <w:rPr>
          <w:lang w:val="fr-FR"/>
        </w:rPr>
        <w:t>TensorFlow</w:t>
      </w:r>
      <w:proofErr w:type="spellEnd"/>
      <w:r w:rsidRPr="009B3102">
        <w:rPr>
          <w:lang w:val="fr-FR"/>
        </w:rPr>
        <w:t xml:space="preserve">. L’inconvénient est d’avoir à installer pour chacun leur propre environnement de développement et d’inférence, ce qui augmente les efforts et les </w:t>
      </w:r>
      <w:ins w:id="13" w:author="Mickaël Germain" w:date="2021-10-25T10:38:00Z">
        <w:r w:rsidR="003D0058">
          <w:rPr>
            <w:lang w:val="fr-FR"/>
          </w:rPr>
          <w:t>coûts</w:t>
        </w:r>
      </w:ins>
      <w:del w:id="14" w:author="Mickaël Germain" w:date="2021-10-25T10:38:00Z">
        <w:r w:rsidRPr="009B3102" w:rsidDel="003D0058">
          <w:rPr>
            <w:lang w:val="fr-FR"/>
          </w:rPr>
          <w:delText>coûts</w:delText>
        </w:r>
      </w:del>
      <w:r w:rsidRPr="009B3102">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9B3102">
        <w:rPr>
          <w:lang w:val="fr-FR"/>
        </w:rPr>
        <w:t>Jetson</w:t>
      </w:r>
      <w:proofErr w:type="spellEnd"/>
      <w:r w:rsidRPr="009B3102">
        <w:rPr>
          <w:lang w:val="fr-FR"/>
        </w:rPr>
        <w:t xml:space="preserve"> Nano une plateforme applicative qui supporte les modèles convertis au format ONNX, et offre donc une solution supportant l’</w:t>
      </w:r>
      <w:commentRangeStart w:id="15"/>
      <w:proofErr w:type="spellStart"/>
      <w:r w:rsidRPr="009B3102">
        <w:rPr>
          <w:lang w:val="fr-FR"/>
        </w:rPr>
        <w:t>interopérationabilité</w:t>
      </w:r>
      <w:proofErr w:type="spellEnd"/>
      <w:r w:rsidRPr="009B3102">
        <w:rPr>
          <w:lang w:val="fr-FR"/>
        </w:rPr>
        <w:t xml:space="preserve"> </w:t>
      </w:r>
      <w:commentRangeEnd w:id="15"/>
      <w:r w:rsidR="002D134A">
        <w:rPr>
          <w:rStyle w:val="Marquedecommentaire"/>
        </w:rPr>
        <w:commentReference w:id="15"/>
      </w:r>
      <w:r w:rsidRPr="009B3102">
        <w:rPr>
          <w:lang w:val="fr-FR"/>
        </w:rPr>
        <w:t>des modèles IA.</w:t>
      </w:r>
    </w:p>
    <w:p w14:paraId="0D75B62E" w14:textId="77777777" w:rsidR="00A87D2C" w:rsidRPr="009B3102" w:rsidRDefault="00704BFB" w:rsidP="00952DFA">
      <w:pPr>
        <w:pStyle w:val="Titre2"/>
        <w:ind w:left="631" w:hanging="646"/>
        <w:rPr>
          <w:rFonts w:cs="Times New Roman"/>
        </w:rPr>
      </w:pPr>
      <w:bookmarkStart w:id="16" w:name="_Toc84684410"/>
      <w:commentRangeStart w:id="17"/>
      <w:proofErr w:type="spellStart"/>
      <w:r w:rsidRPr="009B3102">
        <w:rPr>
          <w:rFonts w:cs="Times New Roman"/>
        </w:rPr>
        <w:t>Objectifs</w:t>
      </w:r>
      <w:bookmarkEnd w:id="16"/>
      <w:commentRangeEnd w:id="17"/>
      <w:proofErr w:type="spellEnd"/>
      <w:r w:rsidR="002D134A">
        <w:rPr>
          <w:rStyle w:val="Marquedecommentaire"/>
          <w:rFonts w:eastAsiaTheme="minorEastAsia" w:cs="Times New Roman"/>
        </w:rPr>
        <w:commentReference w:id="17"/>
      </w:r>
    </w:p>
    <w:p w14:paraId="77DABB81" w14:textId="7D6EAE95" w:rsidR="00A87D2C" w:rsidRPr="009B3102" w:rsidRDefault="00704BFB" w:rsidP="00952DFA">
      <w:pPr>
        <w:ind w:left="-3"/>
        <w:rPr>
          <w:lang w:val="fr-FR"/>
        </w:rPr>
      </w:pPr>
      <w:r w:rsidRPr="009B3102">
        <w:rPr>
          <w:lang w:val="fr-FR"/>
        </w:rPr>
        <w:t xml:space="preserve">L’objectif principal de cet essai consiste </w:t>
      </w:r>
      <w:del w:id="18" w:author="Mickaël Germain" w:date="2021-10-25T09:45:00Z">
        <w:r w:rsidRPr="009B3102" w:rsidDel="002D134A">
          <w:rPr>
            <w:lang w:val="fr-FR"/>
          </w:rPr>
          <w:delText>a</w:delText>
        </w:r>
      </w:del>
      <w:ins w:id="19" w:author="Mickaël Germain" w:date="2021-10-25T09:45:00Z">
        <w:r w:rsidR="002D134A" w:rsidRPr="009B3102">
          <w:rPr>
            <w:lang w:val="fr-FR"/>
          </w:rPr>
          <w:t>à</w:t>
        </w:r>
      </w:ins>
      <w:r w:rsidRPr="009B3102">
        <w:rPr>
          <w:lang w:val="fr-FR"/>
        </w:rPr>
        <w:t xml:space="preserve"> étudier la capacité du nano-ordinateur du fabricant NVIDIA, le </w:t>
      </w:r>
      <w:proofErr w:type="spellStart"/>
      <w:r w:rsidRPr="009B3102">
        <w:rPr>
          <w:lang w:val="fr-FR"/>
        </w:rPr>
        <w:t>Jetson</w:t>
      </w:r>
      <w:proofErr w:type="spellEnd"/>
      <w:r w:rsidRPr="009B3102">
        <w:rPr>
          <w:lang w:val="fr-FR"/>
        </w:rPr>
        <w:t xml:space="preserve"> Nano (NVIDIA, 2019a), à exécuter, en temps réel, une architecture de réseau de neurones pleinement connectés (FCNN) entrainée à faire de la segmentation sémantique d’images et de vidéos de hautes résolutions qui sont perçues avec la caméra. </w:t>
      </w:r>
      <w:commentRangeStart w:id="20"/>
      <w:r w:rsidRPr="009B3102">
        <w:rPr>
          <w:lang w:val="fr-FR"/>
        </w:rPr>
        <w:t xml:space="preserve">L’approche, les tests, et les résultats seront documentés. Une seule classe sera extraite, celle représentant la piste multifonctionnelle. Les autres classes ne seront pas utilisées. Il semble important de préciser que l’objectif de l’essai n’est pas d’évaluer la précision des modèles produisant la segmentation sémantique, mais de déterminer, et ce en rapport avec les attentes du projet pour PJCCI, de la </w:t>
      </w:r>
      <w:r w:rsidRPr="009B3102">
        <w:rPr>
          <w:lang w:val="fr-FR"/>
        </w:rPr>
        <w:lastRenderedPageBreak/>
        <w:t xml:space="preserve">viabilité de pouvoir extraire la segmentation en temps réel à partir d’une vidéo de haute qualité avec le </w:t>
      </w:r>
      <w:proofErr w:type="spellStart"/>
      <w:r w:rsidRPr="009B3102">
        <w:rPr>
          <w:lang w:val="fr-FR"/>
        </w:rPr>
        <w:t>Jetson</w:t>
      </w:r>
      <w:proofErr w:type="spellEnd"/>
      <w:r w:rsidRPr="009B3102">
        <w:rPr>
          <w:lang w:val="fr-FR"/>
        </w:rPr>
        <w:t xml:space="preserve"> Nano dans un mode opérationnel 24/7, et de transmettre les délimitations de la piste multifonctionnelle à un autre programme pour détecter les conditions de la surface.</w:t>
      </w:r>
      <w:commentRangeEnd w:id="20"/>
      <w:r w:rsidR="002D134A">
        <w:rPr>
          <w:rStyle w:val="Marquedecommentaire"/>
        </w:rPr>
        <w:commentReference w:id="20"/>
      </w:r>
    </w:p>
    <w:p w14:paraId="1D5837EE" w14:textId="15522A85" w:rsidR="00A87D2C" w:rsidRPr="009B3102" w:rsidRDefault="00704BFB" w:rsidP="00952DFA">
      <w:pPr>
        <w:ind w:left="-3"/>
        <w:rPr>
          <w:lang w:val="fr-FR"/>
        </w:rPr>
      </w:pPr>
      <w:r w:rsidRPr="009B3102">
        <w:rPr>
          <w:lang w:val="fr-FR"/>
        </w:rPr>
        <w:t xml:space="preserve">Le premier objectif spécifique est de déterminer quelles sont les limites de la plateforme, d’un point de vue matériel (GPU, </w:t>
      </w:r>
      <w:proofErr w:type="spellStart"/>
      <w:r w:rsidRPr="009B3102">
        <w:rPr>
          <w:lang w:val="fr-FR"/>
        </w:rPr>
        <w:t>CPUs</w:t>
      </w:r>
      <w:proofErr w:type="spellEnd"/>
      <w:r w:rsidRPr="009B3102">
        <w:rPr>
          <w:lang w:val="fr-FR"/>
        </w:rPr>
        <w:t xml:space="preserve">, mémoire, transfert mémoire, consommation, etc.), mais aussi applicatif, d’un point de vue </w:t>
      </w:r>
      <w:ins w:id="21" w:author="Mickaël Germain" w:date="2021-10-25T10:38:00Z">
        <w:r w:rsidR="003D0058">
          <w:rPr>
            <w:lang w:val="fr-FR"/>
          </w:rPr>
          <w:t>de l'</w:t>
        </w:r>
      </w:ins>
      <w:r w:rsidRPr="009B3102">
        <w:rPr>
          <w:lang w:val="fr-FR"/>
        </w:rPr>
        <w:t xml:space="preserve">inférence. </w:t>
      </w:r>
      <w:commentRangeStart w:id="22"/>
      <w:r w:rsidRPr="009B3102">
        <w:rPr>
          <w:lang w:val="fr-FR"/>
        </w:rPr>
        <w:t xml:space="preserve">Cette phase du projet va permettre d’exécuter différents modèles d’architecture déjà existants, sans les </w:t>
      </w:r>
      <w:proofErr w:type="spellStart"/>
      <w:r w:rsidRPr="009B3102">
        <w:rPr>
          <w:lang w:val="fr-FR"/>
        </w:rPr>
        <w:t>réentrainer</w:t>
      </w:r>
      <w:proofErr w:type="spellEnd"/>
      <w:r w:rsidRPr="009B3102">
        <w:rPr>
          <w:lang w:val="fr-FR"/>
        </w:rPr>
        <w:t xml:space="preserve">, en tenant compte des éléments documentés dans la littérature (Nguyen et al., </w:t>
      </w:r>
      <w:proofErr w:type="gramStart"/>
      <w:r w:rsidRPr="009B3102">
        <w:rPr>
          <w:lang w:val="fr-FR"/>
        </w:rPr>
        <w:t>2019;</w:t>
      </w:r>
      <w:proofErr w:type="gramEnd"/>
      <w:r w:rsidRPr="009B3102">
        <w:rPr>
          <w:lang w:val="fr-FR"/>
        </w:rPr>
        <w:t xml:space="preserve"> NVIDIA, 2019b; Zheng et al., 2020).</w:t>
      </w:r>
      <w:commentRangeEnd w:id="22"/>
      <w:r w:rsidR="002D134A">
        <w:rPr>
          <w:rStyle w:val="Marquedecommentaire"/>
        </w:rPr>
        <w:commentReference w:id="22"/>
      </w:r>
    </w:p>
    <w:p w14:paraId="5C6666DF" w14:textId="77777777" w:rsidR="00A87D2C" w:rsidRPr="009B3102" w:rsidRDefault="00704BFB" w:rsidP="00952DFA">
      <w:pPr>
        <w:ind w:left="-3"/>
        <w:rPr>
          <w:lang w:val="fr-FR"/>
        </w:rPr>
      </w:pPr>
      <w:r w:rsidRPr="009B3102">
        <w:rPr>
          <w:lang w:val="fr-FR"/>
        </w:rPr>
        <w:t>Le second objectif spécifique est d’optimiser ou d’adapter la plateforme, d’un point de vue matériel, mais aussi applicatif, afin d’atteindre les meilleures performances et résultats possibles pendant l’inférence.</w:t>
      </w:r>
    </w:p>
    <w:p w14:paraId="5F8568CE" w14:textId="6BB8A109" w:rsidR="00A87D2C" w:rsidRPr="009B3102" w:rsidRDefault="00704BFB" w:rsidP="00952DFA">
      <w:pPr>
        <w:ind w:left="-3"/>
        <w:rPr>
          <w:lang w:val="fr-FR"/>
        </w:rPr>
      </w:pPr>
      <w:commentRangeStart w:id="23"/>
      <w:r w:rsidRPr="009B3102">
        <w:rPr>
          <w:lang w:val="fr-FR"/>
        </w:rPr>
        <w:t>D’autres objectifs spécifiques pourront être abordés si le temp</w:t>
      </w:r>
      <w:ins w:id="24" w:author="Mickaël Germain" w:date="2021-10-25T10:38:00Z">
        <w:r w:rsidR="003D0058">
          <w:rPr>
            <w:lang w:val="fr-FR"/>
          </w:rPr>
          <w:t>s</w:t>
        </w:r>
      </w:ins>
      <w:r w:rsidRPr="009B3102">
        <w:rPr>
          <w:lang w:val="fr-FR"/>
        </w:rPr>
        <w:t xml:space="preserve"> le permet, tel qu’évaluer la possibilité de </w:t>
      </w:r>
      <w:del w:id="25" w:author="Mickaël Germain" w:date="2021-10-25T10:38:00Z">
        <w:r w:rsidRPr="009B3102" w:rsidDel="003D0058">
          <w:rPr>
            <w:lang w:val="fr-FR"/>
          </w:rPr>
          <w:delText>pouvoir</w:delText>
        </w:r>
      </w:del>
      <w:r w:rsidRPr="009B3102">
        <w:rPr>
          <w:lang w:val="fr-FR"/>
        </w:rPr>
        <w:t xml:space="preserve"> </w:t>
      </w:r>
      <w:proofErr w:type="spellStart"/>
      <w:r w:rsidRPr="009B3102">
        <w:rPr>
          <w:lang w:val="fr-FR"/>
        </w:rPr>
        <w:t>réentrainer</w:t>
      </w:r>
      <w:proofErr w:type="spellEnd"/>
      <w:r w:rsidRPr="009B3102">
        <w:rPr>
          <w:lang w:val="fr-FR"/>
        </w:rPr>
        <w:t xml:space="preserve"> l’architecture sur le nano-ordinateur dans une perspective d’apprentissage actif et continu</w:t>
      </w:r>
      <w:del w:id="26" w:author="Mickaël Germain" w:date="2021-10-25T10:39:00Z">
        <w:r w:rsidRPr="009B3102" w:rsidDel="003D0058">
          <w:rPr>
            <w:lang w:val="fr-FR"/>
          </w:rPr>
          <w:delText>e</w:delText>
        </w:r>
      </w:del>
      <w:r w:rsidRPr="009B3102">
        <w:rPr>
          <w:lang w:val="fr-FR"/>
        </w:rPr>
        <w:t xml:space="preserve">, </w:t>
      </w:r>
      <w:proofErr w:type="spellStart"/>
      <w:r w:rsidRPr="009B3102">
        <w:rPr>
          <w:lang w:val="fr-FR"/>
        </w:rPr>
        <w:t>réentrainer</w:t>
      </w:r>
      <w:proofErr w:type="spellEnd"/>
      <w:r w:rsidRPr="009B3102">
        <w:rPr>
          <w:lang w:val="fr-FR"/>
        </w:rPr>
        <w:t xml:space="preserve"> une architecture FCNN avec les images du site d’implémentation, permettre un accès à distance sécurisé au nano-ordinateur.</w:t>
      </w:r>
    </w:p>
    <w:p w14:paraId="1C1280FA" w14:textId="77777777" w:rsidR="00A87D2C" w:rsidRDefault="00704BFB" w:rsidP="00952DFA">
      <w:pPr>
        <w:spacing w:after="58" w:line="298" w:lineRule="auto"/>
        <w:ind w:left="-15"/>
        <w:jc w:val="left"/>
        <w:rPr>
          <w:lang w:val="fr-FR"/>
        </w:rPr>
      </w:pPr>
      <w:r w:rsidRPr="009B3102">
        <w:rPr>
          <w:lang w:val="fr-FR"/>
        </w:rPr>
        <w:t>À noter qu’il n’est pas planifié de faire des tests sur le site d’implémentation, ni de s’intégrer avec d’autres programmes du projet pour PJCCI, par exemple pour détecter les conditions de la surface de la piste multifonctionnelle.</w:t>
      </w:r>
      <w:commentRangeEnd w:id="23"/>
      <w:r w:rsidR="002D134A">
        <w:rPr>
          <w:rStyle w:val="Marquedecommentaire"/>
        </w:rPr>
        <w:commentReference w:id="23"/>
      </w:r>
    </w:p>
    <w:p w14:paraId="0CEABE01" w14:textId="77777777" w:rsidR="00311703" w:rsidRPr="009B3102" w:rsidRDefault="00311703" w:rsidP="00952DFA">
      <w:pPr>
        <w:spacing w:after="58" w:line="298" w:lineRule="auto"/>
        <w:ind w:left="-15"/>
        <w:jc w:val="left"/>
        <w:rPr>
          <w:lang w:val="fr-FR"/>
        </w:rPr>
      </w:pPr>
    </w:p>
    <w:p w14:paraId="2487F545" w14:textId="77777777" w:rsidR="00A87D2C" w:rsidRPr="00161CB1" w:rsidRDefault="00704BFB" w:rsidP="00952DFA">
      <w:pPr>
        <w:pStyle w:val="Titre1"/>
        <w:ind w:left="501" w:hanging="516"/>
        <w:rPr>
          <w:rFonts w:ascii="Times New Roman" w:hAnsi="Times New Roman" w:cs="Times New Roman"/>
          <w:highlight w:val="yellow"/>
        </w:rPr>
      </w:pPr>
      <w:bookmarkStart w:id="27" w:name="_Toc84684411"/>
      <w:r w:rsidRPr="00161CB1">
        <w:rPr>
          <w:rFonts w:ascii="Times New Roman" w:hAnsi="Times New Roman" w:cs="Times New Roman"/>
          <w:highlight w:val="yellow"/>
        </w:rPr>
        <w:t xml:space="preserve">Cadre </w:t>
      </w:r>
      <w:proofErr w:type="spellStart"/>
      <w:r w:rsidRPr="00161CB1">
        <w:rPr>
          <w:rFonts w:ascii="Times New Roman" w:hAnsi="Times New Roman" w:cs="Times New Roman"/>
          <w:highlight w:val="yellow"/>
        </w:rPr>
        <w:t>théorique</w:t>
      </w:r>
      <w:bookmarkEnd w:id="27"/>
      <w:proofErr w:type="spellEnd"/>
    </w:p>
    <w:p w14:paraId="0ED927CB" w14:textId="77777777" w:rsidR="00A87D2C" w:rsidRPr="009B3102" w:rsidRDefault="00704BFB" w:rsidP="00952DFA">
      <w:pPr>
        <w:pStyle w:val="Titre2"/>
        <w:ind w:left="631" w:hanging="646"/>
        <w:rPr>
          <w:rFonts w:cs="Times New Roman"/>
        </w:rPr>
      </w:pPr>
      <w:bookmarkStart w:id="28" w:name="_Toc84684412"/>
      <w:r w:rsidRPr="009B3102">
        <w:rPr>
          <w:rFonts w:cs="Times New Roman"/>
        </w:rPr>
        <w:t xml:space="preserve">Revue de </w:t>
      </w:r>
      <w:proofErr w:type="spellStart"/>
      <w:r w:rsidRPr="009B3102">
        <w:rPr>
          <w:rFonts w:cs="Times New Roman"/>
        </w:rPr>
        <w:t>littérature</w:t>
      </w:r>
      <w:proofErr w:type="spellEnd"/>
      <w:r w:rsidR="002A0A96">
        <w:rPr>
          <w:rFonts w:cs="Times New Roman"/>
        </w:rPr>
        <w:t xml:space="preserve"> </w:t>
      </w:r>
      <w:r w:rsidR="002F7F20">
        <w:rPr>
          <w:rStyle w:val="Appelnotedebasdep"/>
          <w:rFonts w:cs="Times New Roman"/>
        </w:rPr>
        <w:footnoteReference w:id="3"/>
      </w:r>
      <w:bookmarkEnd w:id="28"/>
    </w:p>
    <w:p w14:paraId="3BD8546A" w14:textId="12E5CBB4" w:rsidR="00A87D2C" w:rsidRPr="009B3102" w:rsidRDefault="00704BFB" w:rsidP="00952DFA">
      <w:pPr>
        <w:ind w:left="-3"/>
        <w:rPr>
          <w:lang w:val="fr-FR"/>
        </w:rPr>
      </w:pPr>
      <w:r w:rsidRPr="009B3102">
        <w:rPr>
          <w:lang w:val="fr-FR"/>
        </w:rPr>
        <w:t>La recherche de références s’est concentrée autour des co</w:t>
      </w:r>
      <w:r w:rsidR="002F7F20">
        <w:rPr>
          <w:lang w:val="fr-FR"/>
        </w:rPr>
        <w:t xml:space="preserve">ncepts du sujet de l’essai : la </w:t>
      </w:r>
      <w:r w:rsidRPr="009B3102">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ins w:id="29" w:author="Mickaël Germain" w:date="2021-10-25T10:39:00Z">
        <w:r w:rsidR="003D0058">
          <w:rPr>
            <w:lang w:val="fr-FR"/>
          </w:rPr>
          <w:t>convolutifs</w:t>
        </w:r>
      </w:ins>
      <w:del w:id="30" w:author="Mickaël Germain" w:date="2021-10-25T10:39:00Z">
        <w:r w:rsidRPr="009B3102" w:rsidDel="003D0058">
          <w:rPr>
            <w:lang w:val="fr-FR"/>
          </w:rPr>
          <w:delText>convolutionnels</w:delText>
        </w:r>
      </w:del>
      <w:r w:rsidRPr="009B3102">
        <w:rPr>
          <w:lang w:val="fr-FR"/>
        </w:rPr>
        <w:t xml:space="preserve"> (CNN Réseau de Neurones Connectés) et des différentes architectures, et chercher d’autres solutions de détection de la route en temps réel grâce au </w:t>
      </w:r>
      <w:commentRangeStart w:id="31"/>
      <w:r w:rsidRPr="009B3102">
        <w:rPr>
          <w:lang w:val="fr-FR"/>
        </w:rPr>
        <w:t>Réseau Pleinement Connectés (FCN).</w:t>
      </w:r>
      <w:commentRangeEnd w:id="31"/>
      <w:r w:rsidR="002D134A">
        <w:rPr>
          <w:rStyle w:val="Marquedecommentaire"/>
        </w:rPr>
        <w:commentReference w:id="31"/>
      </w:r>
    </w:p>
    <w:p w14:paraId="752B2CCA" w14:textId="77777777" w:rsidR="00A87D2C" w:rsidRPr="009B3102" w:rsidRDefault="00704BFB" w:rsidP="00952DFA">
      <w:pPr>
        <w:ind w:left="-3"/>
        <w:rPr>
          <w:lang w:val="fr-FR"/>
        </w:rPr>
      </w:pPr>
      <w:commentRangeStart w:id="32"/>
      <w:r w:rsidRPr="009B3102">
        <w:rPr>
          <w:lang w:val="fr-FR"/>
        </w:rPr>
        <w:lastRenderedPageBreak/>
        <w:t xml:space="preserve">Il a été assez compliqué de trouver des références intégrant les nano-ordinateurs. </w:t>
      </w:r>
      <w:commentRangeEnd w:id="32"/>
      <w:r w:rsidR="002D134A">
        <w:rPr>
          <w:rStyle w:val="Marquedecommentaire"/>
        </w:rPr>
        <w:commentReference w:id="32"/>
      </w:r>
      <w:r w:rsidRPr="009B3102">
        <w:rPr>
          <w:lang w:val="fr-FR"/>
        </w:rPr>
        <w:t xml:space="preserve">Comme l’objectif de l’essai est de valider les performances d’un nano-ordinateur bien spécifique, les mots-clés "NVIDIA </w:t>
      </w:r>
      <w:proofErr w:type="spellStart"/>
      <w:r w:rsidRPr="009B3102">
        <w:rPr>
          <w:lang w:val="fr-FR"/>
        </w:rPr>
        <w:t>Jetson</w:t>
      </w:r>
      <w:proofErr w:type="spellEnd"/>
      <w:r w:rsidRPr="009B3102">
        <w:rPr>
          <w:lang w:val="fr-FR"/>
        </w:rPr>
        <w:t xml:space="preserve"> Nano" font partie de la stratégie de recherche.</w:t>
      </w:r>
    </w:p>
    <w:p w14:paraId="146229C3" w14:textId="1576A2C4" w:rsidR="00A87D2C" w:rsidRPr="009B3102" w:rsidRDefault="00704BFB" w:rsidP="00952DFA">
      <w:pPr>
        <w:ind w:left="-3"/>
        <w:rPr>
          <w:lang w:val="fr-FR"/>
        </w:rPr>
      </w:pPr>
      <w:r w:rsidRPr="009B3102">
        <w:rPr>
          <w:lang w:val="fr-FR"/>
        </w:rPr>
        <w:t xml:space="preserve">Les </w:t>
      </w:r>
      <w:del w:id="33" w:author="Mickaël Germain" w:date="2021-10-25T09:50:00Z">
        <w:r w:rsidRPr="009B3102" w:rsidDel="002D134A">
          <w:rPr>
            <w:lang w:val="fr-FR"/>
          </w:rPr>
          <w:delText>réseaux de neurones pleinement connectés (FCN)</w:delText>
        </w:r>
      </w:del>
      <w:ins w:id="34" w:author="Mickaël Germain" w:date="2021-10-25T09:50:00Z">
        <w:r w:rsidR="002D134A">
          <w:rPr>
            <w:lang w:val="fr-FR"/>
          </w:rPr>
          <w:t>FCN</w:t>
        </w:r>
      </w:ins>
      <w:r w:rsidRPr="009B3102">
        <w:rPr>
          <w:lang w:val="fr-FR"/>
        </w:rPr>
        <w:t xml:space="preserve"> sont implicitement inclus dans les résultats puisque c’est l’état de l’art actuellement pour répondre au besoin de la segmentation sémantique d’images.</w:t>
      </w:r>
    </w:p>
    <w:p w14:paraId="14E8D25E" w14:textId="77777777" w:rsidR="00A87D2C" w:rsidRPr="009B3102" w:rsidRDefault="00704BFB" w:rsidP="00952DFA">
      <w:pPr>
        <w:ind w:left="-3"/>
        <w:rPr>
          <w:lang w:val="fr-FR"/>
        </w:rPr>
      </w:pPr>
      <w:r w:rsidRPr="009B3102">
        <w:rPr>
          <w:lang w:val="fr-FR"/>
        </w:rPr>
        <w: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t>
      </w:r>
    </w:p>
    <w:p w14:paraId="42DB204A" w14:textId="77777777" w:rsidR="00A87D2C" w:rsidRPr="009B3102" w:rsidRDefault="00704BFB" w:rsidP="00952DFA">
      <w:pPr>
        <w:ind w:left="-3"/>
        <w:rPr>
          <w:lang w:val="fr-FR"/>
        </w:rPr>
      </w:pPr>
      <w:r w:rsidRPr="009B3102">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p>
    <w:p w14:paraId="6B727CF0" w14:textId="77777777" w:rsidR="00A87D2C" w:rsidRPr="009B3102" w:rsidRDefault="00704BFB" w:rsidP="00952DFA">
      <w:pPr>
        <w:spacing w:after="465"/>
        <w:ind w:left="-3"/>
        <w:rPr>
          <w:lang w:val="fr-FR"/>
        </w:rPr>
      </w:pPr>
      <w:r w:rsidRPr="009B3102">
        <w:rPr>
          <w:lang w:val="fr-FR"/>
        </w:rPr>
        <w:t>Je n’ai pas pu trouver de références spécifiquement pour la déduction de l’état de la surface (mouillé, gelée, etc.) d’une piste multifonctionnelle (vélo, piéton).</w:t>
      </w:r>
    </w:p>
    <w:p w14:paraId="222FFD06" w14:textId="77777777" w:rsidR="00A87D2C" w:rsidRPr="009B3102" w:rsidRDefault="00704BFB" w:rsidP="00952DFA">
      <w:pPr>
        <w:pStyle w:val="Titre2"/>
        <w:ind w:left="631" w:hanging="646"/>
        <w:rPr>
          <w:rFonts w:cs="Times New Roman"/>
        </w:rPr>
      </w:pPr>
      <w:bookmarkStart w:id="35" w:name="_Toc84684413"/>
      <w:r w:rsidRPr="009B3102">
        <w:rPr>
          <w:rFonts w:cs="Times New Roman"/>
        </w:rPr>
        <w:t>Le nano-</w:t>
      </w:r>
      <w:proofErr w:type="spellStart"/>
      <w:r w:rsidRPr="009B3102">
        <w:rPr>
          <w:rFonts w:cs="Times New Roman"/>
        </w:rPr>
        <w:t>ordinateur</w:t>
      </w:r>
      <w:bookmarkEnd w:id="35"/>
      <w:proofErr w:type="spellEnd"/>
    </w:p>
    <w:p w14:paraId="260A9025" w14:textId="77777777" w:rsidR="00A87D2C" w:rsidRPr="009B3102" w:rsidRDefault="00704BFB" w:rsidP="00952DFA">
      <w:pPr>
        <w:spacing w:after="1"/>
        <w:ind w:left="-3"/>
        <w:rPr>
          <w:lang w:val="fr-FR"/>
        </w:rPr>
      </w:pPr>
      <w:r w:rsidRPr="009B3102">
        <w:rPr>
          <w:lang w:val="fr-FR"/>
        </w:rPr>
        <w:t>Les nano-ordinateurs et les objets connectés, désignés aussi par l’Internet des Objets ou "IoT",</w:t>
      </w:r>
    </w:p>
    <w:p w14:paraId="7E48A16C" w14:textId="77777777" w:rsidR="00A87D2C" w:rsidRPr="009B3102" w:rsidRDefault="00704BFB" w:rsidP="00952DFA">
      <w:pPr>
        <w:ind w:left="-3"/>
        <w:rPr>
          <w:lang w:val="fr-FR"/>
        </w:rPr>
      </w:pPr>
      <w:r w:rsidRPr="009B3102">
        <w:rPr>
          <w:lang w:val="fr-FR"/>
        </w:rPr>
        <w:t>(Blanco-</w:t>
      </w:r>
      <w:proofErr w:type="spellStart"/>
      <w:r w:rsidRPr="009B3102">
        <w:rPr>
          <w:lang w:val="fr-FR"/>
        </w:rPr>
        <w:t>Filgueira</w:t>
      </w:r>
      <w:proofErr w:type="spellEnd"/>
      <w:r w:rsidRPr="009B3102">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9B3102">
        <w:rPr>
          <w:lang w:val="fr-FR"/>
        </w:rPr>
        <w:t>Abouzahir</w:t>
      </w:r>
      <w:proofErr w:type="spellEnd"/>
      <w:r w:rsidRPr="009B3102">
        <w:rPr>
          <w:lang w:val="fr-FR"/>
        </w:rPr>
        <w:t xml:space="preserve"> et al., 2017; Bernas et al., 2017; Blanco-</w:t>
      </w:r>
      <w:proofErr w:type="spellStart"/>
      <w:r w:rsidRPr="009B3102">
        <w:rPr>
          <w:lang w:val="fr-FR"/>
        </w:rPr>
        <w:t>Filgueira</w:t>
      </w:r>
      <w:proofErr w:type="spellEnd"/>
      <w:r w:rsidRPr="009B3102">
        <w:rPr>
          <w:lang w:val="fr-FR"/>
        </w:rPr>
        <w:t xml:space="preserve"> et al., 2019; Zheng et al., 2020).</w:t>
      </w:r>
    </w:p>
    <w:p w14:paraId="43659F19" w14:textId="0177565E" w:rsidR="00A87D2C" w:rsidRPr="009B3102" w:rsidRDefault="00704BFB" w:rsidP="00952DFA">
      <w:pPr>
        <w:ind w:left="-3"/>
        <w:rPr>
          <w:lang w:val="fr-FR"/>
        </w:rPr>
      </w:pPr>
      <w:r w:rsidRPr="009B3102">
        <w:rPr>
          <w:lang w:val="fr-FR"/>
        </w:rPr>
        <w:t>Le nano-ordinateur de cet essai doit être compris comme étant un ordinateur miniature, ayant une taille et des capacités qui lui permettent d’être installé ("</w:t>
      </w:r>
      <w:proofErr w:type="spellStart"/>
      <w:r w:rsidRPr="009B3102">
        <w:rPr>
          <w:lang w:val="fr-FR"/>
        </w:rPr>
        <w:t>embedded</w:t>
      </w:r>
      <w:proofErr w:type="spellEnd"/>
      <w:r w:rsidRPr="009B3102">
        <w:rPr>
          <w:lang w:val="fr-FR"/>
        </w:rPr>
        <w:t xml:space="preserve"> system") dans une voiture, un drone, un tracteur ou être accroché à un poteau. Le terme anglais "On the Edge" (sur le bord), s’y approprie mieux que "IoT" ("Internet des Objets"), puisqu’étant sur le terrain il se trouve directement proche des données, ce qui lui donne l’avantage de pouvoir faire des traitements en temps réel. Les premiers systèmes embarqués reconnus comme tels</w:t>
      </w:r>
      <w:del w:id="36" w:author="Mickaël Germain" w:date="2021-10-25T10:39:00Z">
        <w:r w:rsidRPr="009B3102" w:rsidDel="003D0058">
          <w:rPr>
            <w:lang w:val="fr-FR"/>
          </w:rPr>
          <w:delText>,</w:delText>
        </w:r>
      </w:del>
      <w:r w:rsidRPr="009B3102">
        <w:rPr>
          <w:lang w:val="fr-FR"/>
        </w:rPr>
        <w:t xml:space="preserve"> sont ceux installés dans le missile </w:t>
      </w:r>
      <w:proofErr w:type="spellStart"/>
      <w:r w:rsidRPr="009B3102">
        <w:rPr>
          <w:lang w:val="fr-FR"/>
        </w:rPr>
        <w:t>Minuteman</w:t>
      </w:r>
      <w:proofErr w:type="spellEnd"/>
      <w:r w:rsidRPr="009B3102">
        <w:rPr>
          <w:lang w:val="fr-FR"/>
        </w:rPr>
        <w:t xml:space="preserve"> ((</w:t>
      </w:r>
      <w:proofErr w:type="spellStart"/>
      <w:r w:rsidRPr="009B3102">
        <w:rPr>
          <w:lang w:val="fr-FR"/>
        </w:rPr>
        <w:t>Kilby</w:t>
      </w:r>
      <w:proofErr w:type="spellEnd"/>
      <w:r w:rsidRPr="009B3102">
        <w:rPr>
          <w:lang w:val="fr-FR"/>
        </w:rPr>
        <w:t>, 2000)) et la navette Apollo ((</w:t>
      </w:r>
      <w:proofErr w:type="spellStart"/>
      <w:r w:rsidRPr="009B3102">
        <w:rPr>
          <w:lang w:val="fr-FR"/>
        </w:rPr>
        <w:t>Kilby</w:t>
      </w:r>
      <w:proofErr w:type="spellEnd"/>
      <w:r w:rsidRPr="009B3102">
        <w:rPr>
          <w:lang w:val="fr-FR"/>
        </w:rPr>
        <w:t xml:space="preserve">, 2000)). Les avancées </w:t>
      </w:r>
      <w:r w:rsidRPr="009B3102">
        <w:rPr>
          <w:lang w:val="fr-FR"/>
        </w:rPr>
        <w:lastRenderedPageBreak/>
        <w:t>technologiques ont permis de les rendre de plus en plus compact</w:t>
      </w:r>
      <w:del w:id="37" w:author="Mickaël Germain" w:date="2021-10-25T10:40:00Z">
        <w:r w:rsidRPr="009B3102" w:rsidDel="003D0058">
          <w:rPr>
            <w:lang w:val="fr-FR"/>
          </w:rPr>
          <w:delText>e</w:delText>
        </w:r>
      </w:del>
      <w:r w:rsidRPr="009B3102">
        <w:rPr>
          <w:lang w:val="fr-FR"/>
        </w:rPr>
        <w:t xml:space="preserve">s et performants. Les systèmes de la compagnie Campbell Scientific existent depuis les années 1974 et </w:t>
      </w:r>
      <w:del w:id="38" w:author="Mickaël Germain" w:date="2021-10-25T09:51:00Z">
        <w:r w:rsidRPr="009B3102" w:rsidDel="002D134A">
          <w:rPr>
            <w:lang w:val="fr-FR"/>
          </w:rPr>
          <w:delText>pemettent</w:delText>
        </w:r>
      </w:del>
      <w:ins w:id="39" w:author="Mickaël Germain" w:date="2021-10-25T09:51:00Z">
        <w:r w:rsidR="002D134A" w:rsidRPr="009B3102">
          <w:rPr>
            <w:lang w:val="fr-FR"/>
          </w:rPr>
          <w:t>permettent</w:t>
        </w:r>
      </w:ins>
      <w:r w:rsidRPr="009B3102">
        <w:rPr>
          <w:lang w:val="fr-FR"/>
        </w:rPr>
        <w:t xml:space="preserve"> l’acquisition de données à distance. Le système Arduino est l’un des premiers microprocesseurs </w:t>
      </w:r>
      <w:proofErr w:type="spellStart"/>
      <w:proofErr w:type="gramStart"/>
      <w:r w:rsidRPr="009B3102">
        <w:rPr>
          <w:lang w:val="fr-FR"/>
        </w:rPr>
        <w:t>a</w:t>
      </w:r>
      <w:proofErr w:type="spellEnd"/>
      <w:proofErr w:type="gramEnd"/>
      <w:r w:rsidRPr="009B3102">
        <w:rPr>
          <w:lang w:val="fr-FR"/>
        </w:rPr>
        <w:t xml:space="preserve"> avoir été destinés à la robotique. Le </w:t>
      </w:r>
      <w:proofErr w:type="spellStart"/>
      <w:r w:rsidRPr="009B3102">
        <w:rPr>
          <w:lang w:val="fr-FR"/>
        </w:rPr>
        <w:t>Jetson</w:t>
      </w:r>
      <w:proofErr w:type="spellEnd"/>
      <w:r w:rsidRPr="009B3102">
        <w:rPr>
          <w:lang w:val="fr-FR"/>
        </w:rPr>
        <w:t xml:space="preserve"> Nano de NVIDIA est le dernier né des nano-ordinateurs de la compagnie NVIDIA permettant d’inférer en temps réel des architectures d’intelligence artificielle, sans ajout de périphériques. Du même constructeur, ses grands frères sont le </w:t>
      </w:r>
      <w:proofErr w:type="spellStart"/>
      <w:r w:rsidRPr="009B3102">
        <w:rPr>
          <w:lang w:val="fr-FR"/>
        </w:rPr>
        <w:t>Jetson</w:t>
      </w:r>
      <w:proofErr w:type="spellEnd"/>
      <w:r w:rsidRPr="009B3102">
        <w:rPr>
          <w:lang w:val="fr-FR"/>
        </w:rPr>
        <w:t xml:space="preserve"> Xavier </w:t>
      </w:r>
      <w:ins w:id="40" w:author="Mickaël Germain" w:date="2021-10-25T10:40:00Z">
        <w:r w:rsidR="003D0058">
          <w:rPr>
            <w:lang w:val="fr-FR"/>
          </w:rPr>
          <w:t>et</w:t>
        </w:r>
      </w:ins>
      <w:del w:id="41" w:author="Mickaël Germain" w:date="2021-10-25T10:40:00Z">
        <w:r w:rsidRPr="009B3102" w:rsidDel="003D0058">
          <w:rPr>
            <w:lang w:val="fr-FR"/>
          </w:rPr>
          <w:delText>and</w:delText>
        </w:r>
      </w:del>
      <w:r w:rsidRPr="009B3102">
        <w:rPr>
          <w:lang w:val="fr-FR"/>
        </w:rPr>
        <w:t xml:space="preserve"> le </w:t>
      </w:r>
      <w:proofErr w:type="spellStart"/>
      <w:r w:rsidRPr="009B3102">
        <w:rPr>
          <w:lang w:val="fr-FR"/>
        </w:rPr>
        <w:t>Jetson</w:t>
      </w:r>
      <w:proofErr w:type="spellEnd"/>
      <w:r w:rsidRPr="009B3102">
        <w:rPr>
          <w:lang w:val="fr-FR"/>
        </w:rPr>
        <w:t xml:space="preserve"> TX2, plus performants, et donc plus onéreux. Son concurrent direct est le Raspberry Pi, mais il nécessite une extension </w:t>
      </w:r>
      <w:commentRangeStart w:id="42"/>
      <w:r w:rsidRPr="009B3102">
        <w:rPr>
          <w:lang w:val="fr-FR"/>
        </w:rPr>
        <w:t xml:space="preserve">USB </w:t>
      </w:r>
      <w:proofErr w:type="spellStart"/>
      <w:r w:rsidRPr="009B3102">
        <w:rPr>
          <w:lang w:val="fr-FR"/>
        </w:rPr>
        <w:t>Movidius</w:t>
      </w:r>
      <w:proofErr w:type="spellEnd"/>
      <w:r w:rsidRPr="009B3102">
        <w:rPr>
          <w:lang w:val="fr-FR"/>
        </w:rPr>
        <w:t xml:space="preserve"> Intel </w:t>
      </w:r>
      <w:commentRangeEnd w:id="42"/>
      <w:r w:rsidR="002D134A">
        <w:rPr>
          <w:rStyle w:val="Marquedecommentaire"/>
        </w:rPr>
        <w:commentReference w:id="42"/>
      </w:r>
      <w:r w:rsidRPr="009B3102">
        <w:rPr>
          <w:lang w:val="fr-FR"/>
        </w:rPr>
        <w:t>pour l’inférence de modèles IA.</w:t>
      </w:r>
    </w:p>
    <w:p w14:paraId="2C956D75" w14:textId="1C8C07EA" w:rsidR="00A87D2C" w:rsidRPr="009B3102" w:rsidRDefault="00704BFB" w:rsidP="00952DFA">
      <w:pPr>
        <w:ind w:left="-3"/>
        <w:rPr>
          <w:lang w:val="fr-FR"/>
        </w:rPr>
      </w:pPr>
      <w:r w:rsidRPr="009B3102">
        <w:rPr>
          <w:lang w:val="fr-FR"/>
        </w:rPr>
        <w:t xml:space="preserve">Ce qui caractérise principalement un ordinateur miniature, est le fait qu’il soit assez petit pour pouvoir être embarqué dans un système plus gros, tel qu’un robot ou </w:t>
      </w:r>
      <w:commentRangeStart w:id="43"/>
      <w:r w:rsidRPr="009B3102">
        <w:rPr>
          <w:lang w:val="fr-FR"/>
        </w:rPr>
        <w:t>du matériel médical</w:t>
      </w:r>
      <w:commentRangeEnd w:id="43"/>
      <w:r w:rsidR="002D134A">
        <w:rPr>
          <w:rStyle w:val="Marquedecommentaire"/>
        </w:rPr>
        <w:commentReference w:id="43"/>
      </w:r>
      <w:r w:rsidRPr="009B3102">
        <w:rPr>
          <w:lang w:val="fr-FR"/>
        </w:rPr>
        <w:t xml:space="preserve">.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ins w:id="44" w:author="Mickaël Germain" w:date="2021-10-25T10:40:00Z">
        <w:r w:rsidR="003D0058">
          <w:rPr>
            <w:lang w:val="fr-FR"/>
          </w:rPr>
          <w:t>W</w:t>
        </w:r>
      </w:ins>
      <w:del w:id="45" w:author="Mickaël Germain" w:date="2021-10-25T10:40:00Z">
        <w:r w:rsidRPr="009B3102" w:rsidDel="003D0058">
          <w:rPr>
            <w:lang w:val="fr-FR"/>
          </w:rPr>
          <w:delText>w</w:delText>
        </w:r>
      </w:del>
      <w:del w:id="46" w:author="Mickaël Germain" w:date="2021-10-25T09:53:00Z">
        <w:r w:rsidRPr="009B3102" w:rsidDel="0087456A">
          <w:rPr>
            <w:lang w:val="fr-FR"/>
          </w:rPr>
          <w:delText>att</w:delText>
        </w:r>
      </w:del>
      <w:del w:id="47" w:author="Mickaël Germain" w:date="2021-10-25T10:40:00Z">
        <w:r w:rsidRPr="009B3102" w:rsidDel="003D0058">
          <w:rPr>
            <w:lang w:val="fr-FR"/>
          </w:rPr>
          <w:delText>.</w:delText>
        </w:r>
      </w:del>
      <w:ins w:id="48" w:author="Mickaël Germain" w:date="2021-10-25T10:40:00Z">
        <w:r w:rsidR="003D0058">
          <w:rPr>
            <w:lang w:val="fr-FR"/>
          </w:rPr>
          <w:t>.</w:t>
        </w:r>
      </w:ins>
      <w:r w:rsidRPr="009B3102">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Pr>
          <w:lang w:val="fr-FR"/>
        </w:rPr>
        <w:t xml:space="preserve">ne caméra. Le même système peut </w:t>
      </w:r>
      <w:r w:rsidRPr="009B3102">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431856FA" w:rsidR="00A87D2C" w:rsidRPr="009B3102" w:rsidRDefault="00704BFB" w:rsidP="00952DFA">
      <w:pPr>
        <w:ind w:left="-3"/>
        <w:rPr>
          <w:lang w:val="fr-FR"/>
        </w:rPr>
      </w:pPr>
      <w:r w:rsidRPr="009B3102">
        <w:rPr>
          <w:lang w:val="fr-FR"/>
        </w:rPr>
        <w:t>L’annexe 7.1 montre</w:t>
      </w:r>
      <w:del w:id="49" w:author="Mickaël Germain" w:date="2021-10-25T10:41:00Z">
        <w:r w:rsidRPr="009B3102" w:rsidDel="003D0058">
          <w:rPr>
            <w:lang w:val="fr-FR"/>
          </w:rPr>
          <w:delText>nt</w:delText>
        </w:r>
      </w:del>
      <w:r w:rsidRPr="009B3102">
        <w:rPr>
          <w:lang w:val="fr-FR"/>
        </w:rPr>
        <w:t xml:space="preserve"> les nano-ordinateurs qui supportent </w:t>
      </w:r>
      <w:commentRangeStart w:id="50"/>
      <w:r w:rsidRPr="009B3102">
        <w:rPr>
          <w:lang w:val="fr-FR"/>
        </w:rPr>
        <w:t xml:space="preserve">les SDK </w:t>
      </w:r>
      <w:commentRangeEnd w:id="50"/>
      <w:r w:rsidR="0087456A">
        <w:rPr>
          <w:rStyle w:val="Marquedecommentaire"/>
        </w:rPr>
        <w:commentReference w:id="50"/>
      </w:r>
      <w:r w:rsidRPr="009B3102">
        <w:rPr>
          <w:lang w:val="fr-FR"/>
        </w:rPr>
        <w:t>pour l’IA.</w:t>
      </w:r>
    </w:p>
    <w:p w14:paraId="1967BF97" w14:textId="77777777" w:rsidR="00A87D2C" w:rsidRPr="009B3102" w:rsidRDefault="00704BFB" w:rsidP="00952DFA">
      <w:pPr>
        <w:pStyle w:val="Titre2"/>
        <w:ind w:left="631" w:hanging="646"/>
        <w:rPr>
          <w:rFonts w:cs="Times New Roman"/>
        </w:rPr>
      </w:pPr>
      <w:bookmarkStart w:id="51" w:name="_Toc84684414"/>
      <w:r w:rsidRPr="009B3102">
        <w:rPr>
          <w:rFonts w:cs="Times New Roman"/>
        </w:rPr>
        <w:t xml:space="preserve">La segmentation </w:t>
      </w:r>
      <w:proofErr w:type="spellStart"/>
      <w:r w:rsidRPr="009B3102">
        <w:rPr>
          <w:rFonts w:cs="Times New Roman"/>
        </w:rPr>
        <w:t>sémantique</w:t>
      </w:r>
      <w:bookmarkEnd w:id="51"/>
      <w:proofErr w:type="spellEnd"/>
    </w:p>
    <w:p w14:paraId="3C2DB6BB" w14:textId="1003ED00" w:rsidR="00A87D2C" w:rsidRPr="009B3102" w:rsidRDefault="00704BFB" w:rsidP="00952DFA">
      <w:pPr>
        <w:ind w:left="-3"/>
        <w:rPr>
          <w:lang w:val="fr-FR"/>
        </w:rPr>
      </w:pPr>
      <w:r w:rsidRPr="009B3102">
        <w:rPr>
          <w:lang w:val="fr-FR"/>
        </w:rPr>
        <w:t xml:space="preserve">L’apprentissage profond est un sous-domaine de celui de l’apprentissage machine qui est </w:t>
      </w:r>
      <w:ins w:id="52" w:author="Mickaël Germain" w:date="2021-10-25T09:54:00Z">
        <w:r w:rsidR="009800D1">
          <w:rPr>
            <w:lang w:val="fr-FR"/>
          </w:rPr>
          <w:t xml:space="preserve">lui-même </w:t>
        </w:r>
      </w:ins>
      <w:r w:rsidRPr="009B3102">
        <w:rPr>
          <w:lang w:val="fr-FR"/>
        </w:rPr>
        <w:t xml:space="preserve">un </w:t>
      </w:r>
      <w:del w:id="53" w:author="Mickaël Germain" w:date="2021-10-25T09:54:00Z">
        <w:r w:rsidRPr="009B3102" w:rsidDel="009800D1">
          <w:rPr>
            <w:lang w:val="fr-FR"/>
          </w:rPr>
          <w:delText>sousdomaine</w:delText>
        </w:r>
      </w:del>
      <w:ins w:id="54" w:author="Mickaël Germain" w:date="2021-10-25T09:54:00Z">
        <w:r w:rsidR="009800D1" w:rsidRPr="009B3102">
          <w:rPr>
            <w:lang w:val="fr-FR"/>
          </w:rPr>
          <w:t>sous-domaine</w:t>
        </w:r>
      </w:ins>
      <w:r w:rsidRPr="009B3102">
        <w:rPr>
          <w:lang w:val="fr-FR"/>
        </w:rPr>
        <w:t xml:space="preserve"> de celui de l’intelligence artificielle (</w:t>
      </w:r>
      <w:r w:rsidR="005D0A32">
        <w:rPr>
          <w:lang w:val="fr-FR"/>
        </w:rPr>
        <w:fldChar w:fldCharType="begin"/>
      </w:r>
      <w:r w:rsidR="005D0A32">
        <w:rPr>
          <w:lang w:val="fr-FR"/>
        </w:rPr>
        <w:instrText xml:space="preserve"> REF _Ref84685312 \h </w:instrText>
      </w:r>
      <w:r w:rsidR="005D0A32">
        <w:rPr>
          <w:lang w:val="fr-FR"/>
        </w:rPr>
      </w:r>
      <w:r w:rsidR="005D0A32">
        <w:rPr>
          <w:lang w:val="fr-FR"/>
        </w:rPr>
        <w:fldChar w:fldCharType="separate"/>
      </w:r>
      <w:r w:rsidR="005D0A32" w:rsidRPr="009B3102">
        <w:rPr>
          <w:lang w:val="fr-FR"/>
        </w:rPr>
        <w:t xml:space="preserve">Figure </w:t>
      </w:r>
      <w:r w:rsidR="005D0A32">
        <w:rPr>
          <w:noProof/>
          <w:lang w:val="fr-FR"/>
        </w:rPr>
        <w:t>2</w:t>
      </w:r>
      <w:r w:rsidR="005D0A32">
        <w:rPr>
          <w:lang w:val="fr-FR"/>
        </w:rPr>
        <w:fldChar w:fldCharType="end"/>
      </w:r>
      <w:r w:rsidRPr="009B3102">
        <w:rPr>
          <w:lang w:val="fr-FR"/>
        </w:rPr>
        <w:t>).</w:t>
      </w:r>
    </w:p>
    <w:p w14:paraId="40C80A96" w14:textId="77777777" w:rsidR="00A87D2C" w:rsidRPr="009B3102" w:rsidRDefault="00704BFB" w:rsidP="00952DFA">
      <w:pPr>
        <w:spacing w:after="0"/>
        <w:ind w:left="-3"/>
        <w:rPr>
          <w:lang w:val="fr-FR"/>
        </w:rPr>
      </w:pPr>
      <w:r w:rsidRPr="009B3102">
        <w:rPr>
          <w:lang w:val="fr-FR"/>
        </w:rPr>
        <w:t xml:space="preserve">Les concepts de </w:t>
      </w:r>
      <w:commentRangeStart w:id="55"/>
      <w:r w:rsidRPr="009B3102">
        <w:rPr>
          <w:lang w:val="fr-FR"/>
        </w:rPr>
        <w:t xml:space="preserve">l’Intelligence Artificielle (AI) </w:t>
      </w:r>
      <w:commentRangeEnd w:id="55"/>
      <w:r w:rsidR="009800D1">
        <w:rPr>
          <w:rStyle w:val="Marquedecommentaire"/>
        </w:rPr>
        <w:commentReference w:id="55"/>
      </w:r>
      <w:r w:rsidRPr="009B3102">
        <w:rPr>
          <w:lang w:val="fr-FR"/>
        </w:rPr>
        <w:t>existent depuis les années 1950 (</w:t>
      </w:r>
      <w:proofErr w:type="spellStart"/>
      <w:r w:rsidRPr="009B3102">
        <w:rPr>
          <w:lang w:val="fr-FR"/>
        </w:rPr>
        <w:t>Alom</w:t>
      </w:r>
      <w:proofErr w:type="spellEnd"/>
      <w:r w:rsidRPr="009B3102">
        <w:rPr>
          <w:lang w:val="fr-FR"/>
        </w:rPr>
        <w:t xml:space="preserve"> et al., </w:t>
      </w:r>
      <w:proofErr w:type="gramStart"/>
      <w:r w:rsidRPr="009B3102">
        <w:rPr>
          <w:lang w:val="fr-FR"/>
        </w:rPr>
        <w:t>2018;</w:t>
      </w:r>
      <w:proofErr w:type="gramEnd"/>
      <w:r w:rsidRPr="009B3102">
        <w:rPr>
          <w:lang w:val="fr-FR"/>
        </w:rPr>
        <w:t xml:space="preserve">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9B3102">
        <w:rPr>
          <w:lang w:val="fr-FR"/>
        </w:rPr>
        <w:lastRenderedPageBreak/>
        <w:t>(</w:t>
      </w:r>
      <w:proofErr w:type="spellStart"/>
      <w:r w:rsidRPr="009B3102">
        <w:rPr>
          <w:lang w:val="fr-FR"/>
        </w:rPr>
        <w:t>Alom</w:t>
      </w:r>
      <w:proofErr w:type="spellEnd"/>
      <w:r w:rsidRPr="009B3102">
        <w:rPr>
          <w:lang w:val="fr-FR"/>
        </w:rPr>
        <w:t xml:space="preserve"> et al., 2018, p. 6); et 2) l’architecture du réseau de neurones </w:t>
      </w:r>
      <w:proofErr w:type="spellStart"/>
      <w:r w:rsidRPr="009B3102">
        <w:rPr>
          <w:lang w:val="fr-FR"/>
        </w:rPr>
        <w:t>convolutionels</w:t>
      </w:r>
      <w:proofErr w:type="spellEnd"/>
      <w:r w:rsidRPr="009B3102">
        <w:rPr>
          <w:lang w:val="fr-FR"/>
        </w:rPr>
        <w:t xml:space="preserve"> </w:t>
      </w:r>
      <w:proofErr w:type="spellStart"/>
      <w:r w:rsidRPr="009B3102">
        <w:rPr>
          <w:lang w:val="fr-FR"/>
        </w:rPr>
        <w:t>AlexNet</w:t>
      </w:r>
      <w:proofErr w:type="spellEnd"/>
      <w:r w:rsidRPr="009B3102">
        <w:rPr>
          <w:lang w:val="fr-FR"/>
        </w:rPr>
        <w:t xml:space="preserve"> permet de gagner le challenge </w:t>
      </w:r>
      <w:proofErr w:type="spellStart"/>
      <w:r w:rsidRPr="009B3102">
        <w:rPr>
          <w:lang w:val="fr-FR"/>
        </w:rPr>
        <w:t>ImageNet</w:t>
      </w:r>
      <w:proofErr w:type="spellEnd"/>
      <w:r w:rsidRPr="009B3102">
        <w:rPr>
          <w:lang w:val="fr-FR"/>
        </w:rPr>
        <w:t xml:space="preserve"> contre les approches traditionnelles (</w:t>
      </w:r>
      <w:proofErr w:type="spellStart"/>
      <w:r w:rsidRPr="009B3102">
        <w:rPr>
          <w:lang w:val="fr-FR"/>
        </w:rPr>
        <w:t>Alom</w:t>
      </w:r>
      <w:proofErr w:type="spellEnd"/>
      <w:r w:rsidRPr="009B3102">
        <w:rPr>
          <w:lang w:val="fr-FR"/>
        </w:rPr>
        <w:t xml:space="preserve"> et al., 2018, p. 11).</w:t>
      </w:r>
    </w:p>
    <w:p w14:paraId="554AF07C" w14:textId="77777777" w:rsidR="00A87D2C" w:rsidRPr="009B3102" w:rsidRDefault="00704BFB" w:rsidP="00952DFA">
      <w:pPr>
        <w:spacing w:after="290" w:line="259" w:lineRule="auto"/>
        <w:ind w:left="2340"/>
        <w:jc w:val="left"/>
      </w:pPr>
      <w:r w:rsidRPr="009B3102">
        <w:rPr>
          <w:noProof/>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2"/>
                    <a:stretch>
                      <a:fillRect/>
                    </a:stretch>
                  </pic:blipFill>
                  <pic:spPr>
                    <a:xfrm>
                      <a:off x="0" y="0"/>
                      <a:ext cx="2971864" cy="2047687"/>
                    </a:xfrm>
                    <a:prstGeom prst="rect">
                      <a:avLst/>
                    </a:prstGeom>
                  </pic:spPr>
                </pic:pic>
              </a:graphicData>
            </a:graphic>
          </wp:inline>
        </w:drawing>
      </w:r>
    </w:p>
    <w:p w14:paraId="36F8B6A4" w14:textId="77777777" w:rsidR="00913187" w:rsidRPr="009B3102" w:rsidRDefault="00913187" w:rsidP="00952DFA">
      <w:pPr>
        <w:pStyle w:val="Lgende"/>
        <w:rPr>
          <w:lang w:val="fr-FR"/>
        </w:rPr>
      </w:pPr>
      <w:bookmarkStart w:id="56" w:name="_Ref84685312"/>
      <w:bookmarkStart w:id="57" w:name="_Toc84684492"/>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2</w:t>
      </w:r>
      <w:r w:rsidRPr="009B3102">
        <w:fldChar w:fldCharType="end"/>
      </w:r>
      <w:bookmarkEnd w:id="56"/>
      <w:r w:rsidRPr="009B3102">
        <w:rPr>
          <w:lang w:val="fr-FR"/>
        </w:rPr>
        <w:t>: Relation entre Intelligence Artificielle, Apprentissage Machine et Apprentissage Profond (Chollet, 2018, p. 4)</w:t>
      </w:r>
      <w:bookmarkEnd w:id="57"/>
    </w:p>
    <w:p w14:paraId="7E837323" w14:textId="77777777" w:rsidR="00A87D2C" w:rsidRPr="009B3102" w:rsidRDefault="00704BFB" w:rsidP="00952DFA">
      <w:pPr>
        <w:ind w:left="-3"/>
        <w:rPr>
          <w:lang w:val="fr-FR"/>
        </w:rPr>
      </w:pPr>
      <w:r w:rsidRPr="009B3102">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"GPU" (Beam, 2017; Chong et al., 1992; </w:t>
      </w:r>
      <w:proofErr w:type="spellStart"/>
      <w:r w:rsidRPr="009B3102">
        <w:rPr>
          <w:lang w:val="fr-FR"/>
        </w:rPr>
        <w:t>Dettmers</w:t>
      </w:r>
      <w:proofErr w:type="spellEnd"/>
      <w:r w:rsidRPr="009B3102">
        <w:rPr>
          <w:lang w:val="fr-FR"/>
        </w:rPr>
        <w:t xml:space="preserve">, 2015; </w:t>
      </w:r>
      <w:proofErr w:type="spellStart"/>
      <w:r w:rsidRPr="009B3102">
        <w:rPr>
          <w:lang w:val="fr-FR"/>
        </w:rPr>
        <w:t>Jiaconda</w:t>
      </w:r>
      <w:proofErr w:type="spellEnd"/>
      <w:r w:rsidRPr="009B3102">
        <w:rPr>
          <w:lang w:val="fr-FR"/>
        </w:rPr>
        <w:t xml:space="preserve">, 2019; </w:t>
      </w:r>
      <w:proofErr w:type="spellStart"/>
      <w:r w:rsidRPr="009B3102">
        <w:rPr>
          <w:lang w:val="fr-FR"/>
        </w:rPr>
        <w:t>Kurenkov</w:t>
      </w:r>
      <w:proofErr w:type="spellEnd"/>
      <w:r w:rsidRPr="009B3102">
        <w:rPr>
          <w:lang w:val="fr-FR"/>
        </w:rPr>
        <w:t>, 2015; Zheng et al., 2020).</w:t>
      </w:r>
    </w:p>
    <w:p w14:paraId="13E50373" w14:textId="439EDE4D" w:rsidR="00A87D2C" w:rsidRPr="009B3102" w:rsidRDefault="00704BFB" w:rsidP="00952DFA">
      <w:pPr>
        <w:ind w:left="-3"/>
        <w:rPr>
          <w:lang w:val="fr-FR"/>
        </w:rPr>
      </w:pPr>
      <w:r w:rsidRPr="009B3102">
        <w:rPr>
          <w:lang w:val="fr-FR"/>
        </w:rPr>
        <w:t>Les réseaux de neurones ont rapidement progressé depuis 2012 (Beam, 2017), permettant d’offrir des alternatives aux solutions de détection et de classifications tel</w:t>
      </w:r>
      <w:ins w:id="58" w:author="Mickaël Germain" w:date="2021-10-25T10:41:00Z">
        <w:r w:rsidR="003D0058">
          <w:rPr>
            <w:lang w:val="fr-FR"/>
          </w:rPr>
          <w:t>les</w:t>
        </w:r>
      </w:ins>
      <w:r w:rsidRPr="009B3102">
        <w:rPr>
          <w:lang w:val="fr-FR"/>
        </w:rPr>
        <w:t xml:space="preserve"> que les algorithmes SIFT et HOG (</w:t>
      </w:r>
      <w:proofErr w:type="spellStart"/>
      <w:r w:rsidRPr="009B3102">
        <w:rPr>
          <w:lang w:val="fr-FR"/>
        </w:rPr>
        <w:t>Pathak</w:t>
      </w:r>
      <w:proofErr w:type="spellEnd"/>
      <w:r w:rsidRPr="009B3102">
        <w:rPr>
          <w:lang w:val="fr-FR"/>
        </w:rPr>
        <w:t xml:space="preserve"> et El-</w:t>
      </w:r>
      <w:proofErr w:type="spellStart"/>
      <w:r w:rsidRPr="009B3102">
        <w:rPr>
          <w:lang w:val="fr-FR"/>
        </w:rPr>
        <w:t>Sharkawy</w:t>
      </w:r>
      <w:proofErr w:type="spellEnd"/>
      <w:r w:rsidRPr="009B3102">
        <w:rPr>
          <w:lang w:val="fr-FR"/>
        </w:rPr>
        <w:t xml:space="preserve">, 2019). </w:t>
      </w:r>
      <w:commentRangeStart w:id="59"/>
      <w:r w:rsidRPr="009B3102">
        <w:rPr>
          <w:lang w:val="fr-FR"/>
        </w:rPr>
        <w:t>Les réseaux de neurones pleinement connectés ("FCN" en anglais, pour "</w:t>
      </w:r>
      <w:proofErr w:type="spellStart"/>
      <w:r w:rsidRPr="009B3102">
        <w:rPr>
          <w:lang w:val="fr-FR"/>
        </w:rPr>
        <w:t>Fully</w:t>
      </w:r>
      <w:proofErr w:type="spellEnd"/>
      <w:r w:rsidRPr="009B3102">
        <w:rPr>
          <w:lang w:val="fr-FR"/>
        </w:rPr>
        <w:t xml:space="preserve"> </w:t>
      </w:r>
      <w:proofErr w:type="spellStart"/>
      <w:r w:rsidRPr="009B3102">
        <w:rPr>
          <w:lang w:val="fr-FR"/>
        </w:rPr>
        <w:t>Convolutional</w:t>
      </w:r>
      <w:proofErr w:type="spellEnd"/>
      <w:r w:rsidRPr="009B3102">
        <w:rPr>
          <w:lang w:val="fr-FR"/>
        </w:rPr>
        <w:t xml:space="preserve"> Network") </w:t>
      </w:r>
      <w:commentRangeEnd w:id="59"/>
      <w:r w:rsidR="009800D1">
        <w:rPr>
          <w:rStyle w:val="Marquedecommentaire"/>
        </w:rPr>
        <w:commentReference w:id="59"/>
      </w:r>
      <w:r w:rsidRPr="009B3102">
        <w:rPr>
          <w:lang w:val="fr-FR"/>
        </w:rPr>
        <w:t xml:space="preserve">sont les derniers à avoir émergé et représente l’état de l’art (Zheng et al., 2020) et à profiter au domaine de la vision et de la détection d’objets (Nguyen et al., </w:t>
      </w:r>
      <w:proofErr w:type="gramStart"/>
      <w:r w:rsidRPr="009B3102">
        <w:rPr>
          <w:lang w:val="fr-FR"/>
        </w:rPr>
        <w:t>2019;</w:t>
      </w:r>
      <w:proofErr w:type="gramEnd"/>
      <w:r w:rsidRPr="009B3102">
        <w:rPr>
          <w:lang w:val="fr-FR"/>
        </w:rPr>
        <w:t xml:space="preserve"> Zheng et al., 2020). En 2016 (</w:t>
      </w:r>
      <w:proofErr w:type="spellStart"/>
      <w:r w:rsidRPr="009B3102">
        <w:rPr>
          <w:lang w:val="fr-FR"/>
        </w:rPr>
        <w:t>Alom</w:t>
      </w:r>
      <w:proofErr w:type="spellEnd"/>
      <w:r w:rsidRPr="009B3102">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ins w:id="60" w:author="Mickaël Germain" w:date="2021-10-25T09:55:00Z">
        <w:r w:rsidR="009800D1">
          <w:rPr>
            <w:lang w:val="fr-FR"/>
          </w:rPr>
          <w:t xml:space="preserve">, </w:t>
        </w:r>
        <w:proofErr w:type="gramStart"/>
        <w:r w:rsidR="009800D1">
          <w:rPr>
            <w:lang w:val="fr-FR"/>
          </w:rPr>
          <w:t>et</w:t>
        </w:r>
      </w:ins>
      <w:ins w:id="61" w:author="Mickaël Germain" w:date="2021-10-25T09:56:00Z">
        <w:r w:rsidR="009800D1">
          <w:rPr>
            <w:lang w:val="fr-FR"/>
          </w:rPr>
          <w:t>c.</w:t>
        </w:r>
      </w:ins>
      <w:r w:rsidRPr="009B3102">
        <w:rPr>
          <w:lang w:val="fr-FR"/>
        </w:rPr>
        <w:t>.</w:t>
      </w:r>
      <w:proofErr w:type="gramEnd"/>
      <w:r w:rsidRPr="009B3102">
        <w:rPr>
          <w:lang w:val="fr-FR"/>
        </w:rPr>
        <w:t xml:space="preserve"> Aujourd’hui, elle peut s’exécuter en temps réel sur des systèmes embarqués proche des données.</w:t>
      </w:r>
      <w:r w:rsidR="00311703">
        <w:rPr>
          <w:lang w:val="fr-FR"/>
        </w:rPr>
        <w:t xml:space="preserve"> </w:t>
      </w:r>
    </w:p>
    <w:p w14:paraId="53C1FE76" w14:textId="77777777" w:rsidR="00A87D2C" w:rsidRPr="009B3102" w:rsidRDefault="00704BFB" w:rsidP="00952DFA">
      <w:pPr>
        <w:ind w:left="-3"/>
        <w:rPr>
          <w:lang w:val="fr-FR"/>
        </w:rPr>
      </w:pPr>
      <w:r w:rsidRPr="009B3102">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52F76DCE" w:rsidR="00A87D2C" w:rsidRDefault="00704BFB" w:rsidP="003673EB">
      <w:pPr>
        <w:spacing w:after="1"/>
        <w:ind w:left="-3"/>
        <w:rPr>
          <w:lang w:val="fr-FR"/>
        </w:rPr>
      </w:pPr>
      <w:commentRangeStart w:id="62"/>
      <w:r w:rsidRPr="009B3102">
        <w:rPr>
          <w:lang w:val="fr-FR"/>
        </w:rPr>
        <w:lastRenderedPageBreak/>
        <w:t xml:space="preserve">Les cadres de </w:t>
      </w:r>
      <w:del w:id="63" w:author="Mickaël Germain" w:date="2021-10-25T09:56:00Z">
        <w:r w:rsidRPr="009B3102" w:rsidDel="009800D1">
          <w:rPr>
            <w:lang w:val="fr-FR"/>
          </w:rPr>
          <w:delText>développemement</w:delText>
        </w:r>
      </w:del>
      <w:ins w:id="64" w:author="Mickaël Germain" w:date="2021-10-25T09:56:00Z">
        <w:r w:rsidR="009800D1" w:rsidRPr="009B3102">
          <w:rPr>
            <w:lang w:val="fr-FR"/>
          </w:rPr>
          <w:t>développement</w:t>
        </w:r>
      </w:ins>
      <w:r w:rsidRPr="009B3102">
        <w:rPr>
          <w:lang w:val="fr-FR"/>
        </w:rPr>
        <w:t xml:space="preserve"> d’application </w:t>
      </w:r>
      <w:commentRangeEnd w:id="62"/>
      <w:r w:rsidR="009800D1">
        <w:rPr>
          <w:rStyle w:val="Marquedecommentaire"/>
        </w:rPr>
        <w:commentReference w:id="62"/>
      </w:r>
      <w:r w:rsidRPr="009B3102">
        <w:rPr>
          <w:lang w:val="fr-FR"/>
        </w:rPr>
        <w:t>logicielle d’apprentissage profond les plus courants sont identifiées par (</w:t>
      </w:r>
      <w:proofErr w:type="spellStart"/>
      <w:r w:rsidRPr="009B3102">
        <w:rPr>
          <w:lang w:val="fr-FR"/>
        </w:rPr>
        <w:t>Cornioley</w:t>
      </w:r>
      <w:proofErr w:type="spellEnd"/>
      <w:r w:rsidRPr="009B3102">
        <w:rPr>
          <w:lang w:val="fr-FR"/>
        </w:rPr>
        <w:t xml:space="preserve">, 2018). </w:t>
      </w:r>
      <w:del w:id="65" w:author="Mickaël Germain" w:date="2021-10-25T09:57:00Z">
        <w:r w:rsidRPr="009B3102" w:rsidDel="009800D1">
          <w:rPr>
            <w:lang w:val="fr-FR"/>
          </w:rPr>
          <w:delText>On peut préciser que celles les plus</w:delText>
        </w:r>
      </w:del>
      <w:ins w:id="66" w:author="Mickaël Germain" w:date="2021-10-25T09:57:00Z">
        <w:r w:rsidR="009800D1">
          <w:rPr>
            <w:lang w:val="fr-FR"/>
          </w:rPr>
          <w:t>Les plus populaires</w:t>
        </w:r>
      </w:ins>
      <w:del w:id="67" w:author="Mickaël Germain" w:date="2021-10-25T09:57:00Z">
        <w:r w:rsidRPr="009B3102" w:rsidDel="009800D1">
          <w:rPr>
            <w:lang w:val="fr-FR"/>
          </w:rPr>
          <w:delText xml:space="preserve"> populaires</w:delText>
        </w:r>
      </w:del>
      <w:r w:rsidRPr="009B3102">
        <w:rPr>
          <w:lang w:val="fr-FR"/>
        </w:rPr>
        <w:t xml:space="preserve"> à ce jour sont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xml:space="preserve"> et </w:t>
      </w:r>
      <w:proofErr w:type="spellStart"/>
      <w:r w:rsidRPr="009B3102">
        <w:rPr>
          <w:lang w:val="fr-FR"/>
        </w:rPr>
        <w:t>Keras</w:t>
      </w:r>
      <w:proofErr w:type="spellEnd"/>
      <w:ins w:id="68" w:author="Mickaël Germain" w:date="2021-10-25T09:58:00Z">
        <w:r w:rsidR="009800D1">
          <w:rPr>
            <w:lang w:val="fr-FR"/>
          </w:rPr>
          <w:t> ; elles</w:t>
        </w:r>
      </w:ins>
      <w:del w:id="69" w:author="Mickaël Germain" w:date="2021-10-25T09:58:00Z">
        <w:r w:rsidRPr="009B3102" w:rsidDel="009800D1">
          <w:rPr>
            <w:lang w:val="fr-FR"/>
          </w:rPr>
          <w:delText>, et</w:delText>
        </w:r>
      </w:del>
      <w:r w:rsidRPr="009B3102">
        <w:rPr>
          <w:lang w:val="fr-FR"/>
        </w:rPr>
        <w:t xml:space="preserve"> sont accessibles via le langage de programmation Python. </w:t>
      </w:r>
      <w:proofErr w:type="spellStart"/>
      <w:r w:rsidRPr="009B3102">
        <w:rPr>
          <w:lang w:val="fr-FR"/>
        </w:rPr>
        <w:t>Keras</w:t>
      </w:r>
      <w:proofErr w:type="spellEnd"/>
      <w:r w:rsidRPr="009B3102">
        <w:rPr>
          <w:lang w:val="fr-FR"/>
        </w:rPr>
        <w:t xml:space="preserve"> est une solution intéressante, car elle ajoute une co</w:t>
      </w:r>
      <w:r w:rsidR="002F7F20">
        <w:rPr>
          <w:lang w:val="fr-FR"/>
        </w:rPr>
        <w:t>uche d’abstraction à d’autres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xml:space="preserve"> et </w:t>
      </w:r>
      <w:proofErr w:type="spellStart"/>
      <w:r w:rsidRPr="009B3102">
        <w:rPr>
          <w:lang w:val="fr-FR"/>
        </w:rPr>
        <w:t>Caffee</w:t>
      </w:r>
      <w:proofErr w:type="spellEnd"/>
      <w:r w:rsidRPr="009B3102">
        <w:rPr>
          <w:lang w:val="fr-FR"/>
        </w:rPr>
        <w:t>), et donc est précurseur dans ce domaine où la simplification et l’accessibilité de la programmation sont recherchées. Une liste plus exhaustive est fournie par le projet communautaire</w:t>
      </w:r>
      <w:r w:rsidR="003673EB">
        <w:rPr>
          <w:lang w:val="fr-FR"/>
        </w:rPr>
        <w:t xml:space="preserve"> </w:t>
      </w:r>
      <w:r w:rsidRPr="009B3102">
        <w:rPr>
          <w:lang w:val="fr-FR"/>
        </w:rPr>
        <w:t>ONNX</w:t>
      </w:r>
      <w:r w:rsidR="006E5858">
        <w:rPr>
          <w:lang w:val="fr-FR"/>
        </w:rPr>
        <w:t xml:space="preserve"> </w:t>
      </w:r>
      <w:r w:rsidR="004122C1">
        <w:rPr>
          <w:rStyle w:val="Appelnotedebasdep"/>
          <w:lang w:val="fr-FR"/>
        </w:rPr>
        <w:footnoteReference w:id="4"/>
      </w:r>
      <w:r w:rsidRPr="009B3102">
        <w:rPr>
          <w:lang w:val="fr-FR"/>
        </w:rPr>
        <w:t>.</w:t>
      </w:r>
    </w:p>
    <w:p w14:paraId="7AAD6E47" w14:textId="77777777" w:rsidR="003673EB" w:rsidRPr="009B3102" w:rsidRDefault="003673EB" w:rsidP="003673EB">
      <w:pPr>
        <w:spacing w:after="1"/>
        <w:ind w:left="-3" w:hanging="10"/>
        <w:rPr>
          <w:lang w:val="fr-FR"/>
        </w:rPr>
      </w:pPr>
    </w:p>
    <w:p w14:paraId="6A6C8DC8" w14:textId="479582E3" w:rsidR="00A87D2C" w:rsidRPr="009B3102" w:rsidRDefault="00704BFB" w:rsidP="00952DFA">
      <w:pPr>
        <w:ind w:left="-3"/>
        <w:rPr>
          <w:lang w:val="fr-FR"/>
        </w:rPr>
      </w:pPr>
      <w:commentRangeStart w:id="70"/>
      <w:r w:rsidRPr="009B3102">
        <w:rPr>
          <w:lang w:val="fr-FR"/>
        </w:rPr>
        <w:t xml:space="preserve">ONNX (Échange de Réseau Neuronal Ouvert) </w:t>
      </w:r>
      <w:commentRangeEnd w:id="70"/>
      <w:r w:rsidR="009800D1">
        <w:rPr>
          <w:rStyle w:val="Marquedecommentaire"/>
        </w:rPr>
        <w:commentReference w:id="70"/>
      </w:r>
      <w:r w:rsidRPr="009B3102">
        <w:rPr>
          <w:lang w:val="fr-FR"/>
        </w:rPr>
        <w:t>est un projet communautaire qui met</w:t>
      </w:r>
      <w:del w:id="71" w:author="Mickaël Germain" w:date="2021-10-25T10:42:00Z">
        <w:r w:rsidRPr="009B3102" w:rsidDel="003D0058">
          <w:rPr>
            <w:lang w:val="fr-FR"/>
          </w:rPr>
          <w:delText>s</w:delText>
        </w:r>
      </w:del>
      <w:r w:rsidRPr="009B3102">
        <w:rPr>
          <w:lang w:val="fr-FR"/>
        </w:rPr>
        <w:t xml:space="preserve"> à disposition une plateforme applicative permettant de rendre interopérable, pour l’inférence, des architectures de réseaux de neurones conçues avec différentes plateformes applicatives d’apprentissage machine, tel</w:t>
      </w:r>
      <w:ins w:id="72" w:author="Mickaël Germain" w:date="2021-10-25T10:42:00Z">
        <w:r w:rsidR="003D0058">
          <w:rPr>
            <w:lang w:val="fr-FR"/>
          </w:rPr>
          <w:t>les</w:t>
        </w:r>
      </w:ins>
      <w:del w:id="73" w:author="Mickaël Germain" w:date="2021-10-25T10:42:00Z">
        <w:r w:rsidRPr="009B3102" w:rsidDel="003D0058">
          <w:rPr>
            <w:lang w:val="fr-FR"/>
          </w:rPr>
          <w:delText>s</w:delText>
        </w:r>
      </w:del>
      <w:r w:rsidRPr="009B3102">
        <w:rPr>
          <w:lang w:val="fr-FR"/>
        </w:rPr>
        <w:t xml:space="preserve"> que </w:t>
      </w:r>
      <w:proofErr w:type="spellStart"/>
      <w:r w:rsidRPr="009B3102">
        <w:rPr>
          <w:lang w:val="fr-FR"/>
        </w:rPr>
        <w:t>PyTorch</w:t>
      </w:r>
      <w:proofErr w:type="spellEnd"/>
      <w:r w:rsidRPr="009B3102">
        <w:rPr>
          <w:lang w:val="fr-FR"/>
        </w:rPr>
        <w:t xml:space="preserve"> et </w:t>
      </w:r>
      <w:proofErr w:type="spellStart"/>
      <w:r w:rsidRPr="009B3102">
        <w:rPr>
          <w:lang w:val="fr-FR"/>
        </w:rPr>
        <w:t>TensorFl</w:t>
      </w:r>
      <w:r w:rsidR="004122C1">
        <w:rPr>
          <w:lang w:val="fr-FR"/>
        </w:rPr>
        <w:t>ow</w:t>
      </w:r>
      <w:proofErr w:type="spellEnd"/>
      <w:r w:rsidR="004122C1">
        <w:rPr>
          <w:lang w:val="fr-FR"/>
        </w:rPr>
        <w:t>. Initié</w:t>
      </w:r>
      <w:ins w:id="74" w:author="Mickaël Germain" w:date="2021-10-25T10:42:00Z">
        <w:r w:rsidR="003D0058">
          <w:rPr>
            <w:lang w:val="fr-FR"/>
          </w:rPr>
          <w:t>e</w:t>
        </w:r>
      </w:ins>
      <w:r w:rsidR="004122C1">
        <w:rPr>
          <w:lang w:val="fr-FR"/>
        </w:rPr>
        <w:t xml:space="preserve"> par Facebook en 2017 </w:t>
      </w:r>
      <w:r w:rsidR="004122C1">
        <w:rPr>
          <w:rStyle w:val="Appelnotedebasdep"/>
          <w:lang w:val="fr-FR"/>
        </w:rPr>
        <w:footnoteReference w:id="5"/>
      </w:r>
      <w:r w:rsidRPr="009B3102">
        <w:rPr>
          <w:vertAlign w:val="superscript"/>
          <w:lang w:val="fr-FR"/>
        </w:rPr>
        <w:t xml:space="preserve"> </w:t>
      </w:r>
      <w:r w:rsidRPr="009B3102">
        <w:rPr>
          <w:lang w:val="fr-FR"/>
        </w:rPr>
        <w:t>et soutenue par l’ensemble des acteurs du domaine (IBM, AWS, Microsoft, NVIDIA, Intel, etc.)</w:t>
      </w:r>
      <w:r w:rsidR="004122C1">
        <w:rPr>
          <w:rStyle w:val="Appelnotedebasdep"/>
          <w:lang w:val="fr-FR"/>
        </w:rPr>
        <w:footnoteReference w:id="6"/>
      </w:r>
      <w:r w:rsidRPr="009B3102">
        <w:rPr>
          <w:lang w:val="fr-FR"/>
        </w:rPr>
        <w:t xml:space="preserve">, elle est implémentée par NVIDIA dans la solution applicative du </w:t>
      </w:r>
      <w:proofErr w:type="spellStart"/>
      <w:r w:rsidRPr="009B3102">
        <w:rPr>
          <w:lang w:val="fr-FR"/>
        </w:rPr>
        <w:t>Jetson</w:t>
      </w:r>
      <w:proofErr w:type="spellEnd"/>
      <w:r w:rsidRPr="009B3102">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Pr>
          <w:lang w:val="fr-FR"/>
        </w:rPr>
        <w:t xml:space="preserve"> </w:t>
      </w:r>
      <w:r w:rsidR="004122C1">
        <w:rPr>
          <w:rStyle w:val="Appelnotedebasdep"/>
          <w:lang w:val="fr-FR"/>
        </w:rPr>
        <w:footnoteReference w:id="7"/>
      </w:r>
      <w:r w:rsidRPr="009B3102">
        <w:rPr>
          <w:lang w:val="fr-FR"/>
        </w:rPr>
        <w:t>.</w:t>
      </w:r>
    </w:p>
    <w:p w14:paraId="61881263" w14:textId="77777777" w:rsidR="00A87D2C" w:rsidRPr="009B3102" w:rsidRDefault="00704BFB" w:rsidP="00952DFA">
      <w:pPr>
        <w:pStyle w:val="Titre1"/>
        <w:ind w:left="501" w:hanging="516"/>
        <w:rPr>
          <w:rFonts w:ascii="Times New Roman" w:hAnsi="Times New Roman" w:cs="Times New Roman"/>
        </w:rPr>
      </w:pPr>
      <w:bookmarkStart w:id="75" w:name="_Toc84684415"/>
      <w:r w:rsidRPr="009B3102">
        <w:rPr>
          <w:rFonts w:ascii="Times New Roman" w:hAnsi="Times New Roman" w:cs="Times New Roman"/>
        </w:rPr>
        <w:t xml:space="preserve">Matériel et </w:t>
      </w:r>
      <w:proofErr w:type="spellStart"/>
      <w:r w:rsidRPr="009B3102">
        <w:rPr>
          <w:rFonts w:ascii="Times New Roman" w:hAnsi="Times New Roman" w:cs="Times New Roman"/>
        </w:rPr>
        <w:t>méthodes</w:t>
      </w:r>
      <w:bookmarkEnd w:id="75"/>
      <w:proofErr w:type="spellEnd"/>
    </w:p>
    <w:p w14:paraId="3C364CE9" w14:textId="77777777" w:rsidR="00A87D2C" w:rsidRPr="009B3102" w:rsidRDefault="00704BFB" w:rsidP="00952DFA">
      <w:pPr>
        <w:pStyle w:val="Titre2"/>
        <w:ind w:left="631" w:hanging="646"/>
        <w:rPr>
          <w:rFonts w:cs="Times New Roman"/>
        </w:rPr>
      </w:pPr>
      <w:bookmarkStart w:id="76" w:name="_Toc84684416"/>
      <w:r w:rsidRPr="009B3102">
        <w:rPr>
          <w:rFonts w:cs="Times New Roman"/>
        </w:rPr>
        <w:t xml:space="preserve">Site </w:t>
      </w:r>
      <w:proofErr w:type="spellStart"/>
      <w:r w:rsidRPr="009B3102">
        <w:rPr>
          <w:rFonts w:cs="Times New Roman"/>
        </w:rPr>
        <w:t>d’étude</w:t>
      </w:r>
      <w:bookmarkEnd w:id="76"/>
      <w:proofErr w:type="spellEnd"/>
    </w:p>
    <w:p w14:paraId="0A316489" w14:textId="376B4ECB" w:rsidR="00A87D2C" w:rsidRPr="009B3102" w:rsidRDefault="00704BFB" w:rsidP="00952DFA">
      <w:pPr>
        <w:ind w:left="-3"/>
        <w:rPr>
          <w:lang w:val="fr-FR"/>
        </w:rPr>
      </w:pPr>
      <w:r w:rsidRPr="009B3102">
        <w:rPr>
          <w:lang w:val="fr-FR"/>
        </w:rPr>
        <w:t xml:space="preserve">Le site d’étude se situe dans la ville de Montréal, dans la province du Québec, au Canada, aux coordonnées 45° 31’ 18" N, 73° 32’ 31" O. Montréal est une île qui est séparée </w:t>
      </w:r>
      <w:del w:id="77" w:author="Mickaël Germain" w:date="2021-10-25T09:59:00Z">
        <w:r w:rsidRPr="009B3102" w:rsidDel="009800D1">
          <w:rPr>
            <w:lang w:val="fr-FR"/>
          </w:rPr>
          <w:delText>de sa rive sud</w:delText>
        </w:r>
      </w:del>
      <w:ins w:id="78" w:author="Mickaël Germain" w:date="2021-10-25T09:59:00Z">
        <w:r w:rsidR="009800D1">
          <w:rPr>
            <w:lang w:val="fr-FR"/>
          </w:rPr>
          <w:t>la Rive-Sud</w:t>
        </w:r>
      </w:ins>
      <w:r w:rsidRPr="009B3102">
        <w:rPr>
          <w:lang w:val="fr-FR"/>
        </w:rPr>
        <w:t xml:space="preserve"> par le fleuve Saint-Laurent et de sa rive nord par la rivière des Prairies.</w:t>
      </w:r>
    </w:p>
    <w:p w14:paraId="23EA7FBD" w14:textId="3C046C44" w:rsidR="00A87D2C" w:rsidRPr="009B3102" w:rsidRDefault="00704BFB" w:rsidP="00952DFA">
      <w:pPr>
        <w:ind w:left="-3"/>
        <w:rPr>
          <w:lang w:val="fr-FR"/>
        </w:rPr>
      </w:pPr>
      <w:commentRangeStart w:id="79"/>
      <w:del w:id="80" w:author="Mickaël Germain" w:date="2021-10-25T10:00:00Z">
        <w:r w:rsidRPr="009B3102" w:rsidDel="009800D1">
          <w:rPr>
            <w:lang w:val="fr-FR"/>
          </w:rPr>
          <w:delText xml:space="preserve">Tel que trouvé dans le rapport détaillé sur le projet pilote d’entretien hivernal de la piste multifonctionnelle du pont Jacques-Cartier (PJCCI, 2018b), </w:delText>
        </w:r>
        <w:commentRangeEnd w:id="79"/>
        <w:r w:rsidR="009800D1" w:rsidDel="009800D1">
          <w:rPr>
            <w:rStyle w:val="Marquedecommentaire"/>
          </w:rPr>
          <w:commentReference w:id="79"/>
        </w:r>
      </w:del>
      <w:ins w:id="81" w:author="Mickaël Germain" w:date="2021-10-25T10:00:00Z">
        <w:r w:rsidR="009800D1">
          <w:rPr>
            <w:lang w:val="fr-FR"/>
          </w:rPr>
          <w:t>L</w:t>
        </w:r>
      </w:ins>
      <w:del w:id="82" w:author="Mickaël Germain" w:date="2021-10-25T10:00:00Z">
        <w:r w:rsidRPr="009B3102" w:rsidDel="009800D1">
          <w:rPr>
            <w:lang w:val="fr-FR"/>
          </w:rPr>
          <w:delText>l</w:delText>
        </w:r>
      </w:del>
      <w:r w:rsidRPr="009B3102">
        <w:rPr>
          <w:lang w:val="fr-FR"/>
        </w:rPr>
        <w:t xml:space="preserve">a piste multifonctionnelle du pont </w:t>
      </w:r>
      <w:r w:rsidR="00224AE2">
        <w:rPr>
          <w:lang w:val="fr-FR"/>
        </w:rPr>
        <w:t>Jacques-Cartier</w:t>
      </w:r>
      <w:r w:rsidRPr="009B3102">
        <w:rPr>
          <w:lang w:val="fr-FR"/>
        </w:rPr>
        <w:t xml:space="preserve"> (</w:t>
      </w:r>
      <w:r w:rsidR="0052384B">
        <w:rPr>
          <w:lang w:val="fr-FR"/>
        </w:rPr>
        <w:fldChar w:fldCharType="begin"/>
      </w:r>
      <w:r w:rsidR="0052384B">
        <w:rPr>
          <w:lang w:val="fr-FR"/>
        </w:rPr>
        <w:instrText xml:space="preserve"> REF _Ref84685369 \h </w:instrText>
      </w:r>
      <w:r w:rsidR="0052384B">
        <w:rPr>
          <w:lang w:val="fr-FR"/>
        </w:rPr>
      </w:r>
      <w:r w:rsidR="0052384B">
        <w:rPr>
          <w:lang w:val="fr-FR"/>
        </w:rPr>
        <w:fldChar w:fldCharType="separate"/>
      </w:r>
      <w:r w:rsidR="0052384B" w:rsidRPr="009B3102">
        <w:rPr>
          <w:lang w:val="fr-FR"/>
        </w:rPr>
        <w:t xml:space="preserve">Figure </w:t>
      </w:r>
      <w:r w:rsidR="0052384B">
        <w:rPr>
          <w:noProof/>
          <w:lang w:val="fr-FR"/>
        </w:rPr>
        <w:t>3</w:t>
      </w:r>
      <w:r w:rsidR="0052384B">
        <w:rPr>
          <w:lang w:val="fr-FR"/>
        </w:rPr>
        <w:fldChar w:fldCharType="end"/>
      </w:r>
      <w:r w:rsidRPr="009B3102">
        <w:rPr>
          <w:lang w:val="fr-FR"/>
        </w:rPr>
        <w:t xml:space="preserve">) relie Montréal intramuros, proche de la station de métro De Lorimier / </w:t>
      </w:r>
      <w:proofErr w:type="spellStart"/>
      <w:r w:rsidRPr="009B3102">
        <w:rPr>
          <w:lang w:val="fr-FR"/>
        </w:rPr>
        <w:t>RenéLévesque</w:t>
      </w:r>
      <w:proofErr w:type="spellEnd"/>
      <w:r w:rsidRPr="009B3102">
        <w:rPr>
          <w:lang w:val="fr-FR"/>
        </w:rPr>
        <w:t xml:space="preserve">, et la </w:t>
      </w:r>
      <w:del w:id="83" w:author="Mickaël Germain" w:date="2021-10-25T10:00:00Z">
        <w:r w:rsidRPr="009B3102" w:rsidDel="009800D1">
          <w:rPr>
            <w:lang w:val="fr-FR"/>
          </w:rPr>
          <w:delText>rive sud</w:delText>
        </w:r>
      </w:del>
      <w:ins w:id="84" w:author="Mickaël Germain" w:date="2021-10-25T10:00:00Z">
        <w:r w:rsidR="009800D1">
          <w:rPr>
            <w:lang w:val="fr-FR"/>
          </w:rPr>
          <w:t>Rive-Sud</w:t>
        </w:r>
      </w:ins>
      <w:r w:rsidRPr="009B3102">
        <w:rPr>
          <w:lang w:val="fr-FR"/>
        </w:rPr>
        <w:t>, à Longueuil, proche de la station de métro Longueuil et de son terminal de bus. Elle est longue d’une distance de 2</w:t>
      </w:r>
      <w:ins w:id="85" w:author="Mickaël Germain" w:date="2021-10-25T10:00:00Z">
        <w:r w:rsidR="009800D1">
          <w:rPr>
            <w:lang w:val="fr-FR"/>
          </w:rPr>
          <w:t>,</w:t>
        </w:r>
      </w:ins>
      <w:del w:id="86" w:author="Mickaël Germain" w:date="2021-10-25T10:00:00Z">
        <w:r w:rsidRPr="009B3102" w:rsidDel="009800D1">
          <w:rPr>
            <w:lang w:val="fr-FR"/>
          </w:rPr>
          <w:delText>.</w:delText>
        </w:r>
      </w:del>
      <w:r w:rsidRPr="009B3102">
        <w:rPr>
          <w:lang w:val="fr-FR"/>
        </w:rPr>
        <w:t xml:space="preserve">7 km et est située d’un seul côté du pont, </w:t>
      </w:r>
      <w:r w:rsidRPr="009B3102">
        <w:rPr>
          <w:lang w:val="fr-FR"/>
        </w:rPr>
        <w:lastRenderedPageBreak/>
        <w:t>côté sud (</w:t>
      </w:r>
      <w:r w:rsidR="00A23BE9">
        <w:rPr>
          <w:lang w:val="fr-FR"/>
        </w:rPr>
        <w:fldChar w:fldCharType="begin"/>
      </w:r>
      <w:r w:rsidR="00A23BE9">
        <w:rPr>
          <w:lang w:val="fr-FR"/>
        </w:rPr>
        <w:instrText xml:space="preserve"> REF _Ref84685431 \h </w:instrText>
      </w:r>
      <w:r w:rsidR="00A23BE9">
        <w:rPr>
          <w:lang w:val="fr-FR"/>
        </w:rPr>
      </w:r>
      <w:r w:rsidR="00A23BE9">
        <w:rPr>
          <w:lang w:val="fr-FR"/>
        </w:rPr>
        <w:fldChar w:fldCharType="separate"/>
      </w:r>
      <w:r w:rsidR="00A23BE9" w:rsidRPr="00952DFA">
        <w:rPr>
          <w:lang w:val="fr-FR"/>
        </w:rPr>
        <w:t xml:space="preserve">Figure </w:t>
      </w:r>
      <w:r w:rsidR="00A23BE9">
        <w:rPr>
          <w:noProof/>
          <w:lang w:val="fr-FR"/>
        </w:rPr>
        <w:t>4</w:t>
      </w:r>
      <w:r w:rsidR="00A23BE9">
        <w:rPr>
          <w:lang w:val="fr-FR"/>
        </w:rPr>
        <w:fldChar w:fldCharType="end"/>
      </w:r>
      <w:r w:rsidRPr="009B3102">
        <w:rPr>
          <w:lang w:val="fr-FR"/>
        </w:rPr>
        <w:t xml:space="preserve">). Elle est surtout utilisée par les cyclistes, et moindrement par les passants </w:t>
      </w:r>
      <w:commentRangeStart w:id="87"/>
      <w:r w:rsidRPr="009B3102">
        <w:rPr>
          <w:lang w:val="fr-FR"/>
        </w:rPr>
        <w:t>(PJCCI, 2018b).</w:t>
      </w:r>
      <w:commentRangeEnd w:id="87"/>
      <w:r w:rsidR="009800D1">
        <w:rPr>
          <w:rStyle w:val="Marquedecommentaire"/>
        </w:rPr>
        <w:commentReference w:id="87"/>
      </w:r>
    </w:p>
    <w:p w14:paraId="76333053" w14:textId="33F24963" w:rsidR="00A87D2C" w:rsidRPr="009B3102" w:rsidRDefault="00704BFB" w:rsidP="00952DFA">
      <w:pPr>
        <w:ind w:left="-3"/>
        <w:rPr>
          <w:lang w:val="fr-FR"/>
        </w:rPr>
      </w:pPr>
      <w:r w:rsidRPr="009B3102">
        <w:rPr>
          <w:lang w:val="fr-FR"/>
        </w:rPr>
        <w:t xml:space="preserve">Sa configuration est bien particulière </w:t>
      </w:r>
      <w:commentRangeStart w:id="88"/>
      <w:r w:rsidRPr="009B3102">
        <w:rPr>
          <w:lang w:val="fr-FR"/>
        </w:rPr>
        <w:t xml:space="preserve">(PJCCI, 2018a) </w:t>
      </w:r>
      <w:commentRangeEnd w:id="88"/>
      <w:r w:rsidR="009800D1">
        <w:rPr>
          <w:rStyle w:val="Marquedecommentaire"/>
        </w:rPr>
        <w:commentReference w:id="88"/>
      </w:r>
      <w:r w:rsidRPr="009B3102">
        <w:rPr>
          <w:lang w:val="fr-FR"/>
        </w:rPr>
        <w:t>(</w:t>
      </w:r>
      <w:r w:rsidR="00AD5463">
        <w:rPr>
          <w:lang w:val="fr-FR"/>
        </w:rPr>
        <w:fldChar w:fldCharType="begin"/>
      </w:r>
      <w:r w:rsidR="00AD5463">
        <w:rPr>
          <w:lang w:val="fr-FR"/>
        </w:rPr>
        <w:instrText xml:space="preserve"> REF _Ref84685389 \h </w:instrText>
      </w:r>
      <w:r w:rsidR="00AD5463">
        <w:rPr>
          <w:lang w:val="fr-FR"/>
        </w:rPr>
      </w:r>
      <w:r w:rsidR="00AD5463">
        <w:rPr>
          <w:lang w:val="fr-FR"/>
        </w:rPr>
        <w:fldChar w:fldCharType="separate"/>
      </w:r>
      <w:r w:rsidR="00AD5463" w:rsidRPr="00952DFA">
        <w:rPr>
          <w:lang w:val="fr-FR"/>
        </w:rPr>
        <w:t xml:space="preserve">Figure </w:t>
      </w:r>
      <w:r w:rsidR="00AD5463">
        <w:rPr>
          <w:noProof/>
          <w:lang w:val="fr-FR"/>
        </w:rPr>
        <w:t>5</w:t>
      </w:r>
      <w:r w:rsidR="00AD5463">
        <w:rPr>
          <w:lang w:val="fr-FR"/>
        </w:rPr>
        <w:fldChar w:fldCharType="end"/>
      </w:r>
      <w:r w:rsidRPr="009B3102">
        <w:rPr>
          <w:lang w:val="fr-FR"/>
        </w:rPr>
        <w:t xml:space="preserve">) : elle ne longe pas la route adjacente sur toute sa </w:t>
      </w:r>
      <w:del w:id="89" w:author="Mickaël Germain" w:date="2021-10-25T10:00:00Z">
        <w:r w:rsidRPr="009B3102" w:rsidDel="009800D1">
          <w:rPr>
            <w:lang w:val="fr-FR"/>
          </w:rPr>
          <w:delText>longueur;</w:delText>
        </w:r>
      </w:del>
      <w:proofErr w:type="gramStart"/>
      <w:ins w:id="90" w:author="Mickaël Germain" w:date="2021-10-25T10:00:00Z">
        <w:r w:rsidR="009800D1" w:rsidRPr="009B3102">
          <w:rPr>
            <w:lang w:val="fr-FR"/>
          </w:rPr>
          <w:t>longueur;</w:t>
        </w:r>
      </w:ins>
      <w:proofErr w:type="gramEnd"/>
      <w:r w:rsidRPr="009B3102">
        <w:rPr>
          <w:lang w:val="fr-FR"/>
        </w:rPr>
        <w:t xml:space="preserve"> elle est interrompue par une voie de sortie de l’</w:t>
      </w:r>
      <w:ins w:id="91" w:author="Mickaël Germain" w:date="2021-10-25T10:01:00Z">
        <w:r w:rsidR="009800D1">
          <w:rPr>
            <w:lang w:val="fr-FR"/>
          </w:rPr>
          <w:t>î</w:t>
        </w:r>
      </w:ins>
      <w:del w:id="92" w:author="Mickaël Germain" w:date="2021-10-25T10:01:00Z">
        <w:r w:rsidRPr="009B3102" w:rsidDel="009800D1">
          <w:rPr>
            <w:lang w:val="fr-FR"/>
          </w:rPr>
          <w:delText>i</w:delText>
        </w:r>
      </w:del>
      <w:r w:rsidRPr="009B3102">
        <w:rPr>
          <w:lang w:val="fr-FR"/>
        </w:rPr>
        <w:t>le Notre-Dame; des chicanes sont disposées à certains endroits; sa largeur varie entre 2</w:t>
      </w:r>
      <w:ins w:id="93" w:author="Mickaël Germain" w:date="2021-10-25T10:01:00Z">
        <w:r w:rsidR="009800D1">
          <w:rPr>
            <w:lang w:val="fr-FR"/>
          </w:rPr>
          <w:t>,</w:t>
        </w:r>
      </w:ins>
      <w:del w:id="94" w:author="Mickaël Germain" w:date="2021-10-25T10:01:00Z">
        <w:r w:rsidRPr="009B3102" w:rsidDel="009800D1">
          <w:rPr>
            <w:lang w:val="fr-FR"/>
          </w:rPr>
          <w:delText>.</w:delText>
        </w:r>
      </w:del>
      <w:r w:rsidRPr="009B3102">
        <w:rPr>
          <w:lang w:val="fr-FR"/>
        </w:rPr>
        <w:t>5 m et 1</w:t>
      </w:r>
      <w:ins w:id="95" w:author="Mickaël Germain" w:date="2021-10-25T10:01:00Z">
        <w:r w:rsidR="009800D1">
          <w:rPr>
            <w:lang w:val="fr-FR"/>
          </w:rPr>
          <w:t>,</w:t>
        </w:r>
      </w:ins>
      <w:del w:id="96" w:author="Mickaël Germain" w:date="2021-10-25T10:01:00Z">
        <w:r w:rsidRPr="009B3102" w:rsidDel="009800D1">
          <w:rPr>
            <w:lang w:val="fr-FR"/>
          </w:rPr>
          <w:delText>.</w:delText>
        </w:r>
      </w:del>
      <w:r w:rsidRPr="009B3102">
        <w:rPr>
          <w:lang w:val="fr-FR"/>
        </w:rPr>
        <w:t>8 m; elle possède une pente assez prononcée à certains moments; il y a des courbes assez serrées.</w:t>
      </w:r>
    </w:p>
    <w:p w14:paraId="24D1E8F9" w14:textId="77777777" w:rsidR="00A87D2C" w:rsidRPr="009B3102" w:rsidRDefault="00704BFB" w:rsidP="00952DFA">
      <w:pPr>
        <w:ind w:left="-3"/>
        <w:rPr>
          <w:lang w:val="fr-FR"/>
        </w:rPr>
      </w:pPr>
      <w:r w:rsidRPr="009B3102">
        <w:rPr>
          <w:lang w:val="fr-FR"/>
        </w:rPr>
        <w:t>Elle est fermée l’hiver par mesure de sécurité. Elle est ouverte au début du printemps jusqu’au début de l’hiver, lorsque les conditions ne nécessitent pas d’entretien.</w:t>
      </w:r>
    </w:p>
    <w:p w14:paraId="23E36603" w14:textId="77777777" w:rsidR="00A87D2C" w:rsidRPr="009B3102" w:rsidRDefault="00704BFB" w:rsidP="00952DFA">
      <w:pPr>
        <w:spacing w:after="290" w:line="259" w:lineRule="auto"/>
        <w:jc w:val="left"/>
      </w:pPr>
      <w:r w:rsidRPr="009B3102">
        <w:rPr>
          <w:noProof/>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3"/>
                    <a:stretch>
                      <a:fillRect/>
                    </a:stretch>
                  </pic:blipFill>
                  <pic:spPr>
                    <a:xfrm>
                      <a:off x="0" y="0"/>
                      <a:ext cx="5943714" cy="3935389"/>
                    </a:xfrm>
                    <a:prstGeom prst="rect">
                      <a:avLst/>
                    </a:prstGeom>
                  </pic:spPr>
                </pic:pic>
              </a:graphicData>
            </a:graphic>
          </wp:inline>
        </w:drawing>
      </w:r>
    </w:p>
    <w:p w14:paraId="65CD347D" w14:textId="77777777" w:rsidR="00913187" w:rsidRPr="009B3102" w:rsidRDefault="00913187" w:rsidP="00952DFA">
      <w:pPr>
        <w:pStyle w:val="Lgende"/>
        <w:rPr>
          <w:lang w:val="fr-FR"/>
        </w:rPr>
      </w:pPr>
      <w:bookmarkStart w:id="97" w:name="_Ref84685369"/>
      <w:bookmarkStart w:id="98" w:name="_Toc84684493"/>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3</w:t>
      </w:r>
      <w:r w:rsidRPr="009B3102">
        <w:fldChar w:fldCharType="end"/>
      </w:r>
      <w:bookmarkEnd w:id="97"/>
      <w:r w:rsidRPr="009B3102">
        <w:rPr>
          <w:lang w:val="fr-FR"/>
        </w:rPr>
        <w:t>: Vue aérienne du pont Jacques-Cartier (</w:t>
      </w:r>
      <w:proofErr w:type="spellStart"/>
      <w:r w:rsidRPr="009B3102">
        <w:rPr>
          <w:lang w:val="fr-FR"/>
        </w:rPr>
        <w:t>flickr</w:t>
      </w:r>
      <w:proofErr w:type="spellEnd"/>
      <w:r w:rsidRPr="009B3102">
        <w:rPr>
          <w:lang w:val="fr-FR"/>
        </w:rPr>
        <w:t xml:space="preserve"> PJCCI)</w:t>
      </w:r>
      <w:r w:rsidR="009851D7">
        <w:rPr>
          <w:rStyle w:val="Appelnotedebasdep"/>
          <w:lang w:val="fr-FR"/>
        </w:rPr>
        <w:footnoteReference w:id="8"/>
      </w:r>
      <w:bookmarkEnd w:id="98"/>
    </w:p>
    <w:p w14:paraId="0C63907B" w14:textId="77777777" w:rsidR="00A87D2C" w:rsidRPr="009B3102" w:rsidRDefault="00704BFB" w:rsidP="00952DFA">
      <w:pPr>
        <w:spacing w:after="290" w:line="259" w:lineRule="auto"/>
        <w:jc w:val="left"/>
      </w:pPr>
      <w:r w:rsidRPr="009B3102">
        <w:rPr>
          <w:noProof/>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4"/>
                    <a:stretch>
                      <a:fillRect/>
                    </a:stretch>
                  </pic:blipFill>
                  <pic:spPr>
                    <a:xfrm>
                      <a:off x="0" y="0"/>
                      <a:ext cx="5943493" cy="3341583"/>
                    </a:xfrm>
                    <a:prstGeom prst="rect">
                      <a:avLst/>
                    </a:prstGeom>
                  </pic:spPr>
                </pic:pic>
              </a:graphicData>
            </a:graphic>
          </wp:inline>
        </w:drawing>
      </w:r>
    </w:p>
    <w:p w14:paraId="62AA75D4" w14:textId="77777777" w:rsidR="00A87D2C" w:rsidRPr="009B3102" w:rsidRDefault="00A42990" w:rsidP="00952DFA">
      <w:pPr>
        <w:pStyle w:val="Lgende"/>
        <w:rPr>
          <w:lang w:val="fr-FR"/>
        </w:rPr>
      </w:pPr>
      <w:bookmarkStart w:id="99" w:name="_Ref84685431"/>
      <w:bookmarkStart w:id="100" w:name="_Toc84684494"/>
      <w:r w:rsidRPr="00952DFA">
        <w:rPr>
          <w:lang w:val="fr-FR"/>
        </w:rPr>
        <w:t xml:space="preserve">Figure </w:t>
      </w:r>
      <w:r>
        <w:fldChar w:fldCharType="begin"/>
      </w:r>
      <w:r w:rsidRPr="00952DFA">
        <w:rPr>
          <w:lang w:val="fr-FR"/>
        </w:rPr>
        <w:instrText xml:space="preserve"> SEQ Figure \* ARABIC </w:instrText>
      </w:r>
      <w:r>
        <w:fldChar w:fldCharType="separate"/>
      </w:r>
      <w:r w:rsidR="001D1F25">
        <w:rPr>
          <w:noProof/>
          <w:lang w:val="fr-FR"/>
        </w:rPr>
        <w:t>4</w:t>
      </w:r>
      <w:r>
        <w:fldChar w:fldCharType="end"/>
      </w:r>
      <w:bookmarkEnd w:id="99"/>
      <w:r w:rsidRPr="00952DFA">
        <w:rPr>
          <w:lang w:val="fr-FR"/>
        </w:rPr>
        <w:t xml:space="preserve">: Description de la zone géographique du site d’implémentation : le pont Jacques-Cartier et la piste multifonctionnelle en orange sur le pont (copie-écran </w:t>
      </w:r>
      <w:proofErr w:type="spellStart"/>
      <w:r w:rsidRPr="00952DFA">
        <w:rPr>
          <w:lang w:val="fr-FR"/>
        </w:rPr>
        <w:t>OpenStreetMap</w:t>
      </w:r>
      <w:proofErr w:type="spellEnd"/>
      <w:r w:rsidRPr="00952DFA">
        <w:rPr>
          <w:lang w:val="fr-FR"/>
        </w:rPr>
        <w:t>).</w:t>
      </w:r>
      <w:bookmarkEnd w:id="100"/>
    </w:p>
    <w:p w14:paraId="40773A3B" w14:textId="77777777" w:rsidR="00A87D2C" w:rsidRDefault="00704BFB" w:rsidP="00952DFA">
      <w:pPr>
        <w:spacing w:after="290" w:line="259" w:lineRule="auto"/>
        <w:jc w:val="left"/>
      </w:pPr>
      <w:r w:rsidRPr="009B3102">
        <w:rPr>
          <w:noProof/>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5"/>
                    <a:stretch>
                      <a:fillRect/>
                    </a:stretch>
                  </pic:blipFill>
                  <pic:spPr>
                    <a:xfrm>
                      <a:off x="0" y="0"/>
                      <a:ext cx="5654462" cy="4267518"/>
                    </a:xfrm>
                    <a:prstGeom prst="rect">
                      <a:avLst/>
                    </a:prstGeom>
                  </pic:spPr>
                </pic:pic>
              </a:graphicData>
            </a:graphic>
          </wp:inline>
        </w:drawing>
      </w:r>
    </w:p>
    <w:p w14:paraId="3901B8B5" w14:textId="77777777" w:rsidR="00952DFA" w:rsidRPr="00952DFA" w:rsidRDefault="00952DFA" w:rsidP="00952DFA">
      <w:pPr>
        <w:pStyle w:val="Lgende"/>
        <w:rPr>
          <w:lang w:val="fr-FR"/>
        </w:rPr>
      </w:pPr>
      <w:bookmarkStart w:id="101" w:name="_Ref84685389"/>
      <w:bookmarkStart w:id="102" w:name="_Toc84684495"/>
      <w:r w:rsidRPr="00952DFA">
        <w:rPr>
          <w:lang w:val="fr-FR"/>
        </w:rPr>
        <w:lastRenderedPageBreak/>
        <w:t xml:space="preserve">Figure </w:t>
      </w:r>
      <w:r>
        <w:fldChar w:fldCharType="begin"/>
      </w:r>
      <w:r w:rsidRPr="00952DFA">
        <w:rPr>
          <w:lang w:val="fr-FR"/>
        </w:rPr>
        <w:instrText xml:space="preserve"> SEQ Figure \* ARABIC </w:instrText>
      </w:r>
      <w:r>
        <w:fldChar w:fldCharType="separate"/>
      </w:r>
      <w:r w:rsidR="001D1F25">
        <w:rPr>
          <w:noProof/>
          <w:lang w:val="fr-FR"/>
        </w:rPr>
        <w:t>5</w:t>
      </w:r>
      <w:r>
        <w:fldChar w:fldCharType="end"/>
      </w:r>
      <w:bookmarkEnd w:id="101"/>
      <w:r w:rsidRPr="00952DFA">
        <w:rPr>
          <w:lang w:val="fr-FR"/>
        </w:rPr>
        <w:t>: Schéma de la configuration de la piste multifonctionnelle (PJCCI)</w:t>
      </w:r>
      <w:r w:rsidR="00F14405">
        <w:rPr>
          <w:rStyle w:val="Appelnotedebasdep"/>
          <w:lang w:val="fr-FR"/>
        </w:rPr>
        <w:footnoteReference w:id="9"/>
      </w:r>
      <w:bookmarkEnd w:id="102"/>
    </w:p>
    <w:p w14:paraId="1217D857" w14:textId="77777777" w:rsidR="00A87D2C" w:rsidRPr="00952DFA" w:rsidRDefault="00704BFB" w:rsidP="00546234">
      <w:pPr>
        <w:pStyle w:val="Titre2"/>
        <w:spacing w:line="264" w:lineRule="auto"/>
        <w:ind w:left="634" w:hanging="648"/>
        <w:rPr>
          <w:rFonts w:cs="Times New Roman"/>
          <w:lang w:val="fr-FR"/>
        </w:rPr>
      </w:pPr>
      <w:bookmarkStart w:id="103" w:name="_Toc84684417"/>
      <w:r w:rsidRPr="00952DFA">
        <w:rPr>
          <w:rFonts w:cs="Times New Roman"/>
          <w:lang w:val="fr-FR"/>
        </w:rPr>
        <w:t>Jeux de données et architectures</w:t>
      </w:r>
      <w:bookmarkEnd w:id="103"/>
    </w:p>
    <w:p w14:paraId="37D33A41" w14:textId="77777777" w:rsidR="00A87D2C" w:rsidRPr="00311703" w:rsidRDefault="00704BFB" w:rsidP="00311703">
      <w:pPr>
        <w:pStyle w:val="Titre3"/>
        <w:rPr>
          <w:rFonts w:cs="Times New Roman"/>
        </w:rPr>
      </w:pPr>
      <w:bookmarkStart w:id="104" w:name="_Toc84684418"/>
      <w:proofErr w:type="spellStart"/>
      <w:r w:rsidRPr="00311703">
        <w:rPr>
          <w:rFonts w:cs="Times New Roman"/>
        </w:rPr>
        <w:t>Données</w:t>
      </w:r>
      <w:bookmarkEnd w:id="104"/>
      <w:proofErr w:type="spellEnd"/>
    </w:p>
    <w:p w14:paraId="3D6E8F61" w14:textId="77777777" w:rsidR="00A87D2C" w:rsidRPr="009B3102" w:rsidRDefault="00704BFB" w:rsidP="00952DFA">
      <w:pPr>
        <w:ind w:left="-3"/>
        <w:rPr>
          <w:lang w:val="fr-FR"/>
        </w:rPr>
      </w:pPr>
      <w:r w:rsidRPr="009B3102">
        <w:rPr>
          <w:lang w:val="fr-FR"/>
        </w:rPr>
        <w:t xml:space="preserve">Les ressources mises à disposition par le constructeur du </w:t>
      </w:r>
      <w:proofErr w:type="spellStart"/>
      <w:r w:rsidRPr="009B3102">
        <w:rPr>
          <w:lang w:val="fr-FR"/>
        </w:rPr>
        <w:t>Jetson</w:t>
      </w:r>
      <w:proofErr w:type="spellEnd"/>
      <w:r w:rsidRPr="009B3102">
        <w:rPr>
          <w:lang w:val="fr-FR"/>
        </w:rPr>
        <w:t xml:space="preserve"> Nano, NVIDIA, font référence à des jeux de données qui sont disponibles publiquement.</w:t>
      </w:r>
    </w:p>
    <w:p w14:paraId="557F45D1" w14:textId="77777777" w:rsidR="00A87D2C" w:rsidRPr="009B3102" w:rsidRDefault="00704BFB" w:rsidP="00952DFA">
      <w:pPr>
        <w:ind w:left="-3"/>
        <w:rPr>
          <w:lang w:val="fr-FR"/>
        </w:rPr>
      </w:pPr>
      <w:r w:rsidRPr="009B3102">
        <w:rPr>
          <w:lang w:val="fr-FR"/>
        </w:rPr>
        <w:t xml:space="preserve">En complément des ressources de NVIDIA, deux références scientifiques ont été étudiées, car leurs recherches ont été faites avec le </w:t>
      </w:r>
      <w:proofErr w:type="spellStart"/>
      <w:r w:rsidRPr="009B3102">
        <w:rPr>
          <w:lang w:val="fr-FR"/>
        </w:rPr>
        <w:t>Jetson</w:t>
      </w:r>
      <w:proofErr w:type="spellEnd"/>
      <w:r w:rsidRPr="009B3102">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77777777" w:rsidR="00A87D2C" w:rsidRPr="009B3102" w:rsidRDefault="00704BFB" w:rsidP="00952DFA">
      <w:pPr>
        <w:ind w:left="-3"/>
        <w:rPr>
          <w:lang w:val="fr-FR"/>
        </w:rPr>
      </w:pPr>
      <w:r w:rsidRPr="009B3102">
        <w:rPr>
          <w:lang w:val="fr-FR"/>
        </w:rPr>
        <w:t xml:space="preserve">Il existe sur Internet des forums et des blogues dans lesquels des utilisateurs publient leurs expérimentations de la segmentation sémantique en temps réel avec le </w:t>
      </w:r>
      <w:proofErr w:type="spellStart"/>
      <w:r w:rsidRPr="009B3102">
        <w:rPr>
          <w:lang w:val="fr-FR"/>
        </w:rPr>
        <w:t>Jetson</w:t>
      </w:r>
      <w:proofErr w:type="spellEnd"/>
      <w:r w:rsidRPr="009B3102">
        <w:rPr>
          <w:lang w:val="fr-FR"/>
        </w:rPr>
        <w:t xml:space="preserve"> Nano (Dustin, 2019), ou plus génériquement la segmentation sémantique; des sites comme </w:t>
      </w:r>
      <w:commentRangeStart w:id="105"/>
      <w:r w:rsidRPr="009B3102">
        <w:rPr>
          <w:lang w:val="fr-FR"/>
        </w:rPr>
        <w:t xml:space="preserve">"modelzoo.co" ou "kaggle.com" </w:t>
      </w:r>
      <w:commentRangeEnd w:id="105"/>
      <w:r w:rsidR="009800D1">
        <w:rPr>
          <w:rStyle w:val="Marquedecommentaire"/>
        </w:rPr>
        <w:commentReference w:id="105"/>
      </w:r>
      <w:r w:rsidRPr="009B3102">
        <w:rPr>
          <w:lang w:val="fr-FR"/>
        </w:rPr>
        <w:t>sont des entrepôts de données et d’architectures FCN prêts à être utilisés; une autre option a été d’effectuer une recherche d’images ou de vidéos de la piste multifonctionnelle du pont Jacques</w:t>
      </w:r>
      <w:r w:rsidR="008306D3">
        <w:rPr>
          <w:lang w:val="fr-FR"/>
        </w:rPr>
        <w:t>-</w:t>
      </w:r>
      <w:r w:rsidRPr="009B3102">
        <w:rPr>
          <w:lang w:val="fr-FR"/>
        </w:rPr>
        <w:t>Cartier via les sites de recherche tels que Google.</w:t>
      </w:r>
    </w:p>
    <w:p w14:paraId="1C98244E" w14:textId="77777777" w:rsidR="00A87D2C" w:rsidRPr="009B3102" w:rsidRDefault="00704BFB" w:rsidP="00952DFA">
      <w:pPr>
        <w:spacing w:after="342"/>
        <w:ind w:left="-3"/>
        <w:rPr>
          <w:lang w:val="fr-FR"/>
        </w:rPr>
      </w:pPr>
      <w:commentRangeStart w:id="106"/>
      <w:r w:rsidRPr="009B3102">
        <w:rPr>
          <w:lang w:val="fr-FR"/>
        </w:rPr>
        <w:t xml:space="preserve">L’Association des Piétons et Cyclistes du Pont Jacques-Cartier </w:t>
      </w:r>
      <w:commentRangeEnd w:id="106"/>
      <w:r w:rsidR="009800D1">
        <w:rPr>
          <w:rStyle w:val="Marquedecommentaire"/>
        </w:rPr>
        <w:commentReference w:id="106"/>
      </w:r>
      <w:r w:rsidRPr="009B3102">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Pr>
          <w:lang w:val="fr-FR"/>
        </w:rPr>
        <w:t xml:space="preserve">torisation verbale et écrite. </w:t>
      </w:r>
      <w:commentRangeStart w:id="107"/>
      <w:r w:rsidR="004F2881">
        <w:rPr>
          <w:lang w:val="fr-FR"/>
        </w:rPr>
        <w:t>(D</w:t>
      </w:r>
      <w:r w:rsidRPr="009B3102">
        <w:rPr>
          <w:lang w:val="fr-FR"/>
        </w:rPr>
        <w:t xml:space="preserve">es piétons et cyclistes du pont Jacques-Cartier, </w:t>
      </w:r>
      <w:proofErr w:type="gramStart"/>
      <w:r w:rsidRPr="009B3102">
        <w:rPr>
          <w:lang w:val="fr-FR"/>
        </w:rPr>
        <w:t>2020;</w:t>
      </w:r>
      <w:proofErr w:type="gramEnd"/>
      <w:r w:rsidRPr="009B3102">
        <w:rPr>
          <w:lang w:val="fr-FR"/>
        </w:rPr>
        <w:t xml:space="preserve"> des piétons et cyclistes pont Jacques-Cartier, 2020)</w:t>
      </w:r>
      <w:commentRangeEnd w:id="107"/>
      <w:r w:rsidR="003C3EF0">
        <w:rPr>
          <w:rStyle w:val="Marquedecommentaire"/>
        </w:rPr>
        <w:commentReference w:id="107"/>
      </w:r>
    </w:p>
    <w:p w14:paraId="13B58DFE" w14:textId="77777777" w:rsidR="00A87D2C" w:rsidRPr="00311703" w:rsidRDefault="00704BFB" w:rsidP="00311703">
      <w:pPr>
        <w:pStyle w:val="Titre3"/>
        <w:rPr>
          <w:lang w:val="fr-FR"/>
        </w:rPr>
      </w:pPr>
      <w:bookmarkStart w:id="108" w:name="_Toc84684419"/>
      <w:r w:rsidRPr="00311703">
        <w:rPr>
          <w:lang w:val="fr-FR"/>
        </w:rPr>
        <w:t>Approche prévue pour le traitement des données</w:t>
      </w:r>
      <w:bookmarkEnd w:id="108"/>
    </w:p>
    <w:p w14:paraId="371511F4" w14:textId="5B845F38" w:rsidR="00A87D2C" w:rsidRPr="009B3102" w:rsidRDefault="00704BFB" w:rsidP="00952DFA">
      <w:pPr>
        <w:ind w:left="-3"/>
        <w:rPr>
          <w:lang w:val="fr-FR"/>
        </w:rPr>
      </w:pPr>
      <w:r w:rsidRPr="009B3102">
        <w:rPr>
          <w:lang w:val="fr-FR"/>
        </w:rPr>
        <w:t>Il y a deux phases à cet essai : 1) l</w:t>
      </w:r>
      <w:del w:id="109" w:author="Mickaël Germain" w:date="2021-10-25T10:03:00Z">
        <w:r w:rsidR="00311703" w:rsidDel="003C3EF0">
          <w:rPr>
            <w:lang w:val="fr-FR"/>
          </w:rPr>
          <w:tab/>
        </w:r>
      </w:del>
      <w:r w:rsidRPr="009B3102">
        <w:rPr>
          <w:lang w:val="fr-FR"/>
        </w:rPr>
        <w:t xml:space="preserve">’inférence avec des modèles déjà </w:t>
      </w:r>
      <w:del w:id="110" w:author="Mickaël Germain" w:date="2021-10-25T10:03:00Z">
        <w:r w:rsidRPr="009B3102" w:rsidDel="003C3EF0">
          <w:rPr>
            <w:lang w:val="fr-FR"/>
          </w:rPr>
          <w:delText>prêts</w:delText>
        </w:r>
      </w:del>
      <w:proofErr w:type="gramStart"/>
      <w:ins w:id="111" w:author="Mickaël Germain" w:date="2021-10-25T10:03:00Z">
        <w:r w:rsidR="003C3EF0">
          <w:rPr>
            <w:lang w:val="fr-FR"/>
          </w:rPr>
          <w:t>disponibles</w:t>
        </w:r>
      </w:ins>
      <w:r w:rsidRPr="009B3102">
        <w:rPr>
          <w:lang w:val="fr-FR"/>
        </w:rPr>
        <w:t>;</w:t>
      </w:r>
      <w:proofErr w:type="gramEnd"/>
      <w:r w:rsidRPr="009B3102">
        <w:rPr>
          <w:lang w:val="fr-FR"/>
        </w:rPr>
        <w:t xml:space="preserve"> et 2) l’inférence avec des architectures </w:t>
      </w:r>
      <w:proofErr w:type="spellStart"/>
      <w:r w:rsidRPr="009B3102">
        <w:rPr>
          <w:lang w:val="fr-FR"/>
        </w:rPr>
        <w:t>réentrainées</w:t>
      </w:r>
      <w:proofErr w:type="spellEnd"/>
      <w:r w:rsidRPr="009B3102">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w:t>
      </w:r>
      <w:r w:rsidRPr="009B3102">
        <w:rPr>
          <w:lang w:val="fr-FR"/>
        </w:rPr>
        <w:lastRenderedPageBreak/>
        <w:t>et fiable possible. La résolution et le nombre d’images par seconde de la vidéo sont contrôlés par le logiciel ("driver" en anglais) de la caméra, et sont configurables.</w:t>
      </w:r>
    </w:p>
    <w:p w14:paraId="3E5E9ED3" w14:textId="77777777" w:rsidR="00A87D2C" w:rsidRPr="009B3102" w:rsidRDefault="00704BFB" w:rsidP="00952DFA">
      <w:pPr>
        <w:ind w:left="-3"/>
        <w:rPr>
          <w:lang w:val="fr-FR"/>
        </w:rPr>
      </w:pPr>
      <w:r w:rsidRPr="009B3102">
        <w:rPr>
          <w:lang w:val="fr-FR"/>
        </w:rPr>
        <w:t>Tout cela signifie que les vidéos ou 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p>
    <w:p w14:paraId="4EFFCEAE" w14:textId="77777777" w:rsidR="00A87D2C" w:rsidRPr="009B3102" w:rsidRDefault="00704BFB" w:rsidP="00952DFA">
      <w:pPr>
        <w:ind w:left="-3"/>
        <w:rPr>
          <w:lang w:val="fr-FR"/>
        </w:rPr>
      </w:pPr>
      <w:commentRangeStart w:id="112"/>
      <w:r w:rsidRPr="009B3102">
        <w:rPr>
          <w:lang w:val="fr-FR"/>
        </w:rPr>
        <w:t xml:space="preserve">Certains cadres de développement d’application logicielle d’apprentissage profond </w:t>
      </w:r>
      <w:commentRangeEnd w:id="112"/>
      <w:r w:rsidR="003C3EF0">
        <w:rPr>
          <w:rStyle w:val="Marquedecommentaire"/>
        </w:rPr>
        <w:commentReference w:id="112"/>
      </w:r>
      <w:r w:rsidRPr="009B3102">
        <w:rPr>
          <w:lang w:val="fr-FR"/>
        </w:rPr>
        <w:t>(par exemple "</w:t>
      </w:r>
      <w:proofErr w:type="spellStart"/>
      <w:r w:rsidRPr="009B3102">
        <w:rPr>
          <w:lang w:val="fr-FR"/>
        </w:rPr>
        <w:t>Keras</w:t>
      </w:r>
      <w:proofErr w:type="spellEnd"/>
      <w:r w:rsidRPr="009B3102">
        <w:rPr>
          <w:lang w:val="fr-FR"/>
        </w:rPr>
        <w:t>") offrent l’option d’augmenter automatiquement le jeu de données avec des techniques d’augmentation de données (par exemple la rotation, le redimensionnement, l’effet miroir), ce qui est utile et non négligeable.</w:t>
      </w:r>
    </w:p>
    <w:p w14:paraId="46A8D4BC" w14:textId="77777777" w:rsidR="00F14405" w:rsidRDefault="00704BFB" w:rsidP="00952DFA">
      <w:pPr>
        <w:ind w:left="-3"/>
        <w:rPr>
          <w:lang w:val="fr-FR"/>
        </w:rPr>
      </w:pPr>
      <w:r w:rsidRPr="009B3102">
        <w:rPr>
          <w:lang w:val="fr-FR"/>
        </w:rPr>
        <w:t xml:space="preserve">Voici le tableau </w:t>
      </w:r>
      <w:r w:rsidR="004757E6">
        <w:rPr>
          <w:lang w:val="fr-FR"/>
        </w:rPr>
        <w:t>(</w:t>
      </w:r>
      <w:r w:rsidR="00581E87">
        <w:rPr>
          <w:lang w:val="fr-FR"/>
        </w:rPr>
        <w:fldChar w:fldCharType="begin"/>
      </w:r>
      <w:r w:rsidR="00581E87">
        <w:rPr>
          <w:lang w:val="fr-FR"/>
        </w:rPr>
        <w:instrText xml:space="preserve"> REF _Ref84685013 \h </w:instrText>
      </w:r>
      <w:r w:rsidR="00581E87">
        <w:rPr>
          <w:lang w:val="fr-FR"/>
        </w:rPr>
      </w:r>
      <w:r w:rsidR="00581E87">
        <w:rPr>
          <w:lang w:val="fr-FR"/>
        </w:rPr>
        <w:fldChar w:fldCharType="separate"/>
      </w:r>
      <w:r w:rsidR="00581E87" w:rsidRPr="00581E87">
        <w:rPr>
          <w:lang w:val="fr-FR"/>
        </w:rPr>
        <w:t xml:space="preserve">Tableau </w:t>
      </w:r>
      <w:r w:rsidR="00581E87" w:rsidRPr="00581E87">
        <w:rPr>
          <w:noProof/>
          <w:lang w:val="fr-FR"/>
        </w:rPr>
        <w:t>1</w:t>
      </w:r>
      <w:r w:rsidR="00581E87">
        <w:rPr>
          <w:lang w:val="fr-FR"/>
        </w:rPr>
        <w:fldChar w:fldCharType="end"/>
      </w:r>
      <w:r w:rsidR="004757E6">
        <w:rPr>
          <w:lang w:val="fr-FR"/>
        </w:rPr>
        <w:t>)</w:t>
      </w:r>
      <w:r w:rsidR="00581E87">
        <w:rPr>
          <w:lang w:val="fr-FR"/>
        </w:rPr>
        <w:t xml:space="preserve"> </w:t>
      </w:r>
      <w:r w:rsidRPr="009B3102">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Pr>
          <w:rStyle w:val="Appelnotedebasdep"/>
          <w:lang w:val="fr-FR"/>
        </w:rPr>
        <w:footnoteReference w:id="10"/>
      </w:r>
      <w:r w:rsidRPr="009B3102">
        <w:rPr>
          <w:lang w:val="fr-FR"/>
        </w:rPr>
        <w:t>.</w:t>
      </w:r>
    </w:p>
    <w:p w14:paraId="55F5FCDF" w14:textId="77777777" w:rsidR="00F14405" w:rsidRDefault="00F14405">
      <w:pPr>
        <w:spacing w:line="259" w:lineRule="auto"/>
        <w:jc w:val="left"/>
        <w:rPr>
          <w:lang w:val="fr-FR"/>
        </w:rPr>
      </w:pPr>
      <w:r>
        <w:rPr>
          <w:lang w:val="fr-FR"/>
        </w:rPr>
        <w:br w:type="page"/>
      </w:r>
    </w:p>
    <w:p w14:paraId="58F2E947" w14:textId="77777777" w:rsidR="00A87D2C" w:rsidRPr="009B3102" w:rsidRDefault="00A87D2C" w:rsidP="00952DFA">
      <w:pPr>
        <w:ind w:left="-3"/>
        <w:rPr>
          <w:lang w:val="fr-FR"/>
        </w:rPr>
      </w:pPr>
    </w:p>
    <w:p w14:paraId="79EC22B4" w14:textId="77777777" w:rsidR="00A87D2C" w:rsidRPr="00F14405" w:rsidRDefault="00546234" w:rsidP="00546234">
      <w:pPr>
        <w:pStyle w:val="Lgende"/>
        <w:rPr>
          <w:sz w:val="24"/>
        </w:rPr>
      </w:pPr>
      <w:bookmarkStart w:id="113" w:name="_Ref84685013"/>
      <w:bookmarkStart w:id="114" w:name="_Toc84685157"/>
      <w:commentRangeStart w:id="115"/>
      <w:r w:rsidRPr="00F14405">
        <w:rPr>
          <w:sz w:val="24"/>
        </w:rPr>
        <w:t>Table</w:t>
      </w:r>
      <w:r w:rsidR="004757E6">
        <w:rPr>
          <w:sz w:val="24"/>
        </w:rPr>
        <w:t>au</w:t>
      </w:r>
      <w:r w:rsidRPr="00F14405">
        <w:rPr>
          <w:sz w:val="24"/>
        </w:rPr>
        <w:t xml:space="preserve"> </w:t>
      </w:r>
      <w:r w:rsidRPr="00F14405">
        <w:rPr>
          <w:sz w:val="24"/>
        </w:rPr>
        <w:fldChar w:fldCharType="begin"/>
      </w:r>
      <w:r w:rsidRPr="00F14405">
        <w:rPr>
          <w:sz w:val="24"/>
        </w:rPr>
        <w:instrText xml:space="preserve"> SEQ Table \* ARABIC </w:instrText>
      </w:r>
      <w:r w:rsidRPr="00F14405">
        <w:rPr>
          <w:sz w:val="24"/>
        </w:rPr>
        <w:fldChar w:fldCharType="separate"/>
      </w:r>
      <w:r w:rsidR="00FA6619">
        <w:rPr>
          <w:noProof/>
          <w:sz w:val="24"/>
        </w:rPr>
        <w:t>1</w:t>
      </w:r>
      <w:r w:rsidRPr="00F14405">
        <w:rPr>
          <w:sz w:val="24"/>
        </w:rPr>
        <w:fldChar w:fldCharType="end"/>
      </w:r>
      <w:bookmarkEnd w:id="113"/>
      <w:r w:rsidRPr="00F14405">
        <w:rPr>
          <w:sz w:val="24"/>
        </w:rPr>
        <w:t xml:space="preserve">: Tableau des </w:t>
      </w:r>
      <w:proofErr w:type="spellStart"/>
      <w:r w:rsidRPr="00F14405">
        <w:rPr>
          <w:sz w:val="24"/>
        </w:rPr>
        <w:t>données</w:t>
      </w:r>
      <w:bookmarkEnd w:id="114"/>
      <w:commentRangeEnd w:id="115"/>
      <w:proofErr w:type="spellEnd"/>
      <w:r w:rsidR="003C3EF0">
        <w:rPr>
          <w:rStyle w:val="Marquedecommentaire"/>
          <w:i w:val="0"/>
          <w:iCs w:val="0"/>
          <w:color w:val="000000"/>
        </w:rPr>
        <w:commentReference w:id="115"/>
      </w: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14:paraId="59ADA8E9" w14:textId="77777777">
        <w:trPr>
          <w:trHeight w:val="369"/>
        </w:trPr>
        <w:tc>
          <w:tcPr>
            <w:tcW w:w="363" w:type="dxa"/>
            <w:tcBorders>
              <w:top w:val="nil"/>
              <w:left w:val="nil"/>
              <w:bottom w:val="single" w:sz="6" w:space="0" w:color="000000"/>
              <w:right w:val="single" w:sz="3" w:space="0" w:color="000000"/>
            </w:tcBorders>
          </w:tcPr>
          <w:p w14:paraId="72FC5264" w14:textId="77777777" w:rsidR="00A87D2C" w:rsidRPr="009B3102" w:rsidRDefault="00A87D2C" w:rsidP="00952DFA">
            <w:pPr>
              <w:spacing w:after="160" w:line="259" w:lineRule="auto"/>
              <w:jc w:val="left"/>
            </w:pPr>
          </w:p>
        </w:tc>
        <w:tc>
          <w:tcPr>
            <w:tcW w:w="8612" w:type="dxa"/>
            <w:tcBorders>
              <w:top w:val="nil"/>
              <w:left w:val="single" w:sz="3" w:space="0" w:color="000000"/>
              <w:bottom w:val="single" w:sz="6" w:space="0" w:color="000000"/>
              <w:right w:val="nil"/>
            </w:tcBorders>
          </w:tcPr>
          <w:p w14:paraId="54F1C209"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2D134A" w14:paraId="04A513E7" w14:textId="77777777">
        <w:trPr>
          <w:trHeight w:val="3993"/>
        </w:trPr>
        <w:tc>
          <w:tcPr>
            <w:tcW w:w="363" w:type="dxa"/>
            <w:tcBorders>
              <w:top w:val="single" w:sz="6" w:space="0" w:color="000000"/>
              <w:left w:val="nil"/>
              <w:bottom w:val="single" w:sz="3" w:space="0" w:color="000000"/>
              <w:right w:val="single" w:sz="3" w:space="0" w:color="000000"/>
            </w:tcBorders>
          </w:tcPr>
          <w:p w14:paraId="7635E415" w14:textId="77777777" w:rsidR="00A87D2C" w:rsidRPr="009B3102" w:rsidRDefault="00704BFB" w:rsidP="00952DFA">
            <w:pPr>
              <w:spacing w:line="259" w:lineRule="auto"/>
              <w:jc w:val="left"/>
            </w:pPr>
            <w:r w:rsidRPr="009B3102">
              <w:t>1</w:t>
            </w:r>
          </w:p>
        </w:tc>
        <w:tc>
          <w:tcPr>
            <w:tcW w:w="8612" w:type="dxa"/>
            <w:tcBorders>
              <w:top w:val="single" w:sz="6" w:space="0" w:color="000000"/>
              <w:left w:val="single" w:sz="3" w:space="0" w:color="000000"/>
              <w:bottom w:val="single" w:sz="3" w:space="0" w:color="000000"/>
              <w:right w:val="nil"/>
            </w:tcBorders>
          </w:tcPr>
          <w:p w14:paraId="0C7BF9FC"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SegNet</w:t>
            </w:r>
            <w:proofErr w:type="spellEnd"/>
          </w:p>
          <w:p w14:paraId="0B31F1DF" w14:textId="77777777"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Caffe</w:t>
            </w:r>
            <w:proofErr w:type="spellEnd"/>
          </w:p>
          <w:p w14:paraId="1618A9C4"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CamVid</w:t>
            </w:r>
            <w:proofErr w:type="spellEnd"/>
          </w:p>
          <w:p w14:paraId="4B358F0E" w14:textId="77777777" w:rsidR="00A87D2C" w:rsidRPr="009B3102" w:rsidRDefault="00704BFB" w:rsidP="00952DFA">
            <w:pPr>
              <w:spacing w:after="46" w:line="259" w:lineRule="auto"/>
              <w:ind w:left="124"/>
              <w:jc w:val="left"/>
            </w:pPr>
            <w:proofErr w:type="spellStart"/>
            <w:r w:rsidRPr="009B3102">
              <w:t>Vidéo</w:t>
            </w:r>
            <w:proofErr w:type="spellEnd"/>
            <w:r w:rsidRPr="009B3102">
              <w:t xml:space="preserve"> : 10 minutes</w:t>
            </w:r>
          </w:p>
          <w:p w14:paraId="60BDF788" w14:textId="77777777" w:rsidR="00A87D2C" w:rsidRPr="009B3102" w:rsidRDefault="00704BFB" w:rsidP="00952DFA">
            <w:pPr>
              <w:spacing w:line="259" w:lineRule="auto"/>
              <w:ind w:left="124"/>
              <w:jc w:val="left"/>
            </w:pPr>
            <w:proofErr w:type="spellStart"/>
            <w:r w:rsidRPr="009B3102">
              <w:t>Résolution</w:t>
            </w:r>
            <w:proofErr w:type="spellEnd"/>
            <w:r w:rsidRPr="009B3102">
              <w:t>/s : HD</w:t>
            </w:r>
          </w:p>
          <w:p w14:paraId="72CE0860"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5BFE6214" wp14:editId="490570A2">
                      <wp:extent cx="5314074" cy="5055"/>
                      <wp:effectExtent l="0" t="0" r="0" b="0"/>
                      <wp:docPr id="45603" name="Group 4560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891" name="Shape 8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2CCA24" id="Group 4560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AzSOnGACAADUBQAADgAAAAAAAAAAAAAAAAAuAgAAZHJzL2Uyb0RvYy54&#10;bWxQSwECLQAUAAYACAAAACEAA5sSLtoAAAACAQAADwAAAAAAAAAAAAAAAAC6BAAAZHJzL2Rvd25y&#10;ZXYueG1sUEsFBgAAAAAEAAQA8wAAAMEFAAAAAA==&#10;">
                      <v:shape id="Shape 8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65244142" w14:textId="77777777" w:rsidR="00A87D2C" w:rsidRPr="009B3102" w:rsidRDefault="00704BFB" w:rsidP="00952DFA">
            <w:pPr>
              <w:spacing w:line="297" w:lineRule="auto"/>
              <w:ind w:left="124"/>
              <w:rPr>
                <w:lang w:val="fr-FR"/>
              </w:rPr>
            </w:pPr>
            <w:proofErr w:type="spellStart"/>
            <w:r w:rsidRPr="009B3102">
              <w:rPr>
                <w:lang w:val="fr-FR"/>
              </w:rPr>
              <w:t>SegNet</w:t>
            </w:r>
            <w:proofErr w:type="spellEnd"/>
            <w:r w:rsidRPr="009B3102">
              <w:rPr>
                <w:lang w:val="fr-FR"/>
              </w:rPr>
              <w:t xml:space="preserve"> est un réseau qui a été créé pour la segmentation sémantique de vidéos. Il a été entrainé avec le jeu de données de </w:t>
            </w:r>
            <w:proofErr w:type="spellStart"/>
            <w:r w:rsidRPr="009B3102">
              <w:rPr>
                <w:lang w:val="fr-FR"/>
              </w:rPr>
              <w:t>CamVid</w:t>
            </w:r>
            <w:proofErr w:type="spellEnd"/>
            <w:r w:rsidRPr="009B3102">
              <w:rPr>
                <w:lang w:val="fr-FR"/>
              </w:rPr>
              <w:t xml:space="preserve">, qui procurent des vidéos de la route avec la même perspective que le conducteur du véhicule. Une architecture entrainée est disponible pour le </w:t>
            </w:r>
            <w:proofErr w:type="spellStart"/>
            <w:r w:rsidRPr="009B3102">
              <w:rPr>
                <w:lang w:val="fr-FR"/>
              </w:rPr>
              <w:t>Jetson</w:t>
            </w:r>
            <w:proofErr w:type="spellEnd"/>
            <w:r w:rsidRPr="009B3102">
              <w:rPr>
                <w:lang w:val="fr-FR"/>
              </w:rPr>
              <w:t xml:space="preserve"> Nano.</w:t>
            </w:r>
          </w:p>
          <w:p w14:paraId="3AE880E1" w14:textId="77777777" w:rsidR="00A87D2C" w:rsidRPr="009B3102" w:rsidRDefault="00704BFB" w:rsidP="00952DFA">
            <w:pPr>
              <w:spacing w:line="259" w:lineRule="auto"/>
              <w:ind w:left="124"/>
              <w:jc w:val="left"/>
              <w:rPr>
                <w:lang w:val="fr-FR"/>
              </w:rPr>
            </w:pPr>
            <w:r w:rsidRPr="009B3102">
              <w:rPr>
                <w:sz w:val="20"/>
                <w:lang w:val="fr-FR"/>
              </w:rPr>
              <w:t>https://github.com/alexgkendall/SegNet-Tutorial https://github.com/PengKiKi/camvid</w:t>
            </w:r>
          </w:p>
        </w:tc>
      </w:tr>
      <w:tr w:rsidR="00A87D2C" w:rsidRPr="002D134A" w14:paraId="75BF9B19" w14:textId="77777777">
        <w:trPr>
          <w:trHeight w:val="4350"/>
        </w:trPr>
        <w:tc>
          <w:tcPr>
            <w:tcW w:w="363" w:type="dxa"/>
            <w:tcBorders>
              <w:top w:val="single" w:sz="3" w:space="0" w:color="000000"/>
              <w:left w:val="nil"/>
              <w:bottom w:val="single" w:sz="3" w:space="0" w:color="000000"/>
              <w:right w:val="single" w:sz="3" w:space="0" w:color="000000"/>
            </w:tcBorders>
          </w:tcPr>
          <w:p w14:paraId="4BF9486E" w14:textId="77777777" w:rsidR="00A87D2C" w:rsidRPr="009B3102" w:rsidRDefault="00704BFB" w:rsidP="00952DFA">
            <w:pPr>
              <w:spacing w:line="259" w:lineRule="auto"/>
              <w:jc w:val="left"/>
            </w:pPr>
            <w:r w:rsidRPr="009B3102">
              <w:t>2</w:t>
            </w:r>
          </w:p>
        </w:tc>
        <w:tc>
          <w:tcPr>
            <w:tcW w:w="8612" w:type="dxa"/>
            <w:tcBorders>
              <w:top w:val="single" w:sz="3" w:space="0" w:color="000000"/>
              <w:left w:val="single" w:sz="3" w:space="0" w:color="000000"/>
              <w:bottom w:val="single" w:sz="3" w:space="0" w:color="000000"/>
              <w:right w:val="nil"/>
            </w:tcBorders>
          </w:tcPr>
          <w:p w14:paraId="355C70B0"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MFANet</w:t>
            </w:r>
            <w:proofErr w:type="spellEnd"/>
          </w:p>
          <w:p w14:paraId="365BE9C7" w14:textId="77777777" w:rsidR="00A87D2C" w:rsidRPr="009B3102" w:rsidRDefault="00704BFB" w:rsidP="00952DFA">
            <w:pPr>
              <w:spacing w:after="46" w:line="259" w:lineRule="auto"/>
              <w:ind w:left="124"/>
              <w:jc w:val="left"/>
              <w:rPr>
                <w:lang w:val="fr-FR"/>
              </w:rPr>
            </w:pPr>
            <w:r w:rsidRPr="009B3102">
              <w:rPr>
                <w:lang w:val="fr-FR"/>
              </w:rPr>
              <w:t>Plateforme : Inconnue</w:t>
            </w:r>
          </w:p>
          <w:p w14:paraId="7F2448F6"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Cityscapes</w:t>
            </w:r>
            <w:proofErr w:type="spellEnd"/>
          </w:p>
          <w:p w14:paraId="2E10051F"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25 000</w:t>
            </w:r>
          </w:p>
          <w:p w14:paraId="37A14490"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512x1024</w:t>
            </w:r>
          </w:p>
          <w:p w14:paraId="40D01B09"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70BEC8BF" wp14:editId="622835AE">
                      <wp:extent cx="5314074" cy="5055"/>
                      <wp:effectExtent l="0" t="0" r="0" b="0"/>
                      <wp:docPr id="45884" name="Group 45884"/>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07" name="Shape 907"/>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54F92C" id="Group 45884"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CBI3ZmXwIAANQFAAAOAAAAAAAAAAAAAAAAAC4CAABkcnMvZTJvRG9jLnht&#10;bFBLAQItABQABgAIAAAAIQADmxIu2gAAAAIBAAAPAAAAAAAAAAAAAAAAALkEAABkcnMvZG93bnJl&#10;di54bWxQSwUGAAAAAAQABADzAAAAwAUAAAAA&#10;">
                      <v:shape id="Shape 907"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14:paraId="0AA9F021" w14:textId="77777777" w:rsidR="00A87D2C" w:rsidRPr="009B3102" w:rsidRDefault="00704BFB" w:rsidP="00952DFA">
            <w:pPr>
              <w:spacing w:line="297" w:lineRule="auto"/>
              <w:ind w:left="124"/>
              <w:rPr>
                <w:lang w:val="fr-FR"/>
              </w:rPr>
            </w:pPr>
            <w:proofErr w:type="spellStart"/>
            <w:proofErr w:type="gramStart"/>
            <w:r w:rsidRPr="009B3102">
              <w:rPr>
                <w:lang w:val="fr-FR"/>
              </w:rPr>
              <w:t>MFANet</w:t>
            </w:r>
            <w:proofErr w:type="spellEnd"/>
            <w:r w:rsidRPr="009B3102">
              <w:rPr>
                <w:lang w:val="fr-FR"/>
              </w:rPr>
              <w:t>(</w:t>
            </w:r>
            <w:proofErr w:type="gramEnd"/>
            <w:r w:rsidRPr="009B3102">
              <w:rPr>
                <w:lang w:val="fr-FR"/>
              </w:rPr>
              <w:t xml:space="preserve">Zheng et al., 2020) est un réseau qui a été créé en 2019 pour la segmentation sémantique sur des appareils tel que le </w:t>
            </w:r>
            <w:proofErr w:type="spellStart"/>
            <w:r w:rsidRPr="009B3102">
              <w:rPr>
                <w:lang w:val="fr-FR"/>
              </w:rPr>
              <w:t>Jetson</w:t>
            </w:r>
            <w:proofErr w:type="spellEnd"/>
            <w:r w:rsidRPr="009B3102">
              <w:rPr>
                <w:lang w:val="fr-FR"/>
              </w:rPr>
              <w:t xml:space="preserve"> Nano. Il a été entrainé avec le jeu de données de </w:t>
            </w:r>
            <w:proofErr w:type="spellStart"/>
            <w:r w:rsidRPr="009B3102">
              <w:rPr>
                <w:lang w:val="fr-FR"/>
              </w:rPr>
              <w:t>Cityscapes</w:t>
            </w:r>
            <w:proofErr w:type="spellEnd"/>
            <w:r w:rsidRPr="009B3102">
              <w:rPr>
                <w:lang w:val="fr-FR"/>
              </w:rPr>
              <w:t xml:space="preserve">, qui procurent des images de scènes urbaines. </w:t>
            </w:r>
            <w:proofErr w:type="spellStart"/>
            <w:r w:rsidRPr="009B3102">
              <w:rPr>
                <w:lang w:val="fr-FR"/>
              </w:rPr>
              <w:t>Cityscapes</w:t>
            </w:r>
            <w:proofErr w:type="spellEnd"/>
            <w:r w:rsidRPr="009B3102">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9B3102">
              <w:rPr>
                <w:lang w:val="fr-FR"/>
              </w:rPr>
              <w:t>Jetson</w:t>
            </w:r>
            <w:proofErr w:type="spellEnd"/>
            <w:r w:rsidRPr="009B3102">
              <w:rPr>
                <w:lang w:val="fr-FR"/>
              </w:rPr>
              <w:t xml:space="preserve"> Nano.</w:t>
            </w:r>
          </w:p>
          <w:p w14:paraId="346DDCE2" w14:textId="77777777" w:rsidR="00A87D2C" w:rsidRPr="009B3102" w:rsidRDefault="00704BFB" w:rsidP="00952DFA">
            <w:pPr>
              <w:spacing w:line="259" w:lineRule="auto"/>
              <w:ind w:left="124"/>
              <w:jc w:val="left"/>
              <w:rPr>
                <w:lang w:val="fr-FR"/>
              </w:rPr>
            </w:pPr>
            <w:r w:rsidRPr="009B3102">
              <w:rPr>
                <w:lang w:val="fr-FR"/>
              </w:rPr>
              <w:t>leejy@ustb.edu.cn</w:t>
            </w:r>
          </w:p>
        </w:tc>
      </w:tr>
      <w:tr w:rsidR="00A87D2C" w:rsidRPr="002D134A" w14:paraId="289FBF11" w14:textId="77777777">
        <w:trPr>
          <w:trHeight w:val="2905"/>
        </w:trPr>
        <w:tc>
          <w:tcPr>
            <w:tcW w:w="363" w:type="dxa"/>
            <w:tcBorders>
              <w:top w:val="single" w:sz="3" w:space="0" w:color="000000"/>
              <w:left w:val="nil"/>
              <w:bottom w:val="single" w:sz="3" w:space="0" w:color="000000"/>
              <w:right w:val="single" w:sz="3" w:space="0" w:color="000000"/>
            </w:tcBorders>
          </w:tcPr>
          <w:p w14:paraId="52ADF57B" w14:textId="77777777" w:rsidR="00A87D2C" w:rsidRPr="009B3102" w:rsidRDefault="00704BFB" w:rsidP="00952DFA">
            <w:pPr>
              <w:spacing w:line="259" w:lineRule="auto"/>
              <w:jc w:val="left"/>
            </w:pPr>
            <w:r w:rsidRPr="009B3102">
              <w:lastRenderedPageBreak/>
              <w:t>3</w:t>
            </w:r>
          </w:p>
        </w:tc>
        <w:tc>
          <w:tcPr>
            <w:tcW w:w="8612" w:type="dxa"/>
            <w:tcBorders>
              <w:top w:val="single" w:sz="3" w:space="0" w:color="000000"/>
              <w:left w:val="single" w:sz="3" w:space="0" w:color="000000"/>
              <w:bottom w:val="single" w:sz="3" w:space="0" w:color="000000"/>
              <w:right w:val="nil"/>
            </w:tcBorders>
          </w:tcPr>
          <w:p w14:paraId="76AF62FF"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MAVNet</w:t>
            </w:r>
            <w:proofErr w:type="spellEnd"/>
          </w:p>
          <w:p w14:paraId="4175BF62" w14:textId="77777777" w:rsidR="00A87D2C" w:rsidRPr="009B3102" w:rsidRDefault="00704BFB" w:rsidP="00952DFA">
            <w:pPr>
              <w:spacing w:after="46" w:line="259" w:lineRule="auto"/>
              <w:ind w:left="124"/>
              <w:jc w:val="left"/>
              <w:rPr>
                <w:lang w:val="fr-FR"/>
              </w:rPr>
            </w:pPr>
            <w:r w:rsidRPr="009B3102">
              <w:rPr>
                <w:lang w:val="fr-FR"/>
              </w:rPr>
              <w:t>Plateforme : Inconnue</w:t>
            </w:r>
          </w:p>
          <w:p w14:paraId="5D3BD80F" w14:textId="77777777" w:rsidR="00A87D2C" w:rsidRPr="009B3102" w:rsidRDefault="00704BFB" w:rsidP="00952DFA">
            <w:pPr>
              <w:spacing w:after="46" w:line="259" w:lineRule="auto"/>
              <w:ind w:left="124"/>
              <w:jc w:val="left"/>
              <w:rPr>
                <w:lang w:val="fr-FR"/>
              </w:rPr>
            </w:pPr>
            <w:r w:rsidRPr="009B3102">
              <w:rPr>
                <w:lang w:val="fr-FR"/>
              </w:rPr>
              <w:t xml:space="preserve">Jeux de données : drone et </w:t>
            </w:r>
            <w:proofErr w:type="spellStart"/>
            <w:r w:rsidRPr="009B3102">
              <w:rPr>
                <w:lang w:val="fr-FR"/>
              </w:rPr>
              <w:t>penstock</w:t>
            </w:r>
            <w:proofErr w:type="spellEnd"/>
          </w:p>
          <w:p w14:paraId="5BDC9FE6"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1008 et 138</w:t>
            </w:r>
          </w:p>
          <w:p w14:paraId="39EF1C56"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1024x1280</w:t>
            </w:r>
          </w:p>
          <w:p w14:paraId="251EEAA8"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BA03C70" wp14:editId="0D3B6191">
                      <wp:extent cx="5314074" cy="5055"/>
                      <wp:effectExtent l="0" t="0" r="0" b="0"/>
                      <wp:docPr id="46215" name="Group 46215"/>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24" name="Shape 92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1FAD6F" id="Group 46215"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MdKMmWACAADUBQAADgAAAAAAAAAAAAAAAAAuAgAAZHJzL2Uyb0RvYy54&#10;bWxQSwECLQAUAAYACAAAACEAA5sSLtoAAAACAQAADwAAAAAAAAAAAAAAAAC6BAAAZHJzL2Rvd25y&#10;ZXYueG1sUEsFBgAAAAAEAAQA8wAAAMEFAAAAAA==&#10;">
                      <v:shape id="Shape 92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2E1CF996" w14:textId="77777777" w:rsidR="00A87D2C" w:rsidRPr="009B3102" w:rsidRDefault="00704BFB" w:rsidP="00952DFA">
            <w:pPr>
              <w:spacing w:line="259" w:lineRule="auto"/>
              <w:ind w:left="124"/>
              <w:rPr>
                <w:lang w:val="fr-FR"/>
              </w:rPr>
            </w:pPr>
            <w:proofErr w:type="spellStart"/>
            <w:proofErr w:type="gramStart"/>
            <w:r w:rsidRPr="009B3102">
              <w:rPr>
                <w:lang w:val="fr-FR"/>
              </w:rPr>
              <w:t>MAVNet</w:t>
            </w:r>
            <w:proofErr w:type="spellEnd"/>
            <w:r w:rsidRPr="009B3102">
              <w:rPr>
                <w:lang w:val="fr-FR"/>
              </w:rPr>
              <w:t>(</w:t>
            </w:r>
            <w:proofErr w:type="gramEnd"/>
            <w:r w:rsidRPr="009B3102">
              <w:rPr>
                <w:lang w:val="fr-FR"/>
              </w:rPr>
              <w:t xml:space="preserve">Nguyen et al., 2019) a été entrainé avec deux jeux de données pour être utilisé par le </w:t>
            </w:r>
            <w:proofErr w:type="spellStart"/>
            <w:r w:rsidRPr="009B3102">
              <w:rPr>
                <w:lang w:val="fr-FR"/>
              </w:rPr>
              <w:t>Jetson</w:t>
            </w:r>
            <w:proofErr w:type="spellEnd"/>
            <w:r w:rsidRPr="009B3102">
              <w:rPr>
                <w:lang w:val="fr-FR"/>
              </w:rPr>
              <w:t xml:space="preserve"> Nano monté sur des "micro </w:t>
            </w:r>
            <w:proofErr w:type="spellStart"/>
            <w:r w:rsidRPr="009B3102">
              <w:rPr>
                <w:lang w:val="fr-FR"/>
              </w:rPr>
              <w:t>Aerial</w:t>
            </w:r>
            <w:proofErr w:type="spellEnd"/>
            <w:r w:rsidRPr="009B3102">
              <w:rPr>
                <w:lang w:val="fr-FR"/>
              </w:rPr>
              <w:t xml:space="preserve"> </w:t>
            </w:r>
            <w:proofErr w:type="spellStart"/>
            <w:r w:rsidRPr="009B3102">
              <w:rPr>
                <w:lang w:val="fr-FR"/>
              </w:rPr>
              <w:t>Vehicles</w:t>
            </w:r>
            <w:proofErr w:type="spellEnd"/>
            <w:r w:rsidRPr="009B3102">
              <w:rPr>
                <w:lang w:val="fr-FR"/>
              </w:rPr>
              <w:t xml:space="preserve"> (</w:t>
            </w:r>
            <w:proofErr w:type="spellStart"/>
            <w:r w:rsidRPr="009B3102">
              <w:rPr>
                <w:lang w:val="fr-FR"/>
              </w:rPr>
              <w:t>MAVs</w:t>
            </w:r>
            <w:proofErr w:type="spellEnd"/>
            <w:r w:rsidRPr="009B3102">
              <w:rPr>
                <w:lang w:val="fr-FR"/>
              </w:rPr>
              <w:t xml:space="preserve">)". </w:t>
            </w:r>
            <w:r w:rsidRPr="009B3102">
              <w:rPr>
                <w:sz w:val="20"/>
                <w:lang w:val="fr-FR"/>
              </w:rPr>
              <w:t>https://github.com/tynguyen/MAVNet</w:t>
            </w:r>
          </w:p>
        </w:tc>
      </w:tr>
    </w:tbl>
    <w:p w14:paraId="1371C545" w14:textId="77777777" w:rsidR="00A87D2C" w:rsidRPr="009B3102" w:rsidRDefault="00A87D2C" w:rsidP="00952DFA">
      <w:pPr>
        <w:spacing w:after="0" w:line="259" w:lineRule="auto"/>
        <w:ind w:left="-1440"/>
        <w:jc w:val="left"/>
        <w:rPr>
          <w:lang w:val="fr-FR"/>
        </w:rPr>
      </w:pP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14:paraId="55D59E8A" w14:textId="77777777">
        <w:trPr>
          <w:trHeight w:val="365"/>
        </w:trPr>
        <w:tc>
          <w:tcPr>
            <w:tcW w:w="363" w:type="dxa"/>
            <w:tcBorders>
              <w:top w:val="nil"/>
              <w:left w:val="nil"/>
              <w:bottom w:val="single" w:sz="3" w:space="0" w:color="000000"/>
              <w:right w:val="single" w:sz="3" w:space="0" w:color="000000"/>
            </w:tcBorders>
          </w:tcPr>
          <w:p w14:paraId="0EA9B698" w14:textId="77777777"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14:paraId="1FCEA67C"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2D134A" w14:paraId="604F1DE1" w14:textId="77777777">
        <w:trPr>
          <w:trHeight w:val="3989"/>
        </w:trPr>
        <w:tc>
          <w:tcPr>
            <w:tcW w:w="363" w:type="dxa"/>
            <w:tcBorders>
              <w:top w:val="single" w:sz="3" w:space="0" w:color="000000"/>
              <w:left w:val="nil"/>
              <w:bottom w:val="single" w:sz="3" w:space="0" w:color="000000"/>
              <w:right w:val="single" w:sz="3" w:space="0" w:color="000000"/>
            </w:tcBorders>
          </w:tcPr>
          <w:p w14:paraId="7F2FF683" w14:textId="77777777" w:rsidR="00A87D2C" w:rsidRPr="009B3102" w:rsidRDefault="00704BFB" w:rsidP="00952DFA">
            <w:pPr>
              <w:spacing w:line="259" w:lineRule="auto"/>
              <w:jc w:val="left"/>
            </w:pPr>
            <w:r w:rsidRPr="009B3102">
              <w:t>4</w:t>
            </w:r>
          </w:p>
        </w:tc>
        <w:tc>
          <w:tcPr>
            <w:tcW w:w="8612" w:type="dxa"/>
            <w:tcBorders>
              <w:top w:val="single" w:sz="3" w:space="0" w:color="000000"/>
              <w:left w:val="single" w:sz="3" w:space="0" w:color="000000"/>
              <w:bottom w:val="single" w:sz="3" w:space="0" w:color="000000"/>
              <w:right w:val="nil"/>
            </w:tcBorders>
          </w:tcPr>
          <w:p w14:paraId="6E10EC62"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AdapNet</w:t>
            </w:r>
            <w:proofErr w:type="spellEnd"/>
          </w:p>
          <w:p w14:paraId="1A4961EA" w14:textId="77777777"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TensorFlow</w:t>
            </w:r>
            <w:proofErr w:type="spellEnd"/>
          </w:p>
          <w:p w14:paraId="0C3E20A8"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FreiburgForest</w:t>
            </w:r>
            <w:proofErr w:type="spellEnd"/>
          </w:p>
          <w:p w14:paraId="46778DEB"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15 000</w:t>
            </w:r>
          </w:p>
          <w:p w14:paraId="738C55BF"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576x320, 864x480</w:t>
            </w:r>
          </w:p>
          <w:p w14:paraId="69C2775F"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A1AB917" wp14:editId="2E3B70C9">
                      <wp:extent cx="5314074" cy="5055"/>
                      <wp:effectExtent l="0" t="0" r="0" b="0"/>
                      <wp:docPr id="45129" name="Group 45129"/>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44" name="Shape 94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7C2013" id="Group 45129"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SDJ+NWACAADUBQAADgAAAAAAAAAAAAAAAAAuAgAAZHJzL2Uyb0RvYy54&#10;bWxQSwECLQAUAAYACAAAACEAA5sSLtoAAAACAQAADwAAAAAAAAAAAAAAAAC6BAAAZHJzL2Rvd25y&#10;ZXYueG1sUEsFBgAAAAAEAAQA8wAAAMEFAAAAAA==&#10;">
                      <v:shape id="Shape 94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646A626F" w14:textId="77777777" w:rsidR="00A87D2C" w:rsidRPr="009B3102" w:rsidRDefault="00704BFB" w:rsidP="00952DFA">
            <w:pPr>
              <w:spacing w:line="259" w:lineRule="auto"/>
              <w:ind w:left="124"/>
              <w:rPr>
                <w:lang w:val="fr-FR"/>
              </w:rPr>
            </w:pPr>
            <w:proofErr w:type="spellStart"/>
            <w:r w:rsidRPr="009B3102">
              <w:rPr>
                <w:lang w:val="fr-FR"/>
              </w:rPr>
              <w:t>DeepScene</w:t>
            </w:r>
            <w:proofErr w:type="spellEnd"/>
            <w:r w:rsidRPr="009B3102">
              <w:rPr>
                <w:lang w:val="fr-FR"/>
              </w:rPr>
              <w:t xml:space="preserve"> propose plusieurs modèles entrainés avec différents jeux de données, comme </w:t>
            </w:r>
            <w:proofErr w:type="spellStart"/>
            <w:r w:rsidRPr="009B3102">
              <w:rPr>
                <w:lang w:val="fr-FR"/>
              </w:rPr>
              <w:t>Cityscpapes</w:t>
            </w:r>
            <w:proofErr w:type="spellEnd"/>
            <w:r w:rsidRPr="009B3102">
              <w:rPr>
                <w:lang w:val="fr-FR"/>
              </w:rPr>
              <w:t xml:space="preserve">, SUN-RGBD, </w:t>
            </w:r>
            <w:proofErr w:type="spellStart"/>
            <w:r w:rsidRPr="009B3102">
              <w:rPr>
                <w:lang w:val="fr-FR"/>
              </w:rPr>
              <w:t>Synthia</w:t>
            </w:r>
            <w:proofErr w:type="spellEnd"/>
            <w:r w:rsidRPr="009B3102">
              <w:rPr>
                <w:lang w:val="fr-FR"/>
              </w:rPr>
              <w:t>. Le jeu de données ’</w:t>
            </w:r>
            <w:proofErr w:type="spellStart"/>
            <w:r w:rsidRPr="009B3102">
              <w:rPr>
                <w:lang w:val="fr-FR"/>
              </w:rPr>
              <w:t>FreiburgForest</w:t>
            </w:r>
            <w:proofErr w:type="spellEnd"/>
            <w:r w:rsidRPr="009B3102">
              <w:rPr>
                <w:lang w:val="fr-FR"/>
              </w:rPr>
              <w:t xml:space="preserve">’ fournit des images de chemin dans la forêt, qui est destinée pour la segmentation sémantique. L’architecture </w:t>
            </w:r>
            <w:proofErr w:type="spellStart"/>
            <w:r w:rsidRPr="009B3102">
              <w:rPr>
                <w:lang w:val="fr-FR"/>
              </w:rPr>
              <w:t>AdapNet</w:t>
            </w:r>
            <w:proofErr w:type="spellEnd"/>
            <w:r w:rsidRPr="009B3102">
              <w:rPr>
                <w:lang w:val="fr-FR"/>
              </w:rPr>
              <w:t xml:space="preserve"> testée durant cet essai a été entrainée avec ce jeu et est disponible en deux résolutions pour le </w:t>
            </w:r>
            <w:proofErr w:type="spellStart"/>
            <w:r w:rsidRPr="009B3102">
              <w:rPr>
                <w:lang w:val="fr-FR"/>
              </w:rPr>
              <w:t>Jetson</w:t>
            </w:r>
            <w:proofErr w:type="spellEnd"/>
            <w:r w:rsidRPr="009B3102">
              <w:rPr>
                <w:lang w:val="fr-FR"/>
              </w:rPr>
              <w:t xml:space="preserve"> Nano. </w:t>
            </w:r>
            <w:r w:rsidRPr="009B3102">
              <w:rPr>
                <w:sz w:val="20"/>
                <w:lang w:val="fr-FR"/>
              </w:rPr>
              <w:t>http://deepscene.cs.uni-freiburg.de</w:t>
            </w:r>
          </w:p>
        </w:tc>
      </w:tr>
      <w:tr w:rsidR="00A87D2C" w:rsidRPr="009B3102" w14:paraId="56B9A241" w14:textId="77777777">
        <w:trPr>
          <w:trHeight w:val="1461"/>
        </w:trPr>
        <w:tc>
          <w:tcPr>
            <w:tcW w:w="363" w:type="dxa"/>
            <w:tcBorders>
              <w:top w:val="single" w:sz="3" w:space="0" w:color="000000"/>
              <w:left w:val="nil"/>
              <w:bottom w:val="single" w:sz="3" w:space="0" w:color="000000"/>
              <w:right w:val="single" w:sz="3" w:space="0" w:color="000000"/>
            </w:tcBorders>
          </w:tcPr>
          <w:p w14:paraId="563A2D9C" w14:textId="77777777" w:rsidR="00A87D2C" w:rsidRPr="009B3102" w:rsidRDefault="00704BFB" w:rsidP="00952DFA">
            <w:pPr>
              <w:spacing w:line="259" w:lineRule="auto"/>
              <w:jc w:val="left"/>
            </w:pPr>
            <w:r w:rsidRPr="009B3102">
              <w:t>5</w:t>
            </w:r>
          </w:p>
        </w:tc>
        <w:tc>
          <w:tcPr>
            <w:tcW w:w="8612" w:type="dxa"/>
            <w:tcBorders>
              <w:top w:val="single" w:sz="3" w:space="0" w:color="000000"/>
              <w:left w:val="single" w:sz="3" w:space="0" w:color="000000"/>
              <w:bottom w:val="single" w:sz="3" w:space="0" w:color="000000"/>
              <w:right w:val="nil"/>
            </w:tcBorders>
          </w:tcPr>
          <w:p w14:paraId="10F49098" w14:textId="77777777" w:rsidR="00A87D2C" w:rsidRPr="009B3102" w:rsidRDefault="00704BFB" w:rsidP="00952DFA">
            <w:pPr>
              <w:spacing w:line="259" w:lineRule="auto"/>
              <w:ind w:left="124"/>
              <w:jc w:val="left"/>
            </w:pPr>
            <w:r w:rsidRPr="009B3102">
              <w:t xml:space="preserve">Jeux de </w:t>
            </w:r>
            <w:proofErr w:type="spellStart"/>
            <w:r w:rsidRPr="009B3102">
              <w:t>données</w:t>
            </w:r>
            <w:proofErr w:type="spellEnd"/>
            <w:r w:rsidRPr="009B3102">
              <w:t xml:space="preserve"> : </w:t>
            </w:r>
            <w:proofErr w:type="spellStart"/>
            <w:r w:rsidRPr="009B3102">
              <w:t>Synthia</w:t>
            </w:r>
            <w:proofErr w:type="spellEnd"/>
          </w:p>
          <w:p w14:paraId="115BBF4F"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962A929" wp14:editId="19005114">
                      <wp:extent cx="5314074" cy="5055"/>
                      <wp:effectExtent l="0" t="0" r="0" b="0"/>
                      <wp:docPr id="45400" name="Group 45400"/>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56" name="Shape 95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6D17D8" id="Group 45400"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BDMyG3XwIAANQFAAAOAAAAAAAAAAAAAAAAAC4CAABkcnMvZTJvRG9jLnht&#10;bFBLAQItABQABgAIAAAAIQADmxIu2gAAAAIBAAAPAAAAAAAAAAAAAAAAALkEAABkcnMvZG93bnJl&#10;di54bWxQSwUGAAAAAAQABADzAAAAwAUAAAAA&#10;">
                      <v:shape id="Shape 95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14:paraId="07C6F3FF" w14:textId="77777777" w:rsidR="00A87D2C" w:rsidRPr="009B3102" w:rsidRDefault="00704BFB" w:rsidP="00952DFA">
            <w:pPr>
              <w:spacing w:line="327" w:lineRule="auto"/>
              <w:ind w:left="124"/>
              <w:rPr>
                <w:lang w:val="fr-FR"/>
              </w:rPr>
            </w:pPr>
            <w:r w:rsidRPr="009B3102">
              <w:rPr>
                <w:lang w:val="fr-FR"/>
              </w:rPr>
              <w:t xml:space="preserve">Les jeux de données </w:t>
            </w:r>
            <w:proofErr w:type="spellStart"/>
            <w:r w:rsidRPr="009B3102">
              <w:rPr>
                <w:lang w:val="fr-FR"/>
              </w:rPr>
              <w:t>Synthia</w:t>
            </w:r>
            <w:proofErr w:type="spellEnd"/>
            <w:r w:rsidRPr="009B3102">
              <w:rPr>
                <w:lang w:val="fr-FR"/>
              </w:rPr>
              <w:t xml:space="preserve"> sont composés d’images et vidéos de scènes de rue comme celui de </w:t>
            </w:r>
            <w:proofErr w:type="spellStart"/>
            <w:r w:rsidRPr="009B3102">
              <w:rPr>
                <w:lang w:val="fr-FR"/>
              </w:rPr>
              <w:t>Cityscapes</w:t>
            </w:r>
            <w:proofErr w:type="spellEnd"/>
            <w:r w:rsidRPr="009B3102">
              <w:rPr>
                <w:lang w:val="fr-FR"/>
              </w:rPr>
              <w:t xml:space="preserve">, et qui sont destinés à la segmentation sémantique. </w:t>
            </w:r>
            <w:proofErr w:type="gramStart"/>
            <w:r w:rsidRPr="009B3102">
              <w:rPr>
                <w:sz w:val="20"/>
                <w:lang w:val="fr-FR"/>
              </w:rPr>
              <w:t>https:</w:t>
            </w:r>
            <w:proofErr w:type="gramEnd"/>
          </w:p>
          <w:p w14:paraId="768B3D3F" w14:textId="77777777" w:rsidR="00A87D2C" w:rsidRPr="009B3102" w:rsidRDefault="00704BFB" w:rsidP="00952DFA">
            <w:pPr>
              <w:spacing w:line="259" w:lineRule="auto"/>
              <w:ind w:left="124"/>
              <w:jc w:val="left"/>
            </w:pPr>
            <w:r w:rsidRPr="009B3102">
              <w:rPr>
                <w:sz w:val="20"/>
              </w:rPr>
              <w:t>//synthia-dataset.net</w:t>
            </w:r>
          </w:p>
        </w:tc>
      </w:tr>
      <w:tr w:rsidR="00A87D2C" w:rsidRPr="002D134A" w14:paraId="4D54ECDA" w14:textId="77777777">
        <w:trPr>
          <w:trHeight w:val="3989"/>
        </w:trPr>
        <w:tc>
          <w:tcPr>
            <w:tcW w:w="363" w:type="dxa"/>
            <w:tcBorders>
              <w:top w:val="single" w:sz="3" w:space="0" w:color="000000"/>
              <w:left w:val="nil"/>
              <w:bottom w:val="single" w:sz="3" w:space="0" w:color="000000"/>
              <w:right w:val="single" w:sz="3" w:space="0" w:color="000000"/>
            </w:tcBorders>
          </w:tcPr>
          <w:p w14:paraId="2A9287EF" w14:textId="77777777" w:rsidR="00A87D2C" w:rsidRPr="009B3102" w:rsidRDefault="00704BFB" w:rsidP="00952DFA">
            <w:pPr>
              <w:spacing w:line="259" w:lineRule="auto"/>
              <w:jc w:val="left"/>
            </w:pPr>
            <w:r w:rsidRPr="009B3102">
              <w:lastRenderedPageBreak/>
              <w:t>6</w:t>
            </w:r>
          </w:p>
        </w:tc>
        <w:tc>
          <w:tcPr>
            <w:tcW w:w="8612" w:type="dxa"/>
            <w:tcBorders>
              <w:top w:val="single" w:sz="3" w:space="0" w:color="000000"/>
              <w:left w:val="single" w:sz="3" w:space="0" w:color="000000"/>
              <w:bottom w:val="single" w:sz="3" w:space="0" w:color="000000"/>
              <w:right w:val="nil"/>
            </w:tcBorders>
          </w:tcPr>
          <w:p w14:paraId="52759A04" w14:textId="77777777" w:rsidR="00A87D2C" w:rsidRPr="009B3102" w:rsidRDefault="00704BFB" w:rsidP="00952DFA">
            <w:pPr>
              <w:spacing w:after="46" w:line="259" w:lineRule="auto"/>
              <w:ind w:left="124"/>
              <w:jc w:val="left"/>
              <w:rPr>
                <w:lang w:val="fr-FR"/>
              </w:rPr>
            </w:pPr>
            <w:r w:rsidRPr="009B3102">
              <w:rPr>
                <w:lang w:val="fr-FR"/>
              </w:rPr>
              <w:t>Jeu de données : Association des piétons et cyclistes pont Jacques-Cartier</w:t>
            </w:r>
          </w:p>
          <w:p w14:paraId="04A25C28"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313</w:t>
            </w:r>
          </w:p>
          <w:p w14:paraId="63B60FB2"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14:paraId="5A84FD19"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C33352C" wp14:editId="138BA8B6">
                      <wp:extent cx="5314074" cy="5055"/>
                      <wp:effectExtent l="0" t="0" r="0" b="0"/>
                      <wp:docPr id="45671" name="Group 45671"/>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68" name="Shape 968"/>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D4A00D" id="Group 45671"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oEIJ3WACAADUBQAADgAAAAAAAAAAAAAAAAAuAgAAZHJzL2Uyb0RvYy54&#10;bWxQSwECLQAUAAYACAAAACEAA5sSLtoAAAACAQAADwAAAAAAAAAAAAAAAAC6BAAAZHJzL2Rvd25y&#10;ZXYueG1sUEsFBgAAAAAEAAQA8wAAAMEFAAAAAA==&#10;">
                      <v:shape id="Shape 968"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" path="m,l5314074,e" filled="f" strokeweight=".14042mm">
                        <v:stroke miterlimit="83231f" joinstyle="miter"/>
                        <v:path arrowok="t" textboxrect="0,0,5314074,0"/>
                      </v:shape>
                      <w10:anchorlock/>
                    </v:group>
                  </w:pict>
                </mc:Fallback>
              </mc:AlternateContent>
            </w:r>
          </w:p>
          <w:p w14:paraId="3AEE9554" w14:textId="77777777" w:rsidR="00A87D2C" w:rsidRPr="009B3102" w:rsidRDefault="00704BFB" w:rsidP="00952DFA">
            <w:pPr>
              <w:spacing w:line="297" w:lineRule="auto"/>
              <w:ind w:left="124"/>
              <w:rPr>
                <w:lang w:val="fr-FR"/>
              </w:rPr>
            </w:pPr>
            <w:r w:rsidRPr="009B3102">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p>
          <w:p w14:paraId="6DE38AE9" w14:textId="77777777" w:rsidR="00A87D2C" w:rsidRPr="009B3102" w:rsidRDefault="00704BFB" w:rsidP="00952DFA">
            <w:pPr>
              <w:spacing w:line="259" w:lineRule="auto"/>
              <w:ind w:left="124"/>
              <w:jc w:val="left"/>
              <w:rPr>
                <w:lang w:val="fr-FR"/>
              </w:rPr>
            </w:pPr>
            <w:r w:rsidRPr="009B3102">
              <w:rPr>
                <w:sz w:val="20"/>
                <w:lang w:val="fr-FR"/>
              </w:rPr>
              <w:t>https://www.flickr.com/photos/pontjacquescartier http://pontjacquescartier365.com/videos-pont-jacques-cartier</w:t>
            </w:r>
          </w:p>
        </w:tc>
      </w:tr>
      <w:tr w:rsidR="00A87D2C" w:rsidRPr="009B3102" w14:paraId="0D713D43" w14:textId="77777777">
        <w:trPr>
          <w:trHeight w:val="365"/>
        </w:trPr>
        <w:tc>
          <w:tcPr>
            <w:tcW w:w="363" w:type="dxa"/>
            <w:tcBorders>
              <w:top w:val="nil"/>
              <w:left w:val="nil"/>
              <w:bottom w:val="single" w:sz="3" w:space="0" w:color="000000"/>
              <w:right w:val="single" w:sz="3" w:space="0" w:color="000000"/>
            </w:tcBorders>
          </w:tcPr>
          <w:p w14:paraId="4E0F49BA" w14:textId="77777777"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14:paraId="3B8C38F1"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9B3102" w14:paraId="150E39B5" w14:textId="77777777">
        <w:trPr>
          <w:trHeight w:val="3627"/>
        </w:trPr>
        <w:tc>
          <w:tcPr>
            <w:tcW w:w="363" w:type="dxa"/>
            <w:tcBorders>
              <w:top w:val="single" w:sz="3" w:space="0" w:color="000000"/>
              <w:left w:val="nil"/>
              <w:bottom w:val="single" w:sz="3" w:space="0" w:color="000000"/>
              <w:right w:val="single" w:sz="3" w:space="0" w:color="000000"/>
            </w:tcBorders>
          </w:tcPr>
          <w:p w14:paraId="4C47E04C" w14:textId="77777777" w:rsidR="00A87D2C" w:rsidRPr="009B3102" w:rsidRDefault="00704BFB" w:rsidP="00952DFA">
            <w:pPr>
              <w:spacing w:line="259" w:lineRule="auto"/>
              <w:jc w:val="left"/>
            </w:pPr>
            <w:r w:rsidRPr="009B3102">
              <w:t>7</w:t>
            </w:r>
          </w:p>
        </w:tc>
        <w:tc>
          <w:tcPr>
            <w:tcW w:w="8612" w:type="dxa"/>
            <w:tcBorders>
              <w:top w:val="single" w:sz="3" w:space="0" w:color="000000"/>
              <w:left w:val="single" w:sz="3" w:space="0" w:color="000000"/>
              <w:bottom w:val="single" w:sz="3" w:space="0" w:color="000000"/>
              <w:right w:val="nil"/>
            </w:tcBorders>
          </w:tcPr>
          <w:p w14:paraId="7C749CD8" w14:textId="77777777" w:rsidR="00A87D2C" w:rsidRPr="009B3102" w:rsidRDefault="00704BFB" w:rsidP="00952DFA">
            <w:pPr>
              <w:spacing w:after="46" w:line="259" w:lineRule="auto"/>
              <w:ind w:left="124"/>
              <w:jc w:val="left"/>
              <w:rPr>
                <w:lang w:val="fr-FR"/>
              </w:rPr>
            </w:pPr>
            <w:r w:rsidRPr="009B3102">
              <w:rPr>
                <w:lang w:val="fr-FR"/>
              </w:rPr>
              <w:t>Jeu de données : images et vidéo sur Internet</w:t>
            </w:r>
          </w:p>
          <w:p w14:paraId="20B2177C"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entre 30-50</w:t>
            </w:r>
          </w:p>
          <w:p w14:paraId="6B3BC430"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14:paraId="6EE264F7"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6FD40BC8" wp14:editId="34D4E44E">
                      <wp:extent cx="5314074" cy="5055"/>
                      <wp:effectExtent l="0" t="0" r="0" b="0"/>
                      <wp:docPr id="45298" name="Group 4529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91" name="Shape 9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F7EEC" id="Group 4529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pFrFPXwIAANQFAAAOAAAAAAAAAAAAAAAAAC4CAABkcnMvZTJvRG9jLnht&#10;bFBLAQItABQABgAIAAAAIQADmxIu2gAAAAIBAAAPAAAAAAAAAAAAAAAAALkEAABkcnMvZG93bnJl&#10;di54bWxQSwUGAAAAAAQABADzAAAAwAUAAAAA&#10;">
                      <v:shape id="Shape 9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" path="m,l5314074,e" filled="f" strokeweight=".14042mm">
                        <v:stroke miterlimit="83231f" joinstyle="miter"/>
                        <v:path arrowok="t" textboxrect="0,0,5314074,0"/>
                      </v:shape>
                      <w10:anchorlock/>
                    </v:group>
                  </w:pict>
                </mc:Fallback>
              </mc:AlternateContent>
            </w:r>
          </w:p>
          <w:p w14:paraId="7E48378F" w14:textId="77777777" w:rsidR="00A87D2C" w:rsidRPr="009B3102" w:rsidRDefault="00704BFB" w:rsidP="00952DFA">
            <w:pPr>
              <w:spacing w:line="297" w:lineRule="auto"/>
              <w:ind w:left="124"/>
              <w:rPr>
                <w:lang w:val="fr-FR"/>
              </w:rPr>
            </w:pPr>
            <w:r w:rsidRPr="009B3102">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33887571" w14:textId="77777777" w:rsidR="00A87D2C" w:rsidRPr="009B3102" w:rsidRDefault="00704BFB" w:rsidP="00952DFA">
            <w:pPr>
              <w:spacing w:line="259" w:lineRule="auto"/>
              <w:ind w:left="124"/>
              <w:jc w:val="left"/>
            </w:pPr>
            <w:r w:rsidRPr="009B3102">
              <w:rPr>
                <w:sz w:val="20"/>
              </w:rPr>
              <w:t>https://google.ca</w:t>
            </w:r>
          </w:p>
        </w:tc>
      </w:tr>
      <w:tr w:rsidR="00A87D2C" w:rsidRPr="002D134A" w14:paraId="6089594A" w14:textId="77777777">
        <w:trPr>
          <w:trHeight w:val="1822"/>
        </w:trPr>
        <w:tc>
          <w:tcPr>
            <w:tcW w:w="363" w:type="dxa"/>
            <w:tcBorders>
              <w:top w:val="single" w:sz="3" w:space="0" w:color="000000"/>
              <w:left w:val="nil"/>
              <w:bottom w:val="single" w:sz="3" w:space="0" w:color="000000"/>
              <w:right w:val="single" w:sz="3" w:space="0" w:color="000000"/>
            </w:tcBorders>
          </w:tcPr>
          <w:p w14:paraId="5DC89D6F" w14:textId="77777777" w:rsidR="00A87D2C" w:rsidRPr="009B3102" w:rsidRDefault="00704BFB" w:rsidP="00952DFA">
            <w:pPr>
              <w:spacing w:line="259" w:lineRule="auto"/>
              <w:jc w:val="left"/>
            </w:pPr>
            <w:r w:rsidRPr="009B3102">
              <w:t>8</w:t>
            </w:r>
          </w:p>
        </w:tc>
        <w:tc>
          <w:tcPr>
            <w:tcW w:w="8612" w:type="dxa"/>
            <w:tcBorders>
              <w:top w:val="single" w:sz="3" w:space="0" w:color="000000"/>
              <w:left w:val="single" w:sz="3" w:space="0" w:color="000000"/>
              <w:bottom w:val="single" w:sz="3" w:space="0" w:color="000000"/>
              <w:right w:val="nil"/>
            </w:tcBorders>
          </w:tcPr>
          <w:p w14:paraId="744C8C81" w14:textId="77777777" w:rsidR="00A87D2C" w:rsidRPr="009B3102" w:rsidRDefault="00704BFB" w:rsidP="00952DFA">
            <w:pPr>
              <w:spacing w:line="259" w:lineRule="auto"/>
              <w:ind w:left="124"/>
              <w:jc w:val="left"/>
              <w:rPr>
                <w:lang w:val="fr-FR"/>
              </w:rPr>
            </w:pPr>
            <w:r w:rsidRPr="009B3102">
              <w:rPr>
                <w:lang w:val="fr-FR"/>
              </w:rPr>
              <w:t xml:space="preserve">Jeux de données : KITI Road/Lane </w:t>
            </w:r>
            <w:proofErr w:type="spellStart"/>
            <w:r w:rsidRPr="009B3102">
              <w:rPr>
                <w:lang w:val="fr-FR"/>
              </w:rPr>
              <w:t>Detection</w:t>
            </w:r>
            <w:proofErr w:type="spellEnd"/>
          </w:p>
          <w:p w14:paraId="37B72142"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6647467F" wp14:editId="57685EE3">
                      <wp:extent cx="5314074" cy="5055"/>
                      <wp:effectExtent l="0" t="0" r="0" b="0"/>
                      <wp:docPr id="45573" name="Group 4557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04" name="Shape 100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CAFD66" id="Group 4557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loeHbmACAADWBQAADgAAAAAAAAAAAAAAAAAuAgAAZHJzL2Uyb0RvYy54&#10;bWxQSwECLQAUAAYACAAAACEAA5sSLtoAAAACAQAADwAAAAAAAAAAAAAAAAC6BAAAZHJzL2Rvd25y&#10;ZXYueG1sUEsFBgAAAAAEAAQA8wAAAMEFAAAAAA==&#10;">
                      <v:shape id="Shape 100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" path="m,l5314074,e" filled="f" strokeweight=".14042mm">
                        <v:stroke miterlimit="83231f" joinstyle="miter"/>
                        <v:path arrowok="t" textboxrect="0,0,5314074,0"/>
                      </v:shape>
                      <w10:anchorlock/>
                    </v:group>
                  </w:pict>
                </mc:Fallback>
              </mc:AlternateContent>
            </w:r>
          </w:p>
          <w:p w14:paraId="0783A624" w14:textId="77777777" w:rsidR="00A87D2C" w:rsidRPr="009B3102" w:rsidRDefault="00704BFB" w:rsidP="00952DFA">
            <w:pPr>
              <w:spacing w:line="259" w:lineRule="auto"/>
              <w:ind w:left="124"/>
              <w:rPr>
                <w:lang w:val="fr-FR"/>
              </w:rPr>
            </w:pPr>
            <w:r w:rsidRPr="009B3102">
              <w:rPr>
                <w:lang w:val="fr-FR"/>
              </w:rPr>
              <w:t xml:space="preserve">Ce jeu de données contient 289 images d’entrainement et 290 images de tests d’image de routes urbaines. Il existe une grande multitude d’architectures qui sont entrainées avec ce jeu de données. </w:t>
            </w:r>
            <w:r w:rsidRPr="009B3102">
              <w:rPr>
                <w:sz w:val="20"/>
                <w:lang w:val="fr-FR"/>
              </w:rPr>
              <w:t>http://www.cvlibs.net/datasets/kitti/eval_road.php</w:t>
            </w:r>
          </w:p>
        </w:tc>
      </w:tr>
      <w:tr w:rsidR="00A87D2C" w:rsidRPr="009B3102" w14:paraId="13045085" w14:textId="77777777">
        <w:trPr>
          <w:trHeight w:val="2544"/>
        </w:trPr>
        <w:tc>
          <w:tcPr>
            <w:tcW w:w="363" w:type="dxa"/>
            <w:tcBorders>
              <w:top w:val="single" w:sz="3" w:space="0" w:color="000000"/>
              <w:left w:val="nil"/>
              <w:bottom w:val="single" w:sz="3" w:space="0" w:color="000000"/>
              <w:right w:val="single" w:sz="3" w:space="0" w:color="000000"/>
            </w:tcBorders>
          </w:tcPr>
          <w:p w14:paraId="10335E27" w14:textId="77777777" w:rsidR="00A87D2C" w:rsidRPr="009B3102" w:rsidRDefault="00704BFB" w:rsidP="00952DFA">
            <w:pPr>
              <w:spacing w:line="259" w:lineRule="auto"/>
              <w:jc w:val="left"/>
            </w:pPr>
            <w:r w:rsidRPr="009B3102">
              <w:t>9</w:t>
            </w:r>
          </w:p>
        </w:tc>
        <w:tc>
          <w:tcPr>
            <w:tcW w:w="8612" w:type="dxa"/>
            <w:tcBorders>
              <w:top w:val="single" w:sz="3" w:space="0" w:color="000000"/>
              <w:left w:val="single" w:sz="3" w:space="0" w:color="000000"/>
              <w:bottom w:val="single" w:sz="3" w:space="0" w:color="000000"/>
              <w:right w:val="nil"/>
            </w:tcBorders>
          </w:tcPr>
          <w:p w14:paraId="1DAFB1B9" w14:textId="77777777" w:rsidR="00A87D2C" w:rsidRPr="009B3102" w:rsidRDefault="00704BFB" w:rsidP="00952DFA">
            <w:pPr>
              <w:spacing w:after="46" w:line="259" w:lineRule="auto"/>
              <w:ind w:left="124"/>
              <w:jc w:val="left"/>
              <w:rPr>
                <w:lang w:val="fr-FR"/>
              </w:rPr>
            </w:pPr>
            <w:r w:rsidRPr="009B3102">
              <w:rPr>
                <w:lang w:val="fr-FR"/>
              </w:rPr>
              <w:t>Jeux de données : Personnel</w:t>
            </w:r>
          </w:p>
          <w:p w14:paraId="7841B87B" w14:textId="77777777" w:rsidR="00A87D2C" w:rsidRPr="009B3102" w:rsidRDefault="00704BFB" w:rsidP="00952DFA">
            <w:pPr>
              <w:spacing w:line="297" w:lineRule="auto"/>
              <w:ind w:left="124"/>
              <w:rPr>
                <w:lang w:val="fr-FR"/>
              </w:rPr>
            </w:pPr>
            <w:r w:rsidRPr="009B3102">
              <w:rPr>
                <w:lang w:val="fr-FR"/>
              </w:rPr>
              <w:t>Nombre d’images et vidéos : 188 images de 1080x1920; 19 vidéos de 30-60 secondes de 1080x1920 et 60FPS.</w:t>
            </w:r>
          </w:p>
          <w:p w14:paraId="0C4F4252"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5A0D01C1" wp14:editId="40093A68">
                      <wp:extent cx="5314074" cy="5055"/>
                      <wp:effectExtent l="0" t="0" r="0" b="0"/>
                      <wp:docPr id="45718" name="Group 4571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16" name="Shape 101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7288F" id="Group 4571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mg8qJXwIAANYFAAAOAAAAAAAAAAAAAAAAAC4CAABkcnMvZTJvRG9jLnht&#10;bFBLAQItABQABgAIAAAAIQADmxIu2gAAAAIBAAAPAAAAAAAAAAAAAAAAALkEAABkcnMvZG93bnJl&#10;di54bWxQSwUGAAAAAAQABADzAAAAwAUAAAAA&#10;">
                      <v:shape id="Shape 101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" path="m,l5314074,e" filled="f" strokeweight=".14042mm">
                        <v:stroke miterlimit="83231f" joinstyle="miter"/>
                        <v:path arrowok="t" textboxrect="0,0,5314074,0"/>
                      </v:shape>
                      <w10:anchorlock/>
                    </v:group>
                  </w:pict>
                </mc:Fallback>
              </mc:AlternateContent>
            </w:r>
          </w:p>
          <w:p w14:paraId="57AFEC2D" w14:textId="77777777" w:rsidR="00A87D2C" w:rsidRPr="009B3102" w:rsidRDefault="00704BFB" w:rsidP="00952DFA">
            <w:pPr>
              <w:spacing w:line="259" w:lineRule="auto"/>
              <w:ind w:left="124"/>
            </w:pPr>
            <w:r w:rsidRPr="009B3102">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9B3102">
              <w:t xml:space="preserve">188 images </w:t>
            </w:r>
            <w:proofErr w:type="spellStart"/>
            <w:r w:rsidRPr="009B3102">
              <w:t>ont</w:t>
            </w:r>
            <w:proofErr w:type="spellEnd"/>
            <w:r w:rsidRPr="009B3102">
              <w:t xml:space="preserve"> </w:t>
            </w:r>
            <w:proofErr w:type="spellStart"/>
            <w:r w:rsidRPr="009B3102">
              <w:t>été</w:t>
            </w:r>
            <w:proofErr w:type="spellEnd"/>
            <w:r w:rsidRPr="009B3102">
              <w:t xml:space="preserve"> </w:t>
            </w:r>
            <w:proofErr w:type="spellStart"/>
            <w:r w:rsidRPr="009B3102">
              <w:t>extraites</w:t>
            </w:r>
            <w:proofErr w:type="spellEnd"/>
            <w:r w:rsidRPr="009B3102">
              <w:t xml:space="preserve"> des </w:t>
            </w:r>
            <w:proofErr w:type="spellStart"/>
            <w:r w:rsidRPr="009B3102">
              <w:t>vidéos</w:t>
            </w:r>
            <w:proofErr w:type="spellEnd"/>
            <w:r w:rsidRPr="009B3102">
              <w:t>.</w:t>
            </w:r>
          </w:p>
        </w:tc>
      </w:tr>
    </w:tbl>
    <w:p w14:paraId="2791AD73" w14:textId="77777777" w:rsidR="00546234" w:rsidRDefault="00546234" w:rsidP="00546234">
      <w:pPr>
        <w:pStyle w:val="Titre2"/>
        <w:numPr>
          <w:ilvl w:val="0"/>
          <w:numId w:val="0"/>
        </w:numPr>
        <w:spacing w:after="182"/>
        <w:ind w:left="631"/>
        <w:rPr>
          <w:rFonts w:cs="Times New Roman"/>
        </w:rPr>
      </w:pPr>
    </w:p>
    <w:p w14:paraId="1AB7D1EC" w14:textId="77777777" w:rsidR="00A87D2C" w:rsidRPr="009B3102" w:rsidRDefault="00704BFB" w:rsidP="00952DFA">
      <w:pPr>
        <w:pStyle w:val="Titre2"/>
        <w:spacing w:after="182"/>
        <w:ind w:left="631" w:hanging="646"/>
        <w:rPr>
          <w:rFonts w:cs="Times New Roman"/>
        </w:rPr>
      </w:pPr>
      <w:bookmarkStart w:id="116" w:name="_Toc84684420"/>
      <w:r w:rsidRPr="009B3102">
        <w:rPr>
          <w:rFonts w:cs="Times New Roman"/>
        </w:rPr>
        <w:t xml:space="preserve">Matériel et </w:t>
      </w:r>
      <w:proofErr w:type="spellStart"/>
      <w:r w:rsidRPr="009B3102">
        <w:rPr>
          <w:rFonts w:cs="Times New Roman"/>
        </w:rPr>
        <w:t>logiciels</w:t>
      </w:r>
      <w:bookmarkEnd w:id="116"/>
      <w:proofErr w:type="spellEnd"/>
    </w:p>
    <w:p w14:paraId="18FD069B" w14:textId="77777777" w:rsidR="00313664" w:rsidRDefault="00704BFB" w:rsidP="00313664">
      <w:pPr>
        <w:pStyle w:val="Titre3"/>
        <w:rPr>
          <w:lang w:val="fr-FR"/>
        </w:rPr>
      </w:pPr>
      <w:bookmarkStart w:id="117" w:name="_Toc84684421"/>
      <w:r w:rsidRPr="009B3102">
        <w:rPr>
          <w:lang w:val="fr-FR"/>
        </w:rPr>
        <w:t>Le nano-ordinat</w:t>
      </w:r>
      <w:r w:rsidR="00313664">
        <w:rPr>
          <w:lang w:val="fr-FR"/>
        </w:rPr>
        <w:t>eur</w:t>
      </w:r>
      <w:bookmarkEnd w:id="117"/>
    </w:p>
    <w:p w14:paraId="3DF320CE" w14:textId="5C620241" w:rsidR="00A87D2C" w:rsidRPr="009B3102" w:rsidRDefault="00704BFB" w:rsidP="00952DFA">
      <w:pPr>
        <w:ind w:left="-3"/>
        <w:rPr>
          <w:lang w:val="fr-FR"/>
        </w:rPr>
      </w:pPr>
      <w:r w:rsidRPr="009B3102">
        <w:rPr>
          <w:lang w:val="fr-FR"/>
        </w:rPr>
        <w:t>L’objet d’étude de cet essai est le nano-ordinateur "</w:t>
      </w:r>
      <w:proofErr w:type="spellStart"/>
      <w:r w:rsidRPr="009B3102">
        <w:rPr>
          <w:lang w:val="fr-FR"/>
        </w:rPr>
        <w:t>Jetson</w:t>
      </w:r>
      <w:proofErr w:type="spellEnd"/>
      <w:r w:rsidRPr="009B3102">
        <w:rPr>
          <w:lang w:val="fr-FR"/>
        </w:rPr>
        <w:t xml:space="preserve"> Nano" du fabricant "NVIDIA" (</w:t>
      </w:r>
      <w:r w:rsidR="00965A2A">
        <w:rPr>
          <w:lang w:val="fr-FR"/>
        </w:rPr>
        <w:fldChar w:fldCharType="begin"/>
      </w:r>
      <w:r w:rsidR="00965A2A">
        <w:rPr>
          <w:lang w:val="fr-FR"/>
        </w:rPr>
        <w:instrText xml:space="preserve"> REF _Ref84685482 \h </w:instrText>
      </w:r>
      <w:r w:rsidR="00965A2A">
        <w:rPr>
          <w:lang w:val="fr-FR"/>
        </w:rPr>
      </w:r>
      <w:r w:rsidR="00965A2A">
        <w:rPr>
          <w:lang w:val="fr-FR"/>
        </w:rPr>
        <w:fldChar w:fldCharType="separate"/>
      </w:r>
      <w:r w:rsidR="00965A2A" w:rsidRPr="00546234">
        <w:rPr>
          <w:lang w:val="fr-FR"/>
        </w:rPr>
        <w:t xml:space="preserve">Figure </w:t>
      </w:r>
      <w:r w:rsidR="00965A2A">
        <w:rPr>
          <w:noProof/>
          <w:lang w:val="fr-FR"/>
        </w:rPr>
        <w:t>6</w:t>
      </w:r>
      <w:r w:rsidR="00965A2A">
        <w:rPr>
          <w:lang w:val="fr-FR"/>
        </w:rPr>
        <w:fldChar w:fldCharType="end"/>
      </w:r>
      <w:r w:rsidRPr="009B3102">
        <w:rPr>
          <w:lang w:val="fr-FR"/>
        </w:rPr>
        <w:t>). Ce modèle a été choisi</w:t>
      </w:r>
      <w:ins w:id="118" w:author="Mickaël Germain" w:date="2021-10-25T10:47:00Z">
        <w:r w:rsidR="003D0058">
          <w:rPr>
            <w:lang w:val="fr-FR"/>
          </w:rPr>
          <w:t>,</w:t>
        </w:r>
      </w:ins>
      <w:r w:rsidRPr="009B3102">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9B3102" w:rsidRDefault="00704BFB" w:rsidP="00952DFA">
      <w:pPr>
        <w:spacing w:after="290" w:line="259" w:lineRule="auto"/>
        <w:ind w:left="1170"/>
        <w:jc w:val="left"/>
      </w:pPr>
      <w:r w:rsidRPr="009B3102">
        <w:rPr>
          <w:noProof/>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6"/>
                    <a:stretch>
                      <a:fillRect/>
                    </a:stretch>
                  </pic:blipFill>
                  <pic:spPr>
                    <a:xfrm>
                      <a:off x="0" y="0"/>
                      <a:ext cx="4457912" cy="2232702"/>
                    </a:xfrm>
                    <a:prstGeom prst="rect">
                      <a:avLst/>
                    </a:prstGeom>
                  </pic:spPr>
                </pic:pic>
              </a:graphicData>
            </a:graphic>
          </wp:inline>
        </w:drawing>
      </w:r>
    </w:p>
    <w:p w14:paraId="799D795D" w14:textId="77777777" w:rsidR="00A87D2C" w:rsidRPr="009B3102" w:rsidRDefault="00546234" w:rsidP="00546234">
      <w:pPr>
        <w:pStyle w:val="Lgende"/>
        <w:rPr>
          <w:lang w:val="fr-FR"/>
        </w:rPr>
      </w:pPr>
      <w:bookmarkStart w:id="119" w:name="_Ref84685482"/>
      <w:bookmarkStart w:id="120" w:name="_Toc84684496"/>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6</w:t>
      </w:r>
      <w:r>
        <w:fldChar w:fldCharType="end"/>
      </w:r>
      <w:bookmarkEnd w:id="119"/>
      <w:r w:rsidRPr="00546234">
        <w:rPr>
          <w:lang w:val="fr-FR"/>
        </w:rPr>
        <w:t xml:space="preserve">: Carte mère </w:t>
      </w:r>
      <w:proofErr w:type="spellStart"/>
      <w:r w:rsidRPr="00546234">
        <w:rPr>
          <w:lang w:val="fr-FR"/>
        </w:rPr>
        <w:t>Jetson</w:t>
      </w:r>
      <w:proofErr w:type="spellEnd"/>
      <w:r w:rsidRPr="00546234">
        <w:rPr>
          <w:lang w:val="fr-FR"/>
        </w:rPr>
        <w:t xml:space="preserve"> Nano de NVIDIA, représenté avec des Lego pour démontrer sa petite</w:t>
      </w:r>
      <w:bookmarkEnd w:id="120"/>
    </w:p>
    <w:p w14:paraId="2945CC1D" w14:textId="4FCF81A8" w:rsidR="00A87D2C" w:rsidRPr="009B3102" w:rsidRDefault="00704BFB" w:rsidP="00952DFA">
      <w:pPr>
        <w:spacing w:after="0"/>
        <w:ind w:left="-3"/>
        <w:rPr>
          <w:lang w:val="fr-FR"/>
        </w:rPr>
      </w:pPr>
      <w:r w:rsidRPr="009B3102">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9B3102">
        <w:rPr>
          <w:lang w:val="fr-FR"/>
        </w:rPr>
        <w:t>core</w:t>
      </w:r>
      <w:proofErr w:type="spellEnd"/>
      <w:r w:rsidRPr="009B3102">
        <w:rPr>
          <w:lang w:val="fr-FR"/>
        </w:rPr>
        <w:t xml:space="preserve"> ARM Cortex-A57 @ 1</w:t>
      </w:r>
      <w:ins w:id="121" w:author="Mickaël Germain" w:date="2021-10-25T10:06:00Z">
        <w:r w:rsidR="003C3EF0">
          <w:rPr>
            <w:lang w:val="fr-FR"/>
          </w:rPr>
          <w:t>,</w:t>
        </w:r>
      </w:ins>
      <w:del w:id="122" w:author="Mickaël Germain" w:date="2021-10-25T10:06:00Z">
        <w:r w:rsidRPr="009B3102" w:rsidDel="003C3EF0">
          <w:rPr>
            <w:lang w:val="fr-FR"/>
          </w:rPr>
          <w:delText>.</w:delText>
        </w:r>
      </w:del>
      <w:r w:rsidRPr="009B3102">
        <w:rPr>
          <w:lang w:val="fr-FR"/>
        </w:rPr>
        <w:t>43 GHz, qui est conçu pour ce genre de nano-ordinateur, comme le Raspberry Pi. Les performances</w:t>
      </w:r>
    </w:p>
    <w:p w14:paraId="75B43A97" w14:textId="055EA3C5" w:rsidR="00A87D2C" w:rsidRPr="009B3102" w:rsidRDefault="00704BFB" w:rsidP="00952DFA">
      <w:pPr>
        <w:spacing w:after="342"/>
        <w:ind w:left="-3"/>
        <w:rPr>
          <w:lang w:val="fr-FR"/>
        </w:rPr>
      </w:pPr>
      <w:r w:rsidRPr="009B3102">
        <w:rPr>
          <w:lang w:val="fr-FR"/>
        </w:rPr>
        <w:t xml:space="preserve">GPU du Maxwell sont de 128-cores @ 921 MHz, 0.5 TFLOPS (16 FP = 16 bits FP = 2 bytes </w:t>
      </w:r>
      <w:proofErr w:type="spellStart"/>
      <w:r w:rsidRPr="009B3102">
        <w:rPr>
          <w:lang w:val="fr-FR"/>
        </w:rPr>
        <w:t>Floating</w:t>
      </w:r>
      <w:proofErr w:type="spellEnd"/>
      <w:r w:rsidRPr="009B3102">
        <w:rPr>
          <w:lang w:val="fr-FR"/>
        </w:rPr>
        <w:t xml:space="preserve"> Points). Par comparaison la PlayStation 4 Pro (2016) supporte +4 TFLOPS. La mémoire est limitée à 4Gb LPDDR4 @ 1.6 GHz. Les autres caractéristiques à considérer sont le port pour une carte </w:t>
      </w:r>
      <w:proofErr w:type="spellStart"/>
      <w:r w:rsidRPr="009B3102">
        <w:rPr>
          <w:lang w:val="fr-FR"/>
        </w:rPr>
        <w:t>microSD</w:t>
      </w:r>
      <w:proofErr w:type="spellEnd"/>
      <w:r w:rsidRPr="009B3102">
        <w:rPr>
          <w:lang w:val="fr-FR"/>
        </w:rPr>
        <w:t xml:space="preserve">, un port Ethernet 10/100/1000Mbs, un port HDMI, un hub USB 4 ports 3.0, un connecteur pour une caméra, et un port </w:t>
      </w:r>
      <w:proofErr w:type="spellStart"/>
      <w:r w:rsidRPr="009B3102">
        <w:rPr>
          <w:lang w:val="fr-FR"/>
        </w:rPr>
        <w:t>PCIe</w:t>
      </w:r>
      <w:proofErr w:type="spellEnd"/>
      <w:r w:rsidRPr="009B3102">
        <w:rPr>
          <w:lang w:val="fr-FR"/>
        </w:rPr>
        <w:t>. Le tout tient sur une carte mère d’une taille de 69</w:t>
      </w:r>
      <w:ins w:id="123" w:author="Mickaël Germain" w:date="2021-10-25T10:06:00Z">
        <w:r w:rsidR="003C3EF0">
          <w:rPr>
            <w:lang w:val="fr-FR"/>
          </w:rPr>
          <w:t>,</w:t>
        </w:r>
      </w:ins>
      <w:del w:id="124" w:author="Mickaël Germain" w:date="2021-10-25T10:06:00Z">
        <w:r w:rsidRPr="009B3102" w:rsidDel="003C3EF0">
          <w:rPr>
            <w:lang w:val="fr-FR"/>
          </w:rPr>
          <w:delText>.</w:delText>
        </w:r>
      </w:del>
      <w:r w:rsidRPr="009B3102">
        <w:rPr>
          <w:lang w:val="fr-FR"/>
        </w:rPr>
        <w:t xml:space="preserve">6 mm x 45 mm, et consomme entre 5 et 10 </w:t>
      </w:r>
      <w:ins w:id="125" w:author="Mickaël Germain" w:date="2021-10-25T10:43:00Z">
        <w:r w:rsidR="003D0058">
          <w:rPr>
            <w:lang w:val="fr-FR"/>
          </w:rPr>
          <w:t>W</w:t>
        </w:r>
      </w:ins>
      <w:del w:id="126" w:author="Mickaël Germain" w:date="2021-10-25T10:43:00Z">
        <w:r w:rsidRPr="009B3102" w:rsidDel="003D0058">
          <w:rPr>
            <w:lang w:val="fr-FR"/>
          </w:rPr>
          <w:delText>watt</w:delText>
        </w:r>
      </w:del>
      <w:r w:rsidRPr="009B3102">
        <w:rPr>
          <w:lang w:val="fr-FR"/>
        </w:rPr>
        <w:t>.</w:t>
      </w:r>
    </w:p>
    <w:p w14:paraId="1E38ACB1" w14:textId="77777777" w:rsidR="00A87D2C" w:rsidRPr="009B3102" w:rsidRDefault="00704BFB" w:rsidP="00313664">
      <w:pPr>
        <w:pStyle w:val="Titre3"/>
        <w:rPr>
          <w:lang w:val="fr-FR"/>
        </w:rPr>
      </w:pPr>
      <w:bookmarkStart w:id="127" w:name="_Toc84684422"/>
      <w:r w:rsidRPr="009B3102">
        <w:rPr>
          <w:lang w:val="fr-FR"/>
        </w:rPr>
        <w:t>Logiciels</w:t>
      </w:r>
      <w:bookmarkEnd w:id="127"/>
    </w:p>
    <w:p w14:paraId="7F45C343" w14:textId="4EBB3BD8" w:rsidR="00A87D2C" w:rsidRPr="009B3102" w:rsidRDefault="00704BFB" w:rsidP="00952DFA">
      <w:pPr>
        <w:ind w:left="-3"/>
        <w:rPr>
          <w:lang w:val="fr-FR"/>
        </w:rPr>
      </w:pPr>
      <w:r w:rsidRPr="009B3102">
        <w:rPr>
          <w:lang w:val="fr-FR"/>
        </w:rPr>
        <w:t>De même que pour les périphériques, les solutions logiciel</w:t>
      </w:r>
      <w:ins w:id="128" w:author="Mickaël Germain" w:date="2021-10-25T10:43:00Z">
        <w:r w:rsidR="003D0058">
          <w:rPr>
            <w:lang w:val="fr-FR"/>
          </w:rPr>
          <w:t>le</w:t>
        </w:r>
      </w:ins>
      <w:r w:rsidRPr="009B3102">
        <w:rPr>
          <w:lang w:val="fr-FR"/>
        </w:rPr>
        <w:t>s principales qui sont utilisé</w:t>
      </w:r>
      <w:ins w:id="129" w:author="Mickaël Germain" w:date="2021-10-25T10:43:00Z">
        <w:r w:rsidR="003D0058">
          <w:rPr>
            <w:lang w:val="fr-FR"/>
          </w:rPr>
          <w:t>e</w:t>
        </w:r>
      </w:ins>
      <w:r w:rsidRPr="009B3102">
        <w:rPr>
          <w:lang w:val="fr-FR"/>
        </w:rPr>
        <w:t>s dans le cadre de l’essai sont résumé</w:t>
      </w:r>
      <w:ins w:id="130" w:author="Mickaël Germain" w:date="2021-10-25T10:43:00Z">
        <w:r w:rsidR="003D0058">
          <w:rPr>
            <w:lang w:val="fr-FR"/>
          </w:rPr>
          <w:t>e</w:t>
        </w:r>
      </w:ins>
      <w:r w:rsidRPr="009B3102">
        <w:rPr>
          <w:lang w:val="fr-FR"/>
        </w:rPr>
        <w:t>s dans le tableau suivant</w:t>
      </w:r>
      <w:r w:rsidR="00CF3635">
        <w:rPr>
          <w:lang w:val="fr-FR"/>
        </w:rPr>
        <w:t xml:space="preserve"> (</w:t>
      </w:r>
      <w:r w:rsidR="00CF3635">
        <w:rPr>
          <w:lang w:val="fr-FR"/>
        </w:rPr>
        <w:fldChar w:fldCharType="begin"/>
      </w:r>
      <w:r w:rsidR="00CF3635">
        <w:rPr>
          <w:lang w:val="fr-FR"/>
        </w:rPr>
        <w:instrText xml:space="preserve"> REF _Ref84685209 \h </w:instrText>
      </w:r>
      <w:r w:rsidR="00CF3635">
        <w:rPr>
          <w:lang w:val="fr-FR"/>
        </w:rPr>
      </w:r>
      <w:r w:rsidR="00CF3635">
        <w:rPr>
          <w:lang w:val="fr-FR"/>
        </w:rPr>
        <w:fldChar w:fldCharType="separate"/>
      </w:r>
      <w:r w:rsidR="00CF3635" w:rsidRPr="004025DB">
        <w:rPr>
          <w:lang w:val="fr-FR"/>
        </w:rPr>
        <w:t>Table</w:t>
      </w:r>
      <w:r w:rsidR="00CF3635">
        <w:rPr>
          <w:lang w:val="fr-FR"/>
        </w:rPr>
        <w:t>au</w:t>
      </w:r>
      <w:r w:rsidR="00CF3635" w:rsidRPr="004025DB">
        <w:rPr>
          <w:lang w:val="fr-FR"/>
        </w:rPr>
        <w:t xml:space="preserve"> </w:t>
      </w:r>
      <w:r w:rsidR="00CF3635">
        <w:rPr>
          <w:noProof/>
          <w:lang w:val="fr-FR"/>
        </w:rPr>
        <w:t>2</w:t>
      </w:r>
      <w:r w:rsidR="00CF3635">
        <w:rPr>
          <w:lang w:val="fr-FR"/>
        </w:rPr>
        <w:fldChar w:fldCharType="end"/>
      </w:r>
      <w:r w:rsidR="00CF3635">
        <w:rPr>
          <w:lang w:val="fr-FR"/>
        </w:rPr>
        <w:t>)</w:t>
      </w:r>
      <w:r w:rsidRPr="009B3102">
        <w:rPr>
          <w:lang w:val="fr-FR"/>
        </w:rPr>
        <w:t xml:space="preserve">, où il est indiqué leur nom, le </w:t>
      </w:r>
      <w:r w:rsidRPr="009B3102">
        <w:rPr>
          <w:lang w:val="fr-FR"/>
        </w:rPr>
        <w:lastRenderedPageBreak/>
        <w:t xml:space="preserve">type de licence, leur version, leurs rôles et responsabilités, comme pour le système d’exploitation, l’environnement de développement pour l’apprentissage profond, l’inférence, les logiciels de traitements </w:t>
      </w:r>
      <w:proofErr w:type="gramStart"/>
      <w:r w:rsidRPr="009B3102">
        <w:rPr>
          <w:lang w:val="fr-FR"/>
        </w:rPr>
        <w:t>vidéos</w:t>
      </w:r>
      <w:proofErr w:type="gramEnd"/>
      <w:r w:rsidRPr="009B3102">
        <w:rPr>
          <w:lang w:val="fr-FR"/>
        </w:rPr>
        <w:t xml:space="preserve"> et d’images.</w:t>
      </w:r>
    </w:p>
    <w:p w14:paraId="3260CDB0" w14:textId="77777777" w:rsidR="00A87D2C" w:rsidRPr="009B3102" w:rsidRDefault="00704BFB" w:rsidP="00952DFA">
      <w:pPr>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a été utilisé.</w:t>
      </w:r>
    </w:p>
    <w:p w14:paraId="46BFA597" w14:textId="77777777" w:rsidR="00A87D2C" w:rsidRPr="009B3102" w:rsidRDefault="00704BFB" w:rsidP="00952DFA">
      <w:pPr>
        <w:spacing w:after="17"/>
        <w:ind w:left="-3"/>
        <w:rPr>
          <w:lang w:val="fr-FR"/>
        </w:rPr>
      </w:pPr>
      <w:r w:rsidRPr="009B3102">
        <w:rPr>
          <w:lang w:val="fr-FR"/>
        </w:rPr>
        <w:t>Le SDK qui est utilisé avec le nano-ordinateur est celui fourni par NVIDIA et qui se nomme "</w:t>
      </w:r>
      <w:proofErr w:type="spellStart"/>
      <w:r w:rsidRPr="009B3102">
        <w:rPr>
          <w:lang w:val="fr-FR"/>
        </w:rPr>
        <w:t>JetPack</w:t>
      </w:r>
      <w:proofErr w:type="spellEnd"/>
      <w:r w:rsidRPr="009B3102">
        <w:rPr>
          <w:lang w:val="fr-FR"/>
        </w:rPr>
        <w:t>"</w:t>
      </w:r>
      <w:r w:rsidR="006E5858">
        <w:rPr>
          <w:lang w:val="fr-FR"/>
        </w:rPr>
        <w:t xml:space="preserve"> </w:t>
      </w:r>
      <w:r w:rsidR="006E5858">
        <w:rPr>
          <w:rStyle w:val="Appelnotedebasdep"/>
          <w:lang w:val="fr-FR"/>
        </w:rPr>
        <w:footnoteReference w:id="11"/>
      </w:r>
      <w:r w:rsidR="006E5858">
        <w:rPr>
          <w:lang w:val="fr-FR"/>
        </w:rPr>
        <w:t xml:space="preserve"> </w:t>
      </w:r>
      <w:r w:rsidR="006E5858">
        <w:rPr>
          <w:rStyle w:val="Appelnotedebasdep"/>
          <w:lang w:val="fr-FR"/>
        </w:rPr>
        <w:footnoteReference w:id="12"/>
      </w:r>
      <w:r w:rsidR="00DC3948">
        <w:rPr>
          <w:lang w:val="fr-FR"/>
        </w:rPr>
        <w:t xml:space="preserve"> (</w:t>
      </w:r>
      <w:r w:rsidR="00DC3948">
        <w:rPr>
          <w:lang w:val="fr-FR"/>
        </w:rPr>
        <w:fldChar w:fldCharType="begin"/>
      </w:r>
      <w:r w:rsidR="00DC3948">
        <w:rPr>
          <w:lang w:val="fr-FR"/>
        </w:rPr>
        <w:instrText xml:space="preserve"> REF _Ref84685271 \h </w:instrText>
      </w:r>
      <w:r w:rsidR="00DC3948">
        <w:rPr>
          <w:lang w:val="fr-FR"/>
        </w:rPr>
      </w:r>
      <w:r w:rsidR="00DC3948">
        <w:rPr>
          <w:lang w:val="fr-FR"/>
        </w:rPr>
        <w:fldChar w:fldCharType="separate"/>
      </w:r>
      <w:r w:rsidR="00DC3948" w:rsidRPr="00546234">
        <w:rPr>
          <w:lang w:val="fr-FR"/>
        </w:rPr>
        <w:t xml:space="preserve">Figure </w:t>
      </w:r>
      <w:r w:rsidR="00DC3948">
        <w:rPr>
          <w:noProof/>
          <w:lang w:val="fr-FR"/>
        </w:rPr>
        <w:t>7</w:t>
      </w:r>
      <w:r w:rsidR="00DC3948">
        <w:rPr>
          <w:lang w:val="fr-FR"/>
        </w:rPr>
        <w:fldChar w:fldCharType="end"/>
      </w:r>
      <w:r w:rsidR="00DC3948">
        <w:rPr>
          <w:lang w:val="fr-FR"/>
        </w:rPr>
        <w:t>)</w:t>
      </w:r>
      <w:r w:rsidR="006E5858">
        <w:rPr>
          <w:lang w:val="fr-FR"/>
        </w:rPr>
        <w:t xml:space="preserve">. La version 4.4  </w:t>
      </w:r>
      <w:r w:rsidR="006E5858">
        <w:rPr>
          <w:rStyle w:val="Appelnotedebasdep"/>
          <w:lang w:val="fr-FR"/>
        </w:rPr>
        <w:footnoteReference w:id="13"/>
      </w:r>
      <w:r w:rsidR="006E5858">
        <w:rPr>
          <w:lang w:val="fr-FR"/>
        </w:rPr>
        <w:t xml:space="preserve"> </w:t>
      </w:r>
      <w:r w:rsidRPr="009B3102">
        <w:rPr>
          <w:lang w:val="fr-FR"/>
        </w:rPr>
        <w:t xml:space="preserve">est celle avec laquelle les tests de performance ont été exécutés. Il contient le système d’exploitation "Linux pour </w:t>
      </w:r>
      <w:proofErr w:type="spellStart"/>
      <w:r w:rsidRPr="009B3102">
        <w:rPr>
          <w:lang w:val="fr-FR"/>
        </w:rPr>
        <w:t>Tegra</w:t>
      </w:r>
      <w:proofErr w:type="spellEnd"/>
      <w:r w:rsidRPr="009B3102">
        <w:rPr>
          <w:lang w:val="fr-FR"/>
        </w:rPr>
        <w:t>" (L4T)</w:t>
      </w:r>
      <w:r w:rsidR="006E5858" w:rsidRPr="006E5858">
        <w:rPr>
          <w:vertAlign w:val="superscript"/>
          <w:lang w:val="fr-FR"/>
        </w:rPr>
        <w:t xml:space="preserve"> </w:t>
      </w:r>
      <w:r w:rsidR="006E5858">
        <w:rPr>
          <w:rStyle w:val="Appelnotedebasdep"/>
          <w:lang w:val="fr-FR"/>
        </w:rPr>
        <w:footnoteReference w:id="14"/>
      </w:r>
      <w:r w:rsidRPr="009B3102">
        <w:rPr>
          <w:vertAlign w:val="superscript"/>
          <w:lang w:val="fr-FR"/>
        </w:rPr>
        <w:t xml:space="preserve"> </w:t>
      </w:r>
      <w:r w:rsidRPr="009B3102">
        <w:rPr>
          <w:lang w:val="fr-FR"/>
        </w:rPr>
        <w:t xml:space="preserve">(version L4T 32.4.3), qui est une version de la distribution Linux Ubuntu 18.04 mise à la saveur de NVIDIA. </w:t>
      </w:r>
      <w:proofErr w:type="spellStart"/>
      <w:r w:rsidRPr="009B3102">
        <w:rPr>
          <w:lang w:val="fr-FR"/>
        </w:rPr>
        <w:t>Jetpack</w:t>
      </w:r>
      <w:proofErr w:type="spellEnd"/>
      <w:r w:rsidRPr="009B3102">
        <w:rPr>
          <w:lang w:val="fr-FR"/>
        </w:rPr>
        <w:t xml:space="preserve"> contient aussi d’autres librairies qui sont nécessaires pour re construire la version ONNX du modèle, tel que </w:t>
      </w:r>
      <w:proofErr w:type="spellStart"/>
      <w:r w:rsidRPr="009B3102">
        <w:rPr>
          <w:lang w:val="fr-FR"/>
        </w:rPr>
        <w:t>Cuda</w:t>
      </w:r>
      <w:proofErr w:type="spellEnd"/>
      <w:r w:rsidRPr="009B3102">
        <w:rPr>
          <w:lang w:val="fr-FR"/>
        </w:rPr>
        <w:t xml:space="preserve">, </w:t>
      </w:r>
      <w:proofErr w:type="spellStart"/>
      <w:r w:rsidRPr="009B3102">
        <w:rPr>
          <w:lang w:val="fr-FR"/>
        </w:rPr>
        <w:t>CuDNN</w:t>
      </w:r>
      <w:proofErr w:type="spellEnd"/>
      <w:r w:rsidRPr="009B3102">
        <w:rPr>
          <w:lang w:val="fr-FR"/>
        </w:rPr>
        <w:t xml:space="preserve"> et </w:t>
      </w:r>
      <w:proofErr w:type="spellStart"/>
      <w:r w:rsidRPr="009B3102">
        <w:rPr>
          <w:lang w:val="fr-FR"/>
        </w:rPr>
        <w:t>TensorRT</w:t>
      </w:r>
      <w:proofErr w:type="spellEnd"/>
      <w:r w:rsidRPr="009B3102">
        <w:rPr>
          <w:lang w:val="fr-FR"/>
        </w:rPr>
        <w:t>.</w:t>
      </w:r>
    </w:p>
    <w:p w14:paraId="414064BA" w14:textId="77777777" w:rsidR="00A87D2C" w:rsidRDefault="00704BFB" w:rsidP="00952DFA">
      <w:pPr>
        <w:spacing w:after="289" w:line="259" w:lineRule="auto"/>
        <w:jc w:val="left"/>
      </w:pPr>
      <w:r w:rsidRPr="009B3102">
        <w:rPr>
          <w:noProof/>
        </w:rPr>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7"/>
                    <a:stretch>
                      <a:fillRect/>
                    </a:stretch>
                  </pic:blipFill>
                  <pic:spPr>
                    <a:xfrm>
                      <a:off x="0" y="0"/>
                      <a:ext cx="5943786" cy="2251701"/>
                    </a:xfrm>
                    <a:prstGeom prst="rect">
                      <a:avLst/>
                    </a:prstGeom>
                  </pic:spPr>
                </pic:pic>
              </a:graphicData>
            </a:graphic>
          </wp:inline>
        </w:drawing>
      </w:r>
    </w:p>
    <w:p w14:paraId="5E65095D" w14:textId="77777777" w:rsidR="00546234" w:rsidRPr="00546234" w:rsidRDefault="00546234" w:rsidP="00546234">
      <w:pPr>
        <w:pStyle w:val="Lgende"/>
        <w:rPr>
          <w:lang w:val="fr-FR"/>
        </w:rPr>
      </w:pPr>
      <w:bookmarkStart w:id="131" w:name="_Ref84685271"/>
      <w:bookmarkStart w:id="132" w:name="_Toc84684497"/>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7</w:t>
      </w:r>
      <w:r>
        <w:fldChar w:fldCharType="end"/>
      </w:r>
      <w:bookmarkEnd w:id="131"/>
      <w:r w:rsidRPr="00546234">
        <w:rPr>
          <w:lang w:val="fr-FR"/>
        </w:rPr>
        <w:t xml:space="preserve">: Diagramme de l’architecture du NVIDIA </w:t>
      </w:r>
      <w:proofErr w:type="spellStart"/>
      <w:r w:rsidRPr="00546234">
        <w:rPr>
          <w:lang w:val="fr-FR"/>
        </w:rPr>
        <w:t>JetPack</w:t>
      </w:r>
      <w:proofErr w:type="spellEnd"/>
      <w:r>
        <w:rPr>
          <w:rStyle w:val="Appeldenotedefin"/>
        </w:rPr>
        <w:endnoteReference w:id="1"/>
      </w:r>
      <w:bookmarkEnd w:id="132"/>
    </w:p>
    <w:p w14:paraId="65250DCC" w14:textId="7FF3B132" w:rsidR="00A87D2C" w:rsidRPr="009B3102" w:rsidRDefault="00704BFB" w:rsidP="00663667">
      <w:pPr>
        <w:ind w:left="-13"/>
        <w:rPr>
          <w:lang w:val="fr-FR"/>
        </w:rPr>
      </w:pPr>
      <w:r w:rsidRPr="009B3102">
        <w:rPr>
          <w:lang w:val="fr-FR"/>
        </w:rPr>
        <w:t xml:space="preserve">Python et C++ sont les langages utilisés par la plateforme applicative de </w:t>
      </w:r>
      <w:proofErr w:type="spellStart"/>
      <w:r w:rsidRPr="009B3102">
        <w:rPr>
          <w:lang w:val="fr-FR"/>
        </w:rPr>
        <w:t>Deep</w:t>
      </w:r>
      <w:proofErr w:type="spellEnd"/>
      <w:ins w:id="133" w:author="Mickaël Germain" w:date="2021-10-25T10:07:00Z">
        <w:r w:rsidR="003C3EF0">
          <w:rPr>
            <w:lang w:val="fr-FR"/>
          </w:rPr>
          <w:t xml:space="preserve"> </w:t>
        </w:r>
      </w:ins>
      <w:r w:rsidRPr="009B3102">
        <w:rPr>
          <w:lang w:val="fr-FR"/>
        </w:rPr>
        <w:t>Learning de NVIDIA. Python est utilisé comme langage accessible et appelle les extensions écrites en C++ et qui optimisent les accès aux ressources systèmes tel</w:t>
      </w:r>
      <w:ins w:id="134" w:author="Mickaël Germain" w:date="2021-10-25T10:44:00Z">
        <w:r w:rsidR="003D0058">
          <w:rPr>
            <w:lang w:val="fr-FR"/>
          </w:rPr>
          <w:t>s</w:t>
        </w:r>
      </w:ins>
      <w:r w:rsidRPr="009B3102">
        <w:rPr>
          <w:lang w:val="fr-FR"/>
        </w:rPr>
        <w:t xml:space="preserve"> que les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les traitements des images et vidéos, les boucles et les traitements mémoires intensifs.</w:t>
      </w:r>
    </w:p>
    <w:p w14:paraId="598F4338" w14:textId="353869FF" w:rsidR="00A87D2C" w:rsidRPr="009B3102" w:rsidRDefault="00704BFB" w:rsidP="00952DFA">
      <w:pPr>
        <w:spacing w:after="202"/>
        <w:ind w:left="-3"/>
        <w:rPr>
          <w:lang w:val="fr-FR"/>
        </w:rPr>
      </w:pPr>
      <w:r w:rsidRPr="009B3102">
        <w:rPr>
          <w:lang w:val="fr-FR"/>
        </w:rPr>
        <w:t xml:space="preserve">La librairie d’apprentissage profond qui est utilisée est </w:t>
      </w:r>
      <w:proofErr w:type="spellStart"/>
      <w:r w:rsidRPr="009B3102">
        <w:rPr>
          <w:lang w:val="fr-FR"/>
        </w:rPr>
        <w:t>PyTorch</w:t>
      </w:r>
      <w:proofErr w:type="spellEnd"/>
      <w:r w:rsidRPr="009B3102">
        <w:rPr>
          <w:lang w:val="fr-FR"/>
        </w:rPr>
        <w:t xml:space="preserve">, bonifié avec une version adaptée par NVIDIA de </w:t>
      </w:r>
      <w:proofErr w:type="spellStart"/>
      <w:r w:rsidRPr="009B3102">
        <w:rPr>
          <w:lang w:val="fr-FR"/>
        </w:rPr>
        <w:t>torchvision</w:t>
      </w:r>
      <w:proofErr w:type="spellEnd"/>
      <w:r w:rsidRPr="009B3102">
        <w:rPr>
          <w:lang w:val="fr-FR"/>
        </w:rPr>
        <w:t>, qui fournit des architecture</w:t>
      </w:r>
      <w:r w:rsidR="006E5858">
        <w:rPr>
          <w:lang w:val="fr-FR"/>
        </w:rPr>
        <w:t>s</w:t>
      </w:r>
      <w:r w:rsidRPr="009B3102">
        <w:rPr>
          <w:lang w:val="fr-FR"/>
        </w:rPr>
        <w:t xml:space="preserve"> et des utilitaires pour la vision par </w:t>
      </w:r>
      <w:r w:rsidRPr="009B3102">
        <w:rPr>
          <w:lang w:val="fr-FR"/>
        </w:rPr>
        <w:lastRenderedPageBreak/>
        <w:t xml:space="preserve">ordinateur (computer vision). Des versions bien spécifiques sont nécessaires et il est important de s’y conformer au risque de tomber dans une investigation bien couteuse en temps et </w:t>
      </w:r>
      <w:ins w:id="135" w:author="Mickaël Germain" w:date="2021-10-25T10:07:00Z">
        <w:r w:rsidR="003C3EF0">
          <w:rPr>
            <w:lang w:val="fr-FR"/>
          </w:rPr>
          <w:t xml:space="preserve">en </w:t>
        </w:r>
      </w:ins>
      <w:r w:rsidRPr="009B3102">
        <w:rPr>
          <w:lang w:val="fr-FR"/>
        </w:rPr>
        <w:t>énergie</w:t>
      </w:r>
      <w:r w:rsidR="006E5858">
        <w:rPr>
          <w:rStyle w:val="Appelnotedebasdep"/>
          <w:lang w:val="fr-FR"/>
        </w:rPr>
        <w:footnoteReference w:id="15"/>
      </w:r>
      <w:r w:rsidRPr="009B3102">
        <w:rPr>
          <w:lang w:val="fr-FR"/>
        </w:rPr>
        <w:t>.</w:t>
      </w:r>
    </w:p>
    <w:p w14:paraId="68129BB3" w14:textId="69E7D69E" w:rsidR="00A87D2C" w:rsidRPr="009B3102" w:rsidRDefault="00704BFB" w:rsidP="00952DFA">
      <w:pPr>
        <w:spacing w:after="219"/>
        <w:ind w:left="-3"/>
        <w:rPr>
          <w:lang w:val="fr-FR"/>
        </w:rPr>
      </w:pPr>
      <w:r w:rsidRPr="009B3102">
        <w:rPr>
          <w:lang w:val="fr-FR"/>
        </w:rPr>
        <w:t>Le nano-ordinateur inclut un GPU qui est mis à contribution lors de l’inférence. Le compilateur de NVIDIA pour GPU ’</w:t>
      </w:r>
      <w:proofErr w:type="spellStart"/>
      <w:r w:rsidRPr="009B3102">
        <w:rPr>
          <w:lang w:val="fr-FR"/>
        </w:rPr>
        <w:t>cuda</w:t>
      </w:r>
      <w:proofErr w:type="spellEnd"/>
      <w:r w:rsidRPr="009B3102">
        <w:rPr>
          <w:lang w:val="fr-FR"/>
        </w:rPr>
        <w:t>’ est nécessaire pour r</w:t>
      </w:r>
      <w:ins w:id="136" w:author="Mickaël Germain" w:date="2021-10-25T10:44:00Z">
        <w:r w:rsidR="003D0058">
          <w:rPr>
            <w:lang w:val="fr-FR"/>
          </w:rPr>
          <w:t>é</w:t>
        </w:r>
      </w:ins>
      <w:del w:id="137" w:author="Mickaël Germain" w:date="2021-10-25T10:44:00Z">
        <w:r w:rsidRPr="009B3102" w:rsidDel="003D0058">
          <w:rPr>
            <w:lang w:val="fr-FR"/>
          </w:rPr>
          <w:delText>e</w:delText>
        </w:r>
      </w:del>
      <w:r w:rsidRPr="009B3102">
        <w:rPr>
          <w:lang w:val="fr-FR"/>
        </w:rPr>
        <w:t xml:space="preserve">générer la version ONNX. La version doit concorder avec la bonne version de </w:t>
      </w:r>
      <w:proofErr w:type="spellStart"/>
      <w:r w:rsidRPr="009B3102">
        <w:rPr>
          <w:lang w:val="fr-FR"/>
        </w:rPr>
        <w:t>PyTorch</w:t>
      </w:r>
      <w:proofErr w:type="spellEnd"/>
      <w:r w:rsidRPr="009B3102">
        <w:rPr>
          <w:lang w:val="fr-FR"/>
        </w:rPr>
        <w:t xml:space="preserve">. La version adaptée (fork) de </w:t>
      </w:r>
      <w:proofErr w:type="spellStart"/>
      <w:r w:rsidRPr="009B3102">
        <w:rPr>
          <w:lang w:val="fr-FR"/>
        </w:rPr>
        <w:t>torchvision</w:t>
      </w:r>
      <w:proofErr w:type="spellEnd"/>
      <w:r w:rsidRPr="009B3102">
        <w:rPr>
          <w:lang w:val="fr-FR"/>
        </w:rPr>
        <w:t xml:space="preserve"> doit être recom</w:t>
      </w:r>
      <w:r w:rsidR="00BA623A">
        <w:rPr>
          <w:lang w:val="fr-FR"/>
        </w:rPr>
        <w:t xml:space="preserve">pilée avec la bonne version de </w:t>
      </w:r>
      <w:proofErr w:type="spellStart"/>
      <w:r w:rsidR="00BA623A">
        <w:rPr>
          <w:lang w:val="fr-FR"/>
        </w:rPr>
        <w:t>P</w:t>
      </w:r>
      <w:r w:rsidRPr="009B3102">
        <w:rPr>
          <w:lang w:val="fr-FR"/>
        </w:rPr>
        <w:t>ytorch</w:t>
      </w:r>
      <w:proofErr w:type="spellEnd"/>
      <w:r w:rsidRPr="009B3102">
        <w:rPr>
          <w:lang w:val="fr-FR"/>
        </w:rPr>
        <w:t xml:space="preserve"> et </w:t>
      </w:r>
      <w:proofErr w:type="spellStart"/>
      <w:r w:rsidRPr="009B3102">
        <w:rPr>
          <w:lang w:val="fr-FR"/>
        </w:rPr>
        <w:t>cuda</w:t>
      </w:r>
      <w:proofErr w:type="spellEnd"/>
      <w:r w:rsidRPr="009B3102">
        <w:rPr>
          <w:lang w:val="fr-FR"/>
        </w:rPr>
        <w:t>.</w:t>
      </w:r>
    </w:p>
    <w:p w14:paraId="2CEC127F" w14:textId="5F6C8FAE" w:rsidR="00A87D2C" w:rsidRPr="009B3102" w:rsidRDefault="00704BFB" w:rsidP="00952DFA">
      <w:pPr>
        <w:spacing w:after="379"/>
        <w:ind w:left="-3"/>
        <w:rPr>
          <w:lang w:val="fr-FR"/>
        </w:rPr>
      </w:pPr>
      <w:r w:rsidRPr="009B3102">
        <w:rPr>
          <w:lang w:val="fr-FR"/>
        </w:rPr>
        <w:t>Enfin pour r</w:t>
      </w:r>
      <w:ins w:id="138" w:author="Mickaël Germain" w:date="2021-10-25T10:44:00Z">
        <w:r w:rsidR="003D0058">
          <w:rPr>
            <w:lang w:val="fr-FR"/>
          </w:rPr>
          <w:t>é</w:t>
        </w:r>
      </w:ins>
      <w:del w:id="139" w:author="Mickaël Germain" w:date="2021-10-25T10:44:00Z">
        <w:r w:rsidRPr="009B3102" w:rsidDel="003D0058">
          <w:rPr>
            <w:lang w:val="fr-FR"/>
          </w:rPr>
          <w:delText>e</w:delText>
        </w:r>
      </w:del>
      <w:r w:rsidRPr="009B3102">
        <w:rPr>
          <w:lang w:val="fr-FR"/>
        </w:rPr>
        <w:t xml:space="preserve">générer la version ONNX lors de la phase de réentrainement, les librairies </w:t>
      </w:r>
      <w:proofErr w:type="spellStart"/>
      <w:r w:rsidRPr="009B3102">
        <w:rPr>
          <w:lang w:val="fr-FR"/>
        </w:rPr>
        <w:t>TensorRT</w:t>
      </w:r>
      <w:proofErr w:type="spellEnd"/>
      <w:r w:rsidRPr="009B3102">
        <w:rPr>
          <w:lang w:val="fr-FR"/>
        </w:rPr>
        <w:t xml:space="preserve"> et ONNX ont été utilisées, en compagnie de l’utilitaire ‘</w:t>
      </w:r>
      <w:proofErr w:type="spellStart"/>
      <w:r w:rsidRPr="009B3102">
        <w:rPr>
          <w:lang w:val="fr-FR"/>
        </w:rPr>
        <w:t>trtexec</w:t>
      </w:r>
      <w:proofErr w:type="spellEnd"/>
      <w:r w:rsidRPr="009B3102">
        <w:rPr>
          <w:lang w:val="fr-FR"/>
        </w:rPr>
        <w:t>‘ qui permet de valider et tester le fichier ONNX généré.</w:t>
      </w:r>
    </w:p>
    <w:p w14:paraId="778E5E43" w14:textId="77777777" w:rsidR="00D362B3" w:rsidRPr="002F7F20" w:rsidRDefault="00D362B3">
      <w:pPr>
        <w:spacing w:line="259" w:lineRule="auto"/>
        <w:jc w:val="left"/>
        <w:rPr>
          <w:i/>
          <w:iCs/>
          <w:color w:val="44546A" w:themeColor="text2"/>
          <w:sz w:val="18"/>
          <w:szCs w:val="18"/>
          <w:lang w:val="fr-FR"/>
        </w:rPr>
      </w:pPr>
      <w:r w:rsidRPr="002F7F20">
        <w:rPr>
          <w:lang w:val="fr-FR"/>
        </w:rPr>
        <w:br w:type="page"/>
      </w:r>
    </w:p>
    <w:p w14:paraId="2BC31F29" w14:textId="77777777" w:rsidR="00A87D2C" w:rsidRPr="004025DB" w:rsidRDefault="00D362B3" w:rsidP="00D362B3">
      <w:pPr>
        <w:pStyle w:val="Lgende"/>
        <w:rPr>
          <w:lang w:val="fr-FR"/>
        </w:rPr>
      </w:pPr>
      <w:bookmarkStart w:id="140" w:name="_Ref84685209"/>
      <w:bookmarkStart w:id="141" w:name="_Toc84685158"/>
      <w:r w:rsidRPr="004025DB">
        <w:rPr>
          <w:lang w:val="fr-FR"/>
        </w:rPr>
        <w:lastRenderedPageBreak/>
        <w:t>Table</w:t>
      </w:r>
      <w:r w:rsidR="00AB6F26">
        <w:rPr>
          <w:lang w:val="fr-FR"/>
        </w:rPr>
        <w:t>au</w:t>
      </w:r>
      <w:r w:rsidRPr="004025DB">
        <w:rPr>
          <w:lang w:val="fr-FR"/>
        </w:rPr>
        <w:t xml:space="preserve"> </w:t>
      </w:r>
      <w:r>
        <w:fldChar w:fldCharType="begin"/>
      </w:r>
      <w:r w:rsidRPr="004025DB">
        <w:rPr>
          <w:lang w:val="fr-FR"/>
        </w:rPr>
        <w:instrText xml:space="preserve"> SEQ Table \* ARABIC </w:instrText>
      </w:r>
      <w:r>
        <w:fldChar w:fldCharType="separate"/>
      </w:r>
      <w:r w:rsidR="00FA6619">
        <w:rPr>
          <w:noProof/>
          <w:lang w:val="fr-FR"/>
        </w:rPr>
        <w:t>2</w:t>
      </w:r>
      <w:r>
        <w:fldChar w:fldCharType="end"/>
      </w:r>
      <w:bookmarkEnd w:id="140"/>
      <w:r w:rsidRPr="004025DB">
        <w:rPr>
          <w:lang w:val="fr-FR"/>
        </w:rPr>
        <w:t>: Solutions logicielles de l’essai</w:t>
      </w:r>
      <w:bookmarkEnd w:id="141"/>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3"/>
        <w:gridCol w:w="964"/>
        <w:gridCol w:w="1203"/>
        <w:gridCol w:w="5747"/>
      </w:tblGrid>
      <w:tr w:rsidR="00A87D2C" w:rsidRPr="009B3102" w14:paraId="48B1028B"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78F343E" w14:textId="77777777" w:rsidR="00A87D2C" w:rsidRPr="009B3102" w:rsidRDefault="00704BFB" w:rsidP="00952DFA">
            <w:pPr>
              <w:spacing w:line="259" w:lineRule="auto"/>
              <w:jc w:val="left"/>
            </w:pPr>
            <w:r w:rsidRPr="009B3102">
              <w:t>Language</w:t>
            </w:r>
          </w:p>
        </w:tc>
        <w:tc>
          <w:tcPr>
            <w:tcW w:w="964" w:type="dxa"/>
            <w:tcBorders>
              <w:top w:val="single" w:sz="3" w:space="0" w:color="000000"/>
              <w:left w:val="single" w:sz="3" w:space="0" w:color="000000"/>
              <w:bottom w:val="single" w:sz="3" w:space="0" w:color="000000"/>
              <w:right w:val="single" w:sz="3" w:space="0" w:color="000000"/>
            </w:tcBorders>
          </w:tcPr>
          <w:p w14:paraId="4BD4323F" w14:textId="77777777" w:rsidR="00A87D2C" w:rsidRPr="009B3102" w:rsidRDefault="00704BFB" w:rsidP="00952DFA">
            <w:pPr>
              <w:spacing w:line="259" w:lineRule="auto"/>
              <w:jc w:val="left"/>
            </w:pPr>
            <w:r w:rsidRPr="009B3102">
              <w:t>Version</w:t>
            </w:r>
          </w:p>
        </w:tc>
        <w:tc>
          <w:tcPr>
            <w:tcW w:w="1203" w:type="dxa"/>
            <w:tcBorders>
              <w:top w:val="single" w:sz="3" w:space="0" w:color="000000"/>
              <w:left w:val="single" w:sz="3" w:space="0" w:color="000000"/>
              <w:bottom w:val="single" w:sz="3" w:space="0" w:color="000000"/>
              <w:right w:val="single" w:sz="3" w:space="0" w:color="000000"/>
            </w:tcBorders>
          </w:tcPr>
          <w:p w14:paraId="26988151" w14:textId="77777777" w:rsidR="00A87D2C" w:rsidRPr="009B3102" w:rsidRDefault="00704BFB" w:rsidP="00952DFA">
            <w:pPr>
              <w:spacing w:line="259" w:lineRule="auto"/>
              <w:jc w:val="left"/>
            </w:pPr>
            <w:r w:rsidRPr="009B3102">
              <w:t>Licence</w:t>
            </w:r>
          </w:p>
        </w:tc>
        <w:tc>
          <w:tcPr>
            <w:tcW w:w="5746" w:type="dxa"/>
            <w:tcBorders>
              <w:top w:val="single" w:sz="3" w:space="0" w:color="000000"/>
              <w:left w:val="single" w:sz="3" w:space="0" w:color="000000"/>
              <w:bottom w:val="single" w:sz="3" w:space="0" w:color="000000"/>
              <w:right w:val="single" w:sz="3" w:space="0" w:color="000000"/>
            </w:tcBorders>
          </w:tcPr>
          <w:p w14:paraId="43A5BF84"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2D134A" w14:paraId="79C0A1BE"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49BB754C" w14:textId="77777777" w:rsidR="00A87D2C" w:rsidRPr="009B3102" w:rsidRDefault="00704BFB" w:rsidP="00952DFA">
            <w:pPr>
              <w:spacing w:line="259" w:lineRule="auto"/>
              <w:jc w:val="left"/>
            </w:pPr>
            <w:proofErr w:type="spellStart"/>
            <w:r w:rsidRPr="009B3102">
              <w:t>JetpPack</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78FC68B" w14:textId="77777777" w:rsidR="00A87D2C" w:rsidRPr="009B3102" w:rsidRDefault="00704BFB" w:rsidP="00952DFA">
            <w:pPr>
              <w:spacing w:line="259" w:lineRule="auto"/>
              <w:jc w:val="left"/>
            </w:pPr>
            <w:r w:rsidRPr="009B3102">
              <w:t>4.4</w:t>
            </w:r>
          </w:p>
        </w:tc>
        <w:tc>
          <w:tcPr>
            <w:tcW w:w="1203" w:type="dxa"/>
            <w:tcBorders>
              <w:top w:val="single" w:sz="3" w:space="0" w:color="000000"/>
              <w:left w:val="single" w:sz="3" w:space="0" w:color="000000"/>
              <w:bottom w:val="single" w:sz="3" w:space="0" w:color="000000"/>
              <w:right w:val="single" w:sz="3" w:space="0" w:color="000000"/>
            </w:tcBorders>
          </w:tcPr>
          <w:p w14:paraId="21C0857C"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71CDA85B" w14:textId="77777777" w:rsidR="00A87D2C" w:rsidRPr="009B3102" w:rsidRDefault="00704BFB" w:rsidP="00952DFA">
            <w:pPr>
              <w:spacing w:line="259" w:lineRule="auto"/>
              <w:rPr>
                <w:lang w:val="fr-FR"/>
              </w:rPr>
            </w:pPr>
            <w:r w:rsidRPr="009B3102">
              <w:rPr>
                <w:lang w:val="fr-FR"/>
              </w:rPr>
              <w:t>Kit de développement de logiciels incluant le système d’exploitation L4T, et les librairies et utilitaires nécessaires pour l’inférence avec le nano-ordinateur.</w:t>
            </w:r>
          </w:p>
        </w:tc>
      </w:tr>
      <w:tr w:rsidR="00A87D2C" w:rsidRPr="002D134A" w14:paraId="03E13F03"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6E09EB6F" w14:textId="77777777" w:rsidR="00A87D2C" w:rsidRPr="009B3102" w:rsidRDefault="00704BFB" w:rsidP="00952DFA">
            <w:pPr>
              <w:spacing w:line="259" w:lineRule="auto"/>
              <w:jc w:val="left"/>
            </w:pPr>
            <w:r w:rsidRPr="009B3102">
              <w:t>L4T</w:t>
            </w:r>
          </w:p>
        </w:tc>
        <w:tc>
          <w:tcPr>
            <w:tcW w:w="964" w:type="dxa"/>
            <w:tcBorders>
              <w:top w:val="single" w:sz="3" w:space="0" w:color="000000"/>
              <w:left w:val="single" w:sz="3" w:space="0" w:color="000000"/>
              <w:bottom w:val="single" w:sz="3" w:space="0" w:color="000000"/>
              <w:right w:val="single" w:sz="3" w:space="0" w:color="000000"/>
            </w:tcBorders>
          </w:tcPr>
          <w:p w14:paraId="0D99F372" w14:textId="77777777" w:rsidR="00A87D2C" w:rsidRPr="009B3102" w:rsidRDefault="00704BFB" w:rsidP="00952DFA">
            <w:pPr>
              <w:spacing w:line="259" w:lineRule="auto"/>
              <w:jc w:val="left"/>
            </w:pPr>
            <w:r w:rsidRPr="009B3102">
              <w:t>32.4.3</w:t>
            </w:r>
          </w:p>
        </w:tc>
        <w:tc>
          <w:tcPr>
            <w:tcW w:w="1203" w:type="dxa"/>
            <w:tcBorders>
              <w:top w:val="single" w:sz="3" w:space="0" w:color="000000"/>
              <w:left w:val="single" w:sz="3" w:space="0" w:color="000000"/>
              <w:bottom w:val="single" w:sz="3" w:space="0" w:color="000000"/>
              <w:right w:val="single" w:sz="3" w:space="0" w:color="000000"/>
            </w:tcBorders>
          </w:tcPr>
          <w:p w14:paraId="661D021A"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01E6874D" w14:textId="77777777" w:rsidR="00A87D2C" w:rsidRPr="009B3102" w:rsidRDefault="00704BFB" w:rsidP="00952DFA">
            <w:pPr>
              <w:spacing w:line="259" w:lineRule="auto"/>
              <w:rPr>
                <w:lang w:val="fr-FR"/>
              </w:rPr>
            </w:pPr>
            <w:r w:rsidRPr="009B3102">
              <w:rPr>
                <w:lang w:val="fr-FR"/>
              </w:rPr>
              <w:t xml:space="preserve">Le système d’exploitation "Linux pour </w:t>
            </w:r>
            <w:proofErr w:type="spellStart"/>
            <w:r w:rsidRPr="009B3102">
              <w:rPr>
                <w:lang w:val="fr-FR"/>
              </w:rPr>
              <w:t>Tegra</w:t>
            </w:r>
            <w:proofErr w:type="spellEnd"/>
            <w:r w:rsidRPr="009B3102">
              <w:rPr>
                <w:lang w:val="fr-FR"/>
              </w:rPr>
              <w:t>" conçut par NVIDIA pour leurs solutions d’inférence légères, comme pour le nano-ordinateur.</w:t>
            </w:r>
          </w:p>
        </w:tc>
      </w:tr>
      <w:tr w:rsidR="00A87D2C" w:rsidRPr="002D134A" w14:paraId="0C429D8F"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33B05BE" w14:textId="77777777" w:rsidR="00A87D2C" w:rsidRPr="009B3102" w:rsidRDefault="00704BFB" w:rsidP="00952DFA">
            <w:pPr>
              <w:spacing w:line="259" w:lineRule="auto"/>
              <w:jc w:val="left"/>
            </w:pPr>
            <w:r w:rsidRPr="009B3102">
              <w:t>Python</w:t>
            </w:r>
          </w:p>
        </w:tc>
        <w:tc>
          <w:tcPr>
            <w:tcW w:w="964" w:type="dxa"/>
            <w:tcBorders>
              <w:top w:val="single" w:sz="3" w:space="0" w:color="000000"/>
              <w:left w:val="single" w:sz="3" w:space="0" w:color="000000"/>
              <w:bottom w:val="single" w:sz="3" w:space="0" w:color="000000"/>
              <w:right w:val="single" w:sz="3" w:space="0" w:color="000000"/>
            </w:tcBorders>
          </w:tcPr>
          <w:p w14:paraId="3A584EF0" w14:textId="77777777" w:rsidR="00A87D2C" w:rsidRPr="009B3102" w:rsidRDefault="00704BFB" w:rsidP="00952DFA">
            <w:pPr>
              <w:spacing w:line="259" w:lineRule="auto"/>
              <w:jc w:val="left"/>
            </w:pPr>
            <w:r w:rsidRPr="009B3102">
              <w:t>2.7</w:t>
            </w:r>
          </w:p>
        </w:tc>
        <w:tc>
          <w:tcPr>
            <w:tcW w:w="1203" w:type="dxa"/>
            <w:tcBorders>
              <w:top w:val="single" w:sz="3" w:space="0" w:color="000000"/>
              <w:left w:val="single" w:sz="3" w:space="0" w:color="000000"/>
              <w:bottom w:val="single" w:sz="3" w:space="0" w:color="000000"/>
              <w:right w:val="single" w:sz="3" w:space="0" w:color="000000"/>
            </w:tcBorders>
          </w:tcPr>
          <w:p w14:paraId="68D920BB" w14:textId="77777777"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14:paraId="6CC99413" w14:textId="77777777" w:rsidR="00A87D2C" w:rsidRPr="009B3102" w:rsidRDefault="00704BFB" w:rsidP="00952DFA">
            <w:pPr>
              <w:spacing w:line="259" w:lineRule="auto"/>
              <w:jc w:val="left"/>
              <w:rPr>
                <w:lang w:val="fr-FR"/>
              </w:rPr>
            </w:pPr>
            <w:proofErr w:type="spellStart"/>
            <w:r w:rsidRPr="009B3102">
              <w:rPr>
                <w:lang w:val="fr-FR"/>
              </w:rPr>
              <w:t>Language</w:t>
            </w:r>
            <w:proofErr w:type="spellEnd"/>
            <w:r w:rsidRPr="009B3102">
              <w:rPr>
                <w:lang w:val="fr-FR"/>
              </w:rPr>
              <w:t xml:space="preserve"> plus accessible que le C++.</w:t>
            </w:r>
          </w:p>
        </w:tc>
      </w:tr>
      <w:tr w:rsidR="00A87D2C" w:rsidRPr="002D134A" w14:paraId="7ECA83AD"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72A325C7" w14:textId="77777777" w:rsidR="00A87D2C" w:rsidRPr="009B3102" w:rsidRDefault="00704BFB" w:rsidP="00952DFA">
            <w:pPr>
              <w:spacing w:line="259" w:lineRule="auto"/>
              <w:jc w:val="left"/>
            </w:pPr>
            <w:r w:rsidRPr="009B3102">
              <w:t>C++ (</w:t>
            </w:r>
            <w:proofErr w:type="spellStart"/>
            <w:r w:rsidRPr="009B3102">
              <w:t>gcc</w:t>
            </w:r>
            <w:proofErr w:type="spellEnd"/>
            <w:r w:rsidRPr="009B3102">
              <w:t>)</w:t>
            </w:r>
          </w:p>
        </w:tc>
        <w:tc>
          <w:tcPr>
            <w:tcW w:w="964" w:type="dxa"/>
            <w:tcBorders>
              <w:top w:val="single" w:sz="3" w:space="0" w:color="000000"/>
              <w:left w:val="single" w:sz="3" w:space="0" w:color="000000"/>
              <w:bottom w:val="single" w:sz="3" w:space="0" w:color="000000"/>
              <w:right w:val="single" w:sz="3" w:space="0" w:color="000000"/>
            </w:tcBorders>
          </w:tcPr>
          <w:p w14:paraId="77ED3149" w14:textId="77777777" w:rsidR="00A87D2C" w:rsidRPr="009B3102" w:rsidRDefault="00163B98" w:rsidP="00163B98">
            <w:pPr>
              <w:spacing w:line="259" w:lineRule="auto"/>
              <w:jc w:val="left"/>
            </w:pPr>
            <w:r>
              <w:t>7.3.1</w:t>
            </w:r>
            <w:r>
              <w:rPr>
                <w:rStyle w:val="Appelnotedebasdep"/>
              </w:rPr>
              <w:footnoteReference w:id="16"/>
            </w:r>
          </w:p>
        </w:tc>
        <w:tc>
          <w:tcPr>
            <w:tcW w:w="1203" w:type="dxa"/>
            <w:tcBorders>
              <w:top w:val="single" w:sz="3" w:space="0" w:color="000000"/>
              <w:left w:val="single" w:sz="3" w:space="0" w:color="000000"/>
              <w:bottom w:val="single" w:sz="3" w:space="0" w:color="000000"/>
              <w:right w:val="single" w:sz="3" w:space="0" w:color="000000"/>
            </w:tcBorders>
          </w:tcPr>
          <w:p w14:paraId="6188B03C" w14:textId="77777777"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14:paraId="53DDCB3B" w14:textId="77777777" w:rsidR="00A87D2C" w:rsidRPr="009B3102" w:rsidRDefault="00704BFB" w:rsidP="00952DFA">
            <w:pPr>
              <w:spacing w:line="259" w:lineRule="auto"/>
              <w:rPr>
                <w:lang w:val="fr-FR"/>
              </w:rPr>
            </w:pPr>
            <w:r w:rsidRPr="009B3102">
              <w:rPr>
                <w:lang w:val="fr-FR"/>
              </w:rPr>
              <w:t>Certaines extensions du cadre applicatif de NVIDIA pour l’inférence sont écrites en C++, pour des raisons d’optimisation.</w:t>
            </w:r>
          </w:p>
        </w:tc>
      </w:tr>
      <w:tr w:rsidR="00A87D2C" w:rsidRPr="002D134A" w14:paraId="31CE1E9B"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A2A7D9B" w14:textId="77777777" w:rsidR="00A87D2C" w:rsidRPr="009B3102" w:rsidRDefault="00704BFB" w:rsidP="00952DFA">
            <w:pPr>
              <w:spacing w:line="259" w:lineRule="auto"/>
              <w:jc w:val="left"/>
            </w:pPr>
            <w:proofErr w:type="spellStart"/>
            <w:r w:rsidRPr="009B3102">
              <w:t>pytorch</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0B218398" w14:textId="77777777" w:rsidR="00A87D2C" w:rsidRPr="009B3102" w:rsidRDefault="00704BFB" w:rsidP="00952DFA">
            <w:pPr>
              <w:spacing w:line="259" w:lineRule="auto"/>
              <w:jc w:val="left"/>
            </w:pPr>
            <w:r w:rsidRPr="009B3102">
              <w:t>1.1.0</w:t>
            </w:r>
          </w:p>
        </w:tc>
        <w:tc>
          <w:tcPr>
            <w:tcW w:w="1203" w:type="dxa"/>
            <w:tcBorders>
              <w:top w:val="single" w:sz="3" w:space="0" w:color="000000"/>
              <w:left w:val="single" w:sz="3" w:space="0" w:color="000000"/>
              <w:bottom w:val="single" w:sz="3" w:space="0" w:color="000000"/>
              <w:right w:val="single" w:sz="3" w:space="0" w:color="000000"/>
            </w:tcBorders>
          </w:tcPr>
          <w:p w14:paraId="1FC2215B" w14:textId="77777777" w:rsidR="00A87D2C" w:rsidRPr="009B3102" w:rsidRDefault="00704BFB" w:rsidP="00952DFA">
            <w:pPr>
              <w:spacing w:after="46" w:line="259" w:lineRule="auto"/>
              <w:jc w:val="left"/>
            </w:pPr>
            <w:r w:rsidRPr="009B3102">
              <w:t>BSD</w:t>
            </w:r>
          </w:p>
          <w:p w14:paraId="7586704E" w14:textId="77777777"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14:paraId="418F4EC8" w14:textId="77777777" w:rsidR="00A87D2C" w:rsidRPr="009B3102" w:rsidRDefault="00704BFB" w:rsidP="00952DFA">
            <w:pPr>
              <w:spacing w:line="259" w:lineRule="auto"/>
              <w:rPr>
                <w:lang w:val="fr-FR"/>
              </w:rPr>
            </w:pPr>
            <w:r w:rsidRPr="009B3102">
              <w:rPr>
                <w:lang w:val="fr-FR"/>
              </w:rPr>
              <w:t>Cadre de développement d’application pour l’apprentissage machine et profond.</w:t>
            </w:r>
          </w:p>
        </w:tc>
      </w:tr>
      <w:tr w:rsidR="00A87D2C" w:rsidRPr="002D134A" w14:paraId="512426A3"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4B78F2E1" w14:textId="77777777" w:rsidR="00A87D2C" w:rsidRPr="009B3102" w:rsidRDefault="00704BFB" w:rsidP="00952DFA">
            <w:pPr>
              <w:spacing w:line="259" w:lineRule="auto"/>
              <w:jc w:val="left"/>
            </w:pPr>
            <w:proofErr w:type="spellStart"/>
            <w:r w:rsidRPr="009B3102">
              <w:t>torchvision</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7A0A8205" w14:textId="77777777" w:rsidR="00A87D2C" w:rsidRPr="009B3102" w:rsidRDefault="00704BFB" w:rsidP="00952DFA">
            <w:pPr>
              <w:spacing w:line="259" w:lineRule="auto"/>
              <w:jc w:val="left"/>
            </w:pPr>
            <w:r w:rsidRPr="009B3102">
              <w:t>0.0.3</w:t>
            </w:r>
          </w:p>
        </w:tc>
        <w:tc>
          <w:tcPr>
            <w:tcW w:w="1203" w:type="dxa"/>
            <w:tcBorders>
              <w:top w:val="single" w:sz="3" w:space="0" w:color="000000"/>
              <w:left w:val="single" w:sz="3" w:space="0" w:color="000000"/>
              <w:bottom w:val="single" w:sz="3" w:space="0" w:color="000000"/>
              <w:right w:val="single" w:sz="3" w:space="0" w:color="000000"/>
            </w:tcBorders>
          </w:tcPr>
          <w:p w14:paraId="002AE352" w14:textId="77777777" w:rsidR="00A87D2C" w:rsidRPr="009B3102" w:rsidRDefault="00704BFB" w:rsidP="00952DFA">
            <w:pPr>
              <w:spacing w:after="46" w:line="259" w:lineRule="auto"/>
              <w:jc w:val="left"/>
            </w:pPr>
            <w:r w:rsidRPr="009B3102">
              <w:t>BSD</w:t>
            </w:r>
          </w:p>
          <w:p w14:paraId="085F6AAD" w14:textId="77777777"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14:paraId="4F8C36EE" w14:textId="77777777" w:rsidR="00A87D2C" w:rsidRPr="009B3102" w:rsidRDefault="00704BFB" w:rsidP="00163B98">
            <w:pPr>
              <w:spacing w:line="259" w:lineRule="auto"/>
              <w:jc w:val="left"/>
              <w:rPr>
                <w:lang w:val="fr-FR"/>
              </w:rPr>
            </w:pPr>
            <w:r w:rsidRPr="009B3102">
              <w:rPr>
                <w:lang w:val="fr-FR"/>
              </w:rPr>
              <w:t xml:space="preserve">Branche de </w:t>
            </w:r>
            <w:proofErr w:type="spellStart"/>
            <w:r w:rsidRPr="009B3102">
              <w:rPr>
                <w:lang w:val="fr-FR"/>
              </w:rPr>
              <w:t>torchvision</w:t>
            </w:r>
            <w:proofErr w:type="spellEnd"/>
            <w:r w:rsidRPr="009B3102">
              <w:rPr>
                <w:lang w:val="fr-FR"/>
              </w:rPr>
              <w:t xml:space="preserve"> adaptée par NVIDIA</w:t>
            </w:r>
            <w:r w:rsidR="00163B98" w:rsidRPr="00163B98">
              <w:rPr>
                <w:vertAlign w:val="superscript"/>
                <w:lang w:val="fr-FR"/>
              </w:rPr>
              <w:t xml:space="preserve"> </w:t>
            </w:r>
            <w:r w:rsidR="00163B98">
              <w:rPr>
                <w:rStyle w:val="Appelnotedebasdep"/>
                <w:lang w:val="fr-FR"/>
              </w:rPr>
              <w:footnoteReference w:id="17"/>
            </w:r>
            <w:r w:rsidRPr="009B3102">
              <w:rPr>
                <w:lang w:val="fr-FR"/>
              </w:rPr>
              <w:t xml:space="preserve">; Doit être recompilée avec la version de </w:t>
            </w:r>
            <w:proofErr w:type="spellStart"/>
            <w:r w:rsidRPr="009B3102">
              <w:rPr>
                <w:lang w:val="fr-FR"/>
              </w:rPr>
              <w:t>pytorch</w:t>
            </w:r>
            <w:proofErr w:type="spellEnd"/>
            <w:r w:rsidRPr="009B3102">
              <w:rPr>
                <w:lang w:val="fr-FR"/>
              </w:rPr>
              <w:t xml:space="preserve"> 1.1.0 et </w:t>
            </w:r>
            <w:proofErr w:type="spellStart"/>
            <w:r w:rsidRPr="009B3102">
              <w:rPr>
                <w:lang w:val="fr-FR"/>
              </w:rPr>
              <w:t>cuda</w:t>
            </w:r>
            <w:proofErr w:type="spellEnd"/>
            <w:r w:rsidRPr="009B3102">
              <w:rPr>
                <w:lang w:val="fr-FR"/>
              </w:rPr>
              <w:t xml:space="preserve"> 10.0.</w:t>
            </w:r>
          </w:p>
        </w:tc>
      </w:tr>
      <w:tr w:rsidR="00A87D2C" w:rsidRPr="002D134A" w14:paraId="6C3EBBA0"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2EB1221" w14:textId="77777777" w:rsidR="00A87D2C" w:rsidRPr="009B3102" w:rsidRDefault="00704BFB" w:rsidP="00952DFA">
            <w:pPr>
              <w:spacing w:line="259" w:lineRule="auto"/>
              <w:jc w:val="left"/>
            </w:pPr>
            <w:proofErr w:type="spellStart"/>
            <w:r w:rsidRPr="009B3102">
              <w:t>cuda</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F2370CD" w14:textId="77777777" w:rsidR="00A87D2C" w:rsidRPr="009B3102" w:rsidRDefault="00704BFB" w:rsidP="00952DFA">
            <w:pPr>
              <w:spacing w:line="259" w:lineRule="auto"/>
              <w:jc w:val="left"/>
            </w:pPr>
            <w:r w:rsidRPr="009B3102">
              <w:t>10.0</w:t>
            </w:r>
          </w:p>
        </w:tc>
        <w:tc>
          <w:tcPr>
            <w:tcW w:w="1203" w:type="dxa"/>
            <w:tcBorders>
              <w:top w:val="single" w:sz="3" w:space="0" w:color="000000"/>
              <w:left w:val="single" w:sz="3" w:space="0" w:color="000000"/>
              <w:bottom w:val="single" w:sz="3" w:space="0" w:color="000000"/>
              <w:right w:val="single" w:sz="3" w:space="0" w:color="000000"/>
            </w:tcBorders>
          </w:tcPr>
          <w:p w14:paraId="4DAB4934"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3F243CD6" w14:textId="77777777" w:rsidR="00A87D2C" w:rsidRPr="009B3102" w:rsidRDefault="00704BFB" w:rsidP="00952DFA">
            <w:pPr>
              <w:spacing w:line="259" w:lineRule="auto"/>
              <w:jc w:val="left"/>
              <w:rPr>
                <w:lang w:val="fr-FR"/>
              </w:rPr>
            </w:pPr>
            <w:r w:rsidRPr="009B3102">
              <w:rPr>
                <w:lang w:val="fr-FR"/>
              </w:rPr>
              <w:t>Compilateur de code C++ pour GPU.</w:t>
            </w:r>
          </w:p>
        </w:tc>
      </w:tr>
      <w:tr w:rsidR="00A87D2C" w:rsidRPr="002D134A" w14:paraId="041572F9"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DB0D9D1" w14:textId="77777777" w:rsidR="00A87D2C" w:rsidRPr="009B3102" w:rsidRDefault="00704BFB" w:rsidP="00952DFA">
            <w:pPr>
              <w:spacing w:line="259" w:lineRule="auto"/>
              <w:jc w:val="left"/>
            </w:pPr>
            <w:proofErr w:type="spellStart"/>
            <w:r w:rsidRPr="009B3102">
              <w:t>TensorRT</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4A107F5" w14:textId="77777777" w:rsidR="00A87D2C" w:rsidRPr="009B3102" w:rsidRDefault="00704BFB" w:rsidP="00952DFA">
            <w:pPr>
              <w:spacing w:line="259" w:lineRule="auto"/>
              <w:jc w:val="left"/>
            </w:pPr>
            <w:r w:rsidRPr="009B3102">
              <w:t>6.0.1.5</w:t>
            </w:r>
          </w:p>
        </w:tc>
        <w:tc>
          <w:tcPr>
            <w:tcW w:w="1203" w:type="dxa"/>
            <w:tcBorders>
              <w:top w:val="single" w:sz="3" w:space="0" w:color="000000"/>
              <w:left w:val="single" w:sz="3" w:space="0" w:color="000000"/>
              <w:bottom w:val="single" w:sz="3" w:space="0" w:color="000000"/>
              <w:right w:val="single" w:sz="3" w:space="0" w:color="000000"/>
            </w:tcBorders>
          </w:tcPr>
          <w:p w14:paraId="70BB2475"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56729044" w14:textId="77777777" w:rsidR="00A87D2C" w:rsidRPr="009B3102" w:rsidRDefault="00704BFB" w:rsidP="00952DFA">
            <w:pPr>
              <w:spacing w:line="259" w:lineRule="auto"/>
              <w:rPr>
                <w:lang w:val="fr-FR"/>
              </w:rPr>
            </w:pPr>
            <w:r w:rsidRPr="009B3102">
              <w:rPr>
                <w:lang w:val="fr-FR"/>
              </w:rPr>
              <w:t>SDK pour générer des modèles au format ONNX, optimisés et interopérables, pour l’inférence.</w:t>
            </w:r>
          </w:p>
        </w:tc>
      </w:tr>
      <w:tr w:rsidR="00A87D2C" w:rsidRPr="002D134A" w14:paraId="5B521ACD" w14:textId="77777777">
        <w:trPr>
          <w:trHeight w:val="1453"/>
        </w:trPr>
        <w:tc>
          <w:tcPr>
            <w:tcW w:w="1443" w:type="dxa"/>
            <w:tcBorders>
              <w:top w:val="single" w:sz="3" w:space="0" w:color="000000"/>
              <w:left w:val="single" w:sz="3" w:space="0" w:color="000000"/>
              <w:bottom w:val="single" w:sz="3" w:space="0" w:color="000000"/>
              <w:right w:val="single" w:sz="3" w:space="0" w:color="000000"/>
            </w:tcBorders>
          </w:tcPr>
          <w:p w14:paraId="45E86E02" w14:textId="77777777" w:rsidR="00A87D2C" w:rsidRPr="009B3102" w:rsidRDefault="00704BFB" w:rsidP="00952DFA">
            <w:pPr>
              <w:spacing w:line="259" w:lineRule="auto"/>
              <w:jc w:val="left"/>
            </w:pPr>
            <w:r w:rsidRPr="009B3102">
              <w:t>ONNX</w:t>
            </w:r>
          </w:p>
        </w:tc>
        <w:tc>
          <w:tcPr>
            <w:tcW w:w="964" w:type="dxa"/>
            <w:tcBorders>
              <w:top w:val="single" w:sz="3" w:space="0" w:color="000000"/>
              <w:left w:val="single" w:sz="3" w:space="0" w:color="000000"/>
              <w:bottom w:val="single" w:sz="3" w:space="0" w:color="000000"/>
              <w:right w:val="single" w:sz="3" w:space="0" w:color="000000"/>
            </w:tcBorders>
          </w:tcPr>
          <w:p w14:paraId="00D11B5F" w14:textId="77777777" w:rsidR="00A87D2C" w:rsidRPr="009B3102" w:rsidRDefault="00704BFB" w:rsidP="00952DFA">
            <w:pPr>
              <w:spacing w:line="259" w:lineRule="auto"/>
              <w:jc w:val="left"/>
            </w:pPr>
            <w:r w:rsidRPr="009B3102">
              <w:t>1.7.0</w:t>
            </w:r>
          </w:p>
        </w:tc>
        <w:tc>
          <w:tcPr>
            <w:tcW w:w="1203" w:type="dxa"/>
            <w:tcBorders>
              <w:top w:val="single" w:sz="3" w:space="0" w:color="000000"/>
              <w:left w:val="single" w:sz="3" w:space="0" w:color="000000"/>
              <w:bottom w:val="single" w:sz="3" w:space="0" w:color="000000"/>
              <w:right w:val="single" w:sz="3" w:space="0" w:color="000000"/>
            </w:tcBorders>
          </w:tcPr>
          <w:p w14:paraId="7113BA6A" w14:textId="77777777" w:rsidR="00A87D2C" w:rsidRPr="009B3102" w:rsidRDefault="00704BFB" w:rsidP="00952DFA">
            <w:pPr>
              <w:spacing w:line="259" w:lineRule="auto"/>
              <w:jc w:val="left"/>
            </w:pPr>
            <w:r w:rsidRPr="009B3102">
              <w:t>MIT</w:t>
            </w:r>
          </w:p>
        </w:tc>
        <w:tc>
          <w:tcPr>
            <w:tcW w:w="5746" w:type="dxa"/>
            <w:tcBorders>
              <w:top w:val="single" w:sz="3" w:space="0" w:color="000000"/>
              <w:left w:val="single" w:sz="3" w:space="0" w:color="000000"/>
              <w:bottom w:val="single" w:sz="3" w:space="0" w:color="000000"/>
              <w:right w:val="single" w:sz="3" w:space="0" w:color="000000"/>
            </w:tcBorders>
          </w:tcPr>
          <w:p w14:paraId="1CE36979" w14:textId="77777777" w:rsidR="00A87D2C" w:rsidRPr="009B3102" w:rsidRDefault="00704BFB" w:rsidP="00952DFA">
            <w:pPr>
              <w:spacing w:line="259" w:lineRule="auto"/>
              <w:rPr>
                <w:lang w:val="fr-FR"/>
              </w:rPr>
            </w:pPr>
            <w:r w:rsidRPr="009B3102">
              <w:rPr>
                <w:lang w:val="fr-FR"/>
              </w:rPr>
              <w:t>Librairie qui permet de générer un format interopérable pour l’inférence de modèles d’architecture construits avec différente plateforme applicative d’apprentissage machine (</w:t>
            </w:r>
            <w:proofErr w:type="spellStart"/>
            <w:r w:rsidRPr="009B3102">
              <w:rPr>
                <w:lang w:val="fr-FR"/>
              </w:rPr>
              <w:t>Caffe</w:t>
            </w:r>
            <w:proofErr w:type="spellEnd"/>
            <w:r w:rsidRPr="009B3102">
              <w:rPr>
                <w:lang w:val="fr-FR"/>
              </w:rPr>
              <w:t xml:space="preserve">,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etc.).</w:t>
            </w:r>
          </w:p>
        </w:tc>
      </w:tr>
      <w:tr w:rsidR="00A87D2C" w:rsidRPr="002D134A" w14:paraId="1D73A33E"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7DB0E20" w14:textId="77777777" w:rsidR="00A87D2C" w:rsidRPr="009B3102" w:rsidRDefault="00704BFB" w:rsidP="00952DFA">
            <w:pPr>
              <w:spacing w:line="259" w:lineRule="auto"/>
              <w:jc w:val="left"/>
            </w:pPr>
            <w:proofErr w:type="spellStart"/>
            <w:r w:rsidRPr="009B3102">
              <w:t>trtexec</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29B9D1CB" w14:textId="77777777" w:rsidR="00A87D2C" w:rsidRPr="009B3102" w:rsidRDefault="00704BFB" w:rsidP="00952DFA">
            <w:pPr>
              <w:spacing w:line="259" w:lineRule="auto"/>
              <w:jc w:val="left"/>
            </w:pPr>
            <w:r w:rsidRPr="009B3102">
              <w:t>-</w:t>
            </w:r>
          </w:p>
        </w:tc>
        <w:tc>
          <w:tcPr>
            <w:tcW w:w="1203" w:type="dxa"/>
            <w:tcBorders>
              <w:top w:val="single" w:sz="3" w:space="0" w:color="000000"/>
              <w:left w:val="single" w:sz="3" w:space="0" w:color="000000"/>
              <w:bottom w:val="single" w:sz="3" w:space="0" w:color="000000"/>
              <w:right w:val="single" w:sz="3" w:space="0" w:color="000000"/>
            </w:tcBorders>
          </w:tcPr>
          <w:p w14:paraId="58B22F70"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46D2BB98" w14:textId="7B2B2ACC" w:rsidR="00A87D2C" w:rsidRPr="009B3102" w:rsidRDefault="00704BFB" w:rsidP="00952DFA">
            <w:pPr>
              <w:spacing w:line="259" w:lineRule="auto"/>
              <w:jc w:val="left"/>
              <w:rPr>
                <w:lang w:val="fr-FR"/>
              </w:rPr>
            </w:pPr>
            <w:r w:rsidRPr="009B3102">
              <w:rPr>
                <w:lang w:val="fr-FR"/>
              </w:rPr>
              <w:t>Utilitaire qui a permis de tester la version ONNX qui a été r</w:t>
            </w:r>
            <w:ins w:id="142" w:author="Mickaël Germain" w:date="2021-10-25T10:44:00Z">
              <w:r w:rsidR="003D0058">
                <w:rPr>
                  <w:lang w:val="fr-FR"/>
                </w:rPr>
                <w:t>égénérée</w:t>
              </w:r>
            </w:ins>
            <w:del w:id="143" w:author="Mickaël Germain" w:date="2021-10-25T10:44:00Z">
              <w:r w:rsidRPr="009B3102" w:rsidDel="003D0058">
                <w:rPr>
                  <w:lang w:val="fr-FR"/>
                </w:rPr>
                <w:delText>egénéré</w:delText>
              </w:r>
            </w:del>
            <w:r w:rsidRPr="009B3102">
              <w:rPr>
                <w:lang w:val="fr-FR"/>
              </w:rPr>
              <w:t>.</w:t>
            </w:r>
          </w:p>
        </w:tc>
      </w:tr>
      <w:tr w:rsidR="00A87D2C" w:rsidRPr="002D134A" w14:paraId="0CDEA8D6"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84A4003" w14:textId="77777777" w:rsidR="00A87D2C" w:rsidRPr="009B3102" w:rsidRDefault="00704BFB" w:rsidP="00952DFA">
            <w:pPr>
              <w:spacing w:line="259" w:lineRule="auto"/>
              <w:jc w:val="left"/>
            </w:pPr>
            <w:proofErr w:type="spellStart"/>
            <w:r w:rsidRPr="009B3102">
              <w:t>gstreamer</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53869FA9" w14:textId="77777777" w:rsidR="00A87D2C" w:rsidRPr="009B3102" w:rsidRDefault="00704BFB" w:rsidP="00952DFA">
            <w:pPr>
              <w:spacing w:line="259" w:lineRule="auto"/>
              <w:jc w:val="left"/>
            </w:pPr>
            <w:r w:rsidRPr="009B3102">
              <w:t>1.14.5</w:t>
            </w:r>
          </w:p>
        </w:tc>
        <w:tc>
          <w:tcPr>
            <w:tcW w:w="1203" w:type="dxa"/>
            <w:tcBorders>
              <w:top w:val="single" w:sz="3" w:space="0" w:color="000000"/>
              <w:left w:val="single" w:sz="3" w:space="0" w:color="000000"/>
              <w:bottom w:val="single" w:sz="3" w:space="0" w:color="000000"/>
              <w:right w:val="single" w:sz="3" w:space="0" w:color="000000"/>
            </w:tcBorders>
          </w:tcPr>
          <w:p w14:paraId="6EA7F7E0" w14:textId="77777777" w:rsidR="00A87D2C" w:rsidRPr="009B3102" w:rsidRDefault="00704BFB" w:rsidP="00952DFA">
            <w:pPr>
              <w:spacing w:line="259" w:lineRule="auto"/>
              <w:jc w:val="left"/>
            </w:pPr>
            <w:r w:rsidRPr="009B3102">
              <w:t>LGPL</w:t>
            </w:r>
          </w:p>
        </w:tc>
        <w:tc>
          <w:tcPr>
            <w:tcW w:w="5746" w:type="dxa"/>
            <w:tcBorders>
              <w:top w:val="single" w:sz="3" w:space="0" w:color="000000"/>
              <w:left w:val="single" w:sz="3" w:space="0" w:color="000000"/>
              <w:bottom w:val="single" w:sz="3" w:space="0" w:color="000000"/>
              <w:right w:val="single" w:sz="3" w:space="0" w:color="000000"/>
            </w:tcBorders>
          </w:tcPr>
          <w:p w14:paraId="3CDD3247" w14:textId="77777777" w:rsidR="00A87D2C" w:rsidRPr="009B3102" w:rsidRDefault="00704BFB" w:rsidP="00952DFA">
            <w:pPr>
              <w:spacing w:line="259" w:lineRule="auto"/>
              <w:rPr>
                <w:lang w:val="fr-FR"/>
              </w:rPr>
            </w:pPr>
            <w:r w:rsidRPr="009B3102">
              <w:rPr>
                <w:lang w:val="fr-FR"/>
              </w:rPr>
              <w:t>Utilitaire qui a permis d’alimenter l’architecture de la segmentation avec la vidéo.</w:t>
            </w:r>
          </w:p>
        </w:tc>
      </w:tr>
    </w:tbl>
    <w:p w14:paraId="54FFC174" w14:textId="77777777" w:rsidR="00A87D2C" w:rsidRPr="009B3102" w:rsidRDefault="00A87D2C" w:rsidP="00952DFA">
      <w:pPr>
        <w:spacing w:after="0" w:line="259" w:lineRule="auto"/>
        <w:ind w:left="-1440"/>
        <w:jc w:val="left"/>
        <w:rPr>
          <w:lang w:val="fr-FR"/>
        </w:rPr>
      </w:pPr>
    </w:p>
    <w:p w14:paraId="72AD6351" w14:textId="77777777" w:rsidR="003272B4" w:rsidRPr="004134B2" w:rsidRDefault="003272B4">
      <w:pPr>
        <w:rPr>
          <w:lang w:val="fr-FR"/>
        </w:rPr>
      </w:pPr>
      <w:r w:rsidRPr="004134B2">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14:paraId="13A2F6A7"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00C81503" w14:textId="77777777"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14:paraId="16DACDDD" w14:textId="77777777"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14:paraId="63184C7C" w14:textId="77777777"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14:paraId="363B150A"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2D134A" w14:paraId="229A3295" w14:textId="77777777"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14:paraId="6DDD2C39" w14:textId="77777777" w:rsidR="00A87D2C" w:rsidRPr="009B3102" w:rsidRDefault="00704BFB" w:rsidP="00952DFA">
            <w:pPr>
              <w:spacing w:line="259" w:lineRule="auto"/>
              <w:jc w:val="left"/>
            </w:pPr>
            <w:r w:rsidRPr="009B3102">
              <w:t>v4l2loopback</w:t>
            </w:r>
          </w:p>
        </w:tc>
        <w:tc>
          <w:tcPr>
            <w:tcW w:w="963" w:type="dxa"/>
            <w:tcBorders>
              <w:top w:val="single" w:sz="3" w:space="0" w:color="000000"/>
              <w:left w:val="single" w:sz="3" w:space="0" w:color="000000"/>
              <w:bottom w:val="single" w:sz="3" w:space="0" w:color="000000"/>
              <w:right w:val="single" w:sz="3" w:space="0" w:color="000000"/>
            </w:tcBorders>
          </w:tcPr>
          <w:p w14:paraId="58F67274" w14:textId="77777777" w:rsidR="00A87D2C" w:rsidRPr="009B3102" w:rsidRDefault="00704BFB" w:rsidP="00952DFA">
            <w:pPr>
              <w:spacing w:line="259" w:lineRule="auto"/>
              <w:jc w:val="left"/>
            </w:pPr>
            <w:r w:rsidRPr="009B3102">
              <w:t>0.12.5</w:t>
            </w:r>
          </w:p>
        </w:tc>
        <w:tc>
          <w:tcPr>
            <w:tcW w:w="1201" w:type="dxa"/>
            <w:tcBorders>
              <w:top w:val="single" w:sz="3" w:space="0" w:color="000000"/>
              <w:left w:val="single" w:sz="3" w:space="0" w:color="000000"/>
              <w:bottom w:val="single" w:sz="3" w:space="0" w:color="000000"/>
              <w:right w:val="single" w:sz="3" w:space="0" w:color="000000"/>
            </w:tcBorders>
          </w:tcPr>
          <w:p w14:paraId="0191ADC7"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9B3102" w:rsidRDefault="00704BFB" w:rsidP="00952DFA">
            <w:pPr>
              <w:spacing w:line="259" w:lineRule="auto"/>
              <w:rPr>
                <w:lang w:val="fr-FR"/>
              </w:rPr>
            </w:pPr>
            <w:r w:rsidRPr="009B3102">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2D134A" w14:paraId="121D1754" w14:textId="77777777"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14:paraId="1093320F" w14:textId="77777777" w:rsidR="00A87D2C" w:rsidRPr="009B3102" w:rsidRDefault="00704BFB" w:rsidP="00952DFA">
            <w:pPr>
              <w:spacing w:line="259" w:lineRule="auto"/>
              <w:jc w:val="left"/>
            </w:pPr>
            <w:proofErr w:type="spellStart"/>
            <w:r w:rsidRPr="009B3102">
              <w:t>hdparm</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79F41834" w14:textId="77777777" w:rsidR="00A87D2C" w:rsidRPr="009B3102" w:rsidRDefault="00704BFB" w:rsidP="00952DFA">
            <w:pPr>
              <w:spacing w:line="259" w:lineRule="auto"/>
              <w:jc w:val="left"/>
            </w:pPr>
            <w:r w:rsidRPr="009B3102">
              <w:t>9.54</w:t>
            </w:r>
          </w:p>
        </w:tc>
        <w:tc>
          <w:tcPr>
            <w:tcW w:w="1201" w:type="dxa"/>
            <w:tcBorders>
              <w:top w:val="single" w:sz="3" w:space="0" w:color="000000"/>
              <w:left w:val="single" w:sz="3" w:space="0" w:color="000000"/>
              <w:bottom w:val="single" w:sz="3" w:space="0" w:color="000000"/>
              <w:right w:val="single" w:sz="3" w:space="0" w:color="000000"/>
            </w:tcBorders>
          </w:tcPr>
          <w:p w14:paraId="245169EB"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9B3102" w:rsidRDefault="00704BFB" w:rsidP="00952DFA">
            <w:pPr>
              <w:spacing w:line="259" w:lineRule="auto"/>
              <w:rPr>
                <w:lang w:val="fr-FR"/>
              </w:rPr>
            </w:pPr>
            <w:r w:rsidRPr="009B3102">
              <w:rPr>
                <w:lang w:val="fr-FR"/>
              </w:rPr>
              <w:t xml:space="preserve">Utilitaire permettant de tester la capacité de lecture d’une unité de stockage, tel </w:t>
            </w:r>
            <w:proofErr w:type="spellStart"/>
            <w:r w:rsidRPr="009B3102">
              <w:rPr>
                <w:lang w:val="fr-FR"/>
              </w:rPr>
              <w:t>que’un</w:t>
            </w:r>
            <w:proofErr w:type="spellEnd"/>
            <w:r w:rsidRPr="009B3102">
              <w:rPr>
                <w:lang w:val="fr-FR"/>
              </w:rPr>
              <w:t xml:space="preserve"> SSD </w:t>
            </w:r>
            <w:proofErr w:type="spellStart"/>
            <w:r w:rsidRPr="009B3102">
              <w:rPr>
                <w:lang w:val="fr-FR"/>
              </w:rPr>
              <w:t>NVMe</w:t>
            </w:r>
            <w:proofErr w:type="spellEnd"/>
            <w:r w:rsidRPr="009B3102">
              <w:rPr>
                <w:lang w:val="fr-FR"/>
              </w:rPr>
              <w:t xml:space="preserve"> et différentes cartes </w:t>
            </w:r>
            <w:proofErr w:type="spellStart"/>
            <w:r w:rsidRPr="009B3102">
              <w:rPr>
                <w:lang w:val="fr-FR"/>
              </w:rPr>
              <w:t>microSD</w:t>
            </w:r>
            <w:proofErr w:type="spellEnd"/>
            <w:r w:rsidRPr="009B3102">
              <w:rPr>
                <w:lang w:val="fr-FR"/>
              </w:rPr>
              <w:t>.</w:t>
            </w:r>
          </w:p>
        </w:tc>
      </w:tr>
      <w:tr w:rsidR="00A87D2C" w:rsidRPr="002D134A" w14:paraId="584F5C83"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0114B0D6" w14:textId="77777777" w:rsidR="00A87D2C" w:rsidRPr="009B3102" w:rsidRDefault="00704BFB" w:rsidP="00952DFA">
            <w:pPr>
              <w:spacing w:line="259" w:lineRule="auto"/>
              <w:jc w:val="left"/>
            </w:pPr>
            <w:proofErr w:type="spellStart"/>
            <w:r w:rsidRPr="009B3102">
              <w:t>tegrastats</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11D0A184"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0BD0F908"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9B3102" w:rsidRDefault="00704BFB" w:rsidP="00952DFA">
            <w:pPr>
              <w:spacing w:line="259" w:lineRule="auto"/>
              <w:rPr>
                <w:lang w:val="fr-FR"/>
              </w:rPr>
            </w:pPr>
            <w:r w:rsidRPr="009B3102">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2D134A" w14:paraId="2FAB3682" w14:textId="77777777"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14:paraId="779D05B2" w14:textId="77777777" w:rsidR="00A87D2C" w:rsidRPr="009B3102" w:rsidRDefault="00704BFB" w:rsidP="00952DFA">
            <w:pPr>
              <w:spacing w:line="259" w:lineRule="auto"/>
              <w:jc w:val="left"/>
            </w:pPr>
            <w:r w:rsidRPr="009B3102">
              <w:t>free</w:t>
            </w:r>
          </w:p>
        </w:tc>
        <w:tc>
          <w:tcPr>
            <w:tcW w:w="963" w:type="dxa"/>
            <w:tcBorders>
              <w:top w:val="single" w:sz="3" w:space="0" w:color="000000"/>
              <w:left w:val="single" w:sz="3" w:space="0" w:color="000000"/>
              <w:bottom w:val="single" w:sz="3" w:space="0" w:color="000000"/>
              <w:right w:val="single" w:sz="3" w:space="0" w:color="000000"/>
            </w:tcBorders>
          </w:tcPr>
          <w:p w14:paraId="5DF08462" w14:textId="77777777" w:rsidR="00A87D2C" w:rsidRPr="009B3102" w:rsidRDefault="00704BFB" w:rsidP="00952DFA">
            <w:pPr>
              <w:spacing w:line="259" w:lineRule="auto"/>
              <w:jc w:val="left"/>
            </w:pPr>
            <w:r w:rsidRPr="009B3102">
              <w:t>3.3.12</w:t>
            </w:r>
          </w:p>
        </w:tc>
        <w:tc>
          <w:tcPr>
            <w:tcW w:w="1201" w:type="dxa"/>
            <w:tcBorders>
              <w:top w:val="single" w:sz="3" w:space="0" w:color="000000"/>
              <w:left w:val="single" w:sz="3" w:space="0" w:color="000000"/>
              <w:bottom w:val="single" w:sz="3" w:space="0" w:color="000000"/>
              <w:right w:val="single" w:sz="3" w:space="0" w:color="000000"/>
            </w:tcBorders>
          </w:tcPr>
          <w:p w14:paraId="6F139437"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9B3102" w:rsidRDefault="00704BFB" w:rsidP="00952DFA">
            <w:pPr>
              <w:spacing w:line="259" w:lineRule="auto"/>
              <w:rPr>
                <w:lang w:val="fr-FR"/>
              </w:rPr>
            </w:pPr>
            <w:r w:rsidRPr="009B3102">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2D134A" w14:paraId="7F29352F"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5656F430" w14:textId="77777777" w:rsidR="00A87D2C" w:rsidRPr="009B3102" w:rsidRDefault="00704BFB" w:rsidP="00952DFA">
            <w:pPr>
              <w:spacing w:line="259" w:lineRule="auto"/>
              <w:jc w:val="left"/>
            </w:pPr>
            <w:proofErr w:type="spellStart"/>
            <w:r w:rsidRPr="009B3102">
              <w:t>iotop</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60E2C2E8" w14:textId="77777777" w:rsidR="00A87D2C" w:rsidRPr="009B3102" w:rsidRDefault="00704BFB" w:rsidP="00952DFA">
            <w:pPr>
              <w:spacing w:line="259" w:lineRule="auto"/>
              <w:jc w:val="left"/>
            </w:pPr>
            <w:r w:rsidRPr="009B3102">
              <w:t>0.6</w:t>
            </w:r>
          </w:p>
        </w:tc>
        <w:tc>
          <w:tcPr>
            <w:tcW w:w="1201" w:type="dxa"/>
            <w:tcBorders>
              <w:top w:val="single" w:sz="3" w:space="0" w:color="000000"/>
              <w:left w:val="single" w:sz="3" w:space="0" w:color="000000"/>
              <w:bottom w:val="single" w:sz="3" w:space="0" w:color="000000"/>
              <w:right w:val="single" w:sz="3" w:space="0" w:color="000000"/>
            </w:tcBorders>
          </w:tcPr>
          <w:p w14:paraId="765C2694"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9B3102" w:rsidRDefault="00704BFB" w:rsidP="00952DFA">
            <w:pPr>
              <w:spacing w:line="259" w:lineRule="auto"/>
              <w:rPr>
                <w:lang w:val="fr-FR"/>
              </w:rPr>
            </w:pPr>
            <w:r w:rsidRPr="009B3102">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2D134A" w14:paraId="55866476" w14:textId="77777777"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14:paraId="6AEA4335" w14:textId="77777777" w:rsidR="00A87D2C" w:rsidRPr="009B3102" w:rsidRDefault="00704BFB" w:rsidP="00952DFA">
            <w:pPr>
              <w:spacing w:line="259" w:lineRule="auto"/>
              <w:jc w:val="left"/>
            </w:pPr>
            <w:proofErr w:type="spellStart"/>
            <w:r w:rsidRPr="009B3102">
              <w:t>segnetconsole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38214144"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6ED18EAA"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9B3102" w:rsidRDefault="00704BFB" w:rsidP="00952DFA">
            <w:pPr>
              <w:spacing w:line="259" w:lineRule="auto"/>
              <w:rPr>
                <w:lang w:val="fr-FR"/>
              </w:rPr>
            </w:pPr>
            <w:r w:rsidRPr="009B3102">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9B3102">
              <w:rPr>
                <w:lang w:val="fr-FR"/>
              </w:rPr>
              <w:t>visualize</w:t>
            </w:r>
            <w:proofErr w:type="spellEnd"/>
            <w:r w:rsidRPr="009B3102">
              <w:rPr>
                <w:lang w:val="fr-FR"/>
              </w:rPr>
              <w:t>=</w:t>
            </w:r>
            <w:proofErr w:type="spellStart"/>
            <w:r w:rsidRPr="009B3102">
              <w:rPr>
                <w:lang w:val="fr-FR"/>
              </w:rPr>
              <w:t>mask</w:t>
            </w:r>
            <w:proofErr w:type="spellEnd"/>
            <w:r w:rsidRPr="009B3102">
              <w:rPr>
                <w:lang w:val="fr-FR"/>
              </w:rPr>
              <w:t xml:space="preserve"> --</w:t>
            </w:r>
            <w:proofErr w:type="spellStart"/>
            <w:r w:rsidRPr="009B3102">
              <w:rPr>
                <w:lang w:val="fr-FR"/>
              </w:rPr>
              <w:t>filtermode</w:t>
            </w:r>
            <w:proofErr w:type="spellEnd"/>
            <w:r w:rsidRPr="009B3102">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w:t>
            </w:r>
          </w:p>
        </w:tc>
      </w:tr>
    </w:tbl>
    <w:p w14:paraId="1FC8D5D1" w14:textId="77777777" w:rsidR="003272B4" w:rsidRPr="004134B2" w:rsidRDefault="003272B4">
      <w:pPr>
        <w:rPr>
          <w:lang w:val="fr-FR"/>
        </w:rPr>
      </w:pPr>
      <w:r w:rsidRPr="004134B2">
        <w:rPr>
          <w:lang w:val="fr-FR"/>
        </w:rPr>
        <w:lastRenderedPageBreak/>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14:paraId="2DF19312"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76BF6952" w14:textId="77777777"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14:paraId="28386A0C" w14:textId="77777777"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14:paraId="1749208F" w14:textId="77777777"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14:paraId="6B72CB63"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2D134A" w14:paraId="393A27CE" w14:textId="77777777"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14:paraId="27A3E7FE" w14:textId="77777777" w:rsidR="00A87D2C" w:rsidRPr="009B3102" w:rsidRDefault="00704BFB" w:rsidP="00952DFA">
            <w:pPr>
              <w:spacing w:line="259" w:lineRule="auto"/>
              <w:jc w:val="left"/>
            </w:pPr>
            <w:proofErr w:type="spellStart"/>
            <w:r w:rsidRPr="009B3102">
              <w:t>segnetcamera</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5607B591"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00CD61A8"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36FD5533" w:rsidR="00A87D2C" w:rsidRPr="009B3102" w:rsidRDefault="00704BFB" w:rsidP="00952DFA">
            <w:pPr>
              <w:spacing w:line="259" w:lineRule="auto"/>
              <w:rPr>
                <w:lang w:val="fr-FR"/>
              </w:rPr>
            </w:pPr>
            <w:r w:rsidRPr="009B3102">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9B3102">
              <w:rPr>
                <w:lang w:val="fr-FR"/>
              </w:rPr>
              <w:t>width</w:t>
            </w:r>
            <w:proofErr w:type="spellEnd"/>
            <w:r w:rsidRPr="009B3102">
              <w:rPr>
                <w:lang w:val="fr-FR"/>
              </w:rPr>
              <w:t>" et "</w:t>
            </w:r>
            <w:proofErr w:type="spellStart"/>
            <w:r w:rsidRPr="009B3102">
              <w:rPr>
                <w:lang w:val="fr-FR"/>
              </w:rPr>
              <w:t>height</w:t>
            </w:r>
            <w:proofErr w:type="spellEnd"/>
            <w:r w:rsidRPr="009B3102">
              <w:rPr>
                <w:lang w:val="fr-FR"/>
              </w:rPr>
              <w:t>", mais durant l’évaluation les valeurs par défaut ont été conservées (</w:t>
            </w:r>
            <w:proofErr w:type="spellStart"/>
            <w:r w:rsidRPr="009B3102">
              <w:rPr>
                <w:lang w:val="fr-FR"/>
              </w:rPr>
              <w:t>width</w:t>
            </w:r>
            <w:proofErr w:type="spellEnd"/>
            <w:r w:rsidRPr="009B3102">
              <w:rPr>
                <w:lang w:val="fr-FR"/>
              </w:rPr>
              <w:t xml:space="preserve">=1280px et </w:t>
            </w:r>
            <w:proofErr w:type="spellStart"/>
            <w:r w:rsidRPr="009B3102">
              <w:rPr>
                <w:lang w:val="fr-FR"/>
              </w:rPr>
              <w:t>height</w:t>
            </w:r>
            <w:proofErr w:type="spellEnd"/>
            <w:r w:rsidRPr="009B3102">
              <w:rPr>
                <w:lang w:val="fr-FR"/>
              </w:rPr>
              <w:t>=720px).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 xml:space="preserve">". Il n’est pas possible de conserver la vidéo segmentée, et il n’est pas possible de sauvegarder les images qui sont rafraichies à l’écran dans la fenêtre </w:t>
            </w:r>
            <w:proofErr w:type="spellStart"/>
            <w:r w:rsidRPr="009B3102">
              <w:rPr>
                <w:lang w:val="fr-FR"/>
              </w:rPr>
              <w:t>XWindow</w:t>
            </w:r>
            <w:proofErr w:type="spellEnd"/>
            <w:ins w:id="144" w:author="Mickaël Germain" w:date="2021-10-25T10:47:00Z">
              <w:r w:rsidR="003D0058">
                <w:rPr>
                  <w:lang w:val="fr-FR"/>
                </w:rPr>
                <w:t>,</w:t>
              </w:r>
            </w:ins>
            <w:r w:rsidRPr="009B3102">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0715D37F" w14:textId="77777777" w:rsidR="00D362B3" w:rsidRPr="002F7F20" w:rsidRDefault="00D362B3" w:rsidP="00D362B3">
      <w:pPr>
        <w:pStyle w:val="Titre2"/>
        <w:numPr>
          <w:ilvl w:val="0"/>
          <w:numId w:val="0"/>
        </w:numPr>
        <w:ind w:left="631"/>
        <w:rPr>
          <w:rFonts w:cs="Times New Roman"/>
          <w:lang w:val="fr-FR"/>
        </w:rPr>
      </w:pPr>
    </w:p>
    <w:p w14:paraId="6B5F5174" w14:textId="77777777" w:rsidR="004025DB" w:rsidRPr="002F7F20" w:rsidRDefault="004025DB">
      <w:pPr>
        <w:spacing w:line="259" w:lineRule="auto"/>
        <w:jc w:val="left"/>
        <w:rPr>
          <w:rFonts w:eastAsia="Calibri"/>
          <w:sz w:val="29"/>
          <w:lang w:val="fr-FR"/>
        </w:rPr>
      </w:pPr>
      <w:r w:rsidRPr="002F7F20">
        <w:rPr>
          <w:lang w:val="fr-FR"/>
        </w:rPr>
        <w:br w:type="page"/>
      </w:r>
    </w:p>
    <w:p w14:paraId="42C4B053" w14:textId="77777777" w:rsidR="00A87D2C" w:rsidRPr="009B3102" w:rsidRDefault="00704BFB" w:rsidP="00952DFA">
      <w:pPr>
        <w:pStyle w:val="Titre2"/>
        <w:ind w:left="631" w:hanging="646"/>
        <w:rPr>
          <w:rFonts w:cs="Times New Roman"/>
        </w:rPr>
      </w:pPr>
      <w:bookmarkStart w:id="145" w:name="_Toc84684423"/>
      <w:proofErr w:type="spellStart"/>
      <w:r w:rsidRPr="009B3102">
        <w:rPr>
          <w:rFonts w:cs="Times New Roman"/>
        </w:rPr>
        <w:lastRenderedPageBreak/>
        <w:t>Méthodologie</w:t>
      </w:r>
      <w:bookmarkEnd w:id="145"/>
      <w:proofErr w:type="spellEnd"/>
    </w:p>
    <w:p w14:paraId="0EAD2A42" w14:textId="77777777" w:rsidR="00A87D2C" w:rsidRPr="009B3102" w:rsidRDefault="00704BFB" w:rsidP="00952DFA">
      <w:pPr>
        <w:spacing w:after="0"/>
        <w:ind w:left="-3"/>
        <w:rPr>
          <w:lang w:val="fr-FR"/>
        </w:rPr>
      </w:pPr>
      <w:r w:rsidRPr="009B3102">
        <w:rPr>
          <w:lang w:val="fr-FR"/>
        </w:rPr>
        <w:t>Voici à haut niveau les grandes étapes de cet essai</w:t>
      </w:r>
      <w:r w:rsidR="00485AD4">
        <w:rPr>
          <w:lang w:val="fr-FR"/>
        </w:rPr>
        <w:t xml:space="preserve"> (</w:t>
      </w:r>
      <w:r w:rsidR="00485AD4">
        <w:rPr>
          <w:lang w:val="fr-FR"/>
        </w:rPr>
        <w:fldChar w:fldCharType="begin"/>
      </w:r>
      <w:r w:rsidR="00485AD4">
        <w:rPr>
          <w:lang w:val="fr-FR"/>
        </w:rPr>
        <w:instrText xml:space="preserve"> REF _Ref84685532 \h </w:instrText>
      </w:r>
      <w:r w:rsidR="00485AD4">
        <w:rPr>
          <w:lang w:val="fr-FR"/>
        </w:rPr>
      </w:r>
      <w:r w:rsidR="00485AD4">
        <w:rPr>
          <w:lang w:val="fr-FR"/>
        </w:rPr>
        <w:fldChar w:fldCharType="separate"/>
      </w:r>
      <w:r w:rsidR="00485AD4" w:rsidRPr="004025DB">
        <w:rPr>
          <w:lang w:val="fr-FR"/>
        </w:rPr>
        <w:t xml:space="preserve">Figure </w:t>
      </w:r>
      <w:r w:rsidR="00485AD4">
        <w:rPr>
          <w:noProof/>
          <w:lang w:val="fr-FR"/>
        </w:rPr>
        <w:t>8</w:t>
      </w:r>
      <w:r w:rsidR="00485AD4">
        <w:rPr>
          <w:lang w:val="fr-FR"/>
        </w:rPr>
        <w:fldChar w:fldCharType="end"/>
      </w:r>
      <w:r w:rsidR="00485AD4">
        <w:rPr>
          <w:lang w:val="fr-FR"/>
        </w:rPr>
        <w:t>)</w:t>
      </w:r>
      <w:r w:rsidRPr="009B3102">
        <w:rPr>
          <w:lang w:val="fr-FR"/>
        </w:rPr>
        <w:t xml:space="preserve"> :</w:t>
      </w:r>
    </w:p>
    <w:p w14:paraId="243AF21B" w14:textId="77777777" w:rsidR="00A87D2C" w:rsidRDefault="00704BFB" w:rsidP="00952DFA">
      <w:pPr>
        <w:spacing w:after="290" w:line="259" w:lineRule="auto"/>
        <w:ind w:left="936"/>
        <w:jc w:val="left"/>
      </w:pPr>
      <w:r w:rsidRPr="009B3102">
        <w:rPr>
          <w:noProof/>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8"/>
                    <a:stretch>
                      <a:fillRect/>
                    </a:stretch>
                  </pic:blipFill>
                  <pic:spPr>
                    <a:xfrm>
                      <a:off x="0" y="0"/>
                      <a:ext cx="4755090" cy="3220614"/>
                    </a:xfrm>
                    <a:prstGeom prst="rect">
                      <a:avLst/>
                    </a:prstGeom>
                  </pic:spPr>
                </pic:pic>
              </a:graphicData>
            </a:graphic>
          </wp:inline>
        </w:drawing>
      </w:r>
    </w:p>
    <w:p w14:paraId="0466BE45" w14:textId="77777777" w:rsidR="004025DB" w:rsidRPr="004025DB" w:rsidRDefault="004025DB" w:rsidP="004025DB">
      <w:pPr>
        <w:pStyle w:val="Lgende"/>
        <w:rPr>
          <w:lang w:val="fr-FR"/>
        </w:rPr>
      </w:pPr>
      <w:bookmarkStart w:id="146" w:name="_Ref84685532"/>
      <w:bookmarkStart w:id="147" w:name="_Toc84684498"/>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8</w:t>
      </w:r>
      <w:r>
        <w:fldChar w:fldCharType="end"/>
      </w:r>
      <w:bookmarkEnd w:id="146"/>
      <w:r w:rsidRPr="004025DB">
        <w:rPr>
          <w:lang w:val="fr-FR"/>
        </w:rPr>
        <w:t>: Organigramme de la méthodologie à haut niveau</w:t>
      </w:r>
      <w:bookmarkEnd w:id="147"/>
    </w:p>
    <w:p w14:paraId="749E02FA" w14:textId="77777777" w:rsidR="00A87D2C" w:rsidRPr="009B3102" w:rsidRDefault="00704BFB" w:rsidP="00952DFA">
      <w:pPr>
        <w:spacing w:after="0"/>
        <w:ind w:left="-3"/>
        <w:rPr>
          <w:lang w:val="fr-FR"/>
        </w:rPr>
      </w:pPr>
      <w:r w:rsidRPr="009B3102">
        <w:rPr>
          <w:lang w:val="fr-FR"/>
        </w:rPr>
        <w:t>Pour y parvenir, la méthodologie suivante</w:t>
      </w:r>
      <w:r w:rsidR="00311B75">
        <w:rPr>
          <w:lang w:val="fr-FR"/>
        </w:rPr>
        <w:t xml:space="preserve"> (</w:t>
      </w:r>
      <w:r w:rsidR="00311B75">
        <w:rPr>
          <w:lang w:val="fr-FR"/>
        </w:rPr>
        <w:fldChar w:fldCharType="begin"/>
      </w:r>
      <w:r w:rsidR="00311B75">
        <w:rPr>
          <w:lang w:val="fr-FR"/>
        </w:rPr>
        <w:instrText xml:space="preserve"> REF _Ref84685545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9</w:t>
      </w:r>
      <w:r w:rsidR="00311B75">
        <w:rPr>
          <w:lang w:val="fr-FR"/>
        </w:rPr>
        <w:fldChar w:fldCharType="end"/>
      </w:r>
      <w:r w:rsidR="00311B75">
        <w:rPr>
          <w:lang w:val="fr-FR"/>
        </w:rPr>
        <w:t>)</w:t>
      </w:r>
      <w:r w:rsidRPr="009B3102">
        <w:rPr>
          <w:lang w:val="fr-FR"/>
        </w:rPr>
        <w:t xml:space="preserve"> a été suivie et permet d’évaluer les performances de base de la segmentation sémantique avec le nano-ordinateur.</w:t>
      </w:r>
    </w:p>
    <w:p w14:paraId="6CE52D93" w14:textId="77777777" w:rsidR="00A87D2C" w:rsidRDefault="00704BFB" w:rsidP="00952DFA">
      <w:pPr>
        <w:spacing w:after="290" w:line="259" w:lineRule="auto"/>
        <w:jc w:val="left"/>
      </w:pPr>
      <w:r w:rsidRPr="009B3102">
        <w:rPr>
          <w:noProof/>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29"/>
                    <a:stretch>
                      <a:fillRect/>
                    </a:stretch>
                  </pic:blipFill>
                  <pic:spPr>
                    <a:xfrm>
                      <a:off x="0" y="0"/>
                      <a:ext cx="5943703" cy="3116734"/>
                    </a:xfrm>
                    <a:prstGeom prst="rect">
                      <a:avLst/>
                    </a:prstGeom>
                  </pic:spPr>
                </pic:pic>
              </a:graphicData>
            </a:graphic>
          </wp:inline>
        </w:drawing>
      </w:r>
    </w:p>
    <w:p w14:paraId="2F124AE0" w14:textId="77777777" w:rsidR="004025DB" w:rsidRPr="004025DB" w:rsidRDefault="004025DB" w:rsidP="004025DB">
      <w:pPr>
        <w:pStyle w:val="Lgende"/>
        <w:rPr>
          <w:lang w:val="fr-FR"/>
        </w:rPr>
      </w:pPr>
      <w:bookmarkStart w:id="148" w:name="_Ref84685545"/>
      <w:bookmarkStart w:id="149" w:name="_Toc84684499"/>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9</w:t>
      </w:r>
      <w:r>
        <w:fldChar w:fldCharType="end"/>
      </w:r>
      <w:bookmarkEnd w:id="148"/>
      <w:r w:rsidRPr="004025DB">
        <w:rPr>
          <w:lang w:val="fr-FR"/>
        </w:rPr>
        <w:t>: Organigramme des détails de la méthodologie pour évaluer les performances</w:t>
      </w:r>
      <w:bookmarkEnd w:id="149"/>
    </w:p>
    <w:p w14:paraId="6BCF518F" w14:textId="56DB7CB6" w:rsidR="00A87D2C" w:rsidRPr="009B3102" w:rsidRDefault="00704BFB" w:rsidP="00952DFA">
      <w:pPr>
        <w:spacing w:after="0"/>
        <w:ind w:left="-3"/>
        <w:rPr>
          <w:lang w:val="fr-FR"/>
        </w:rPr>
      </w:pPr>
      <w:r w:rsidRPr="009B3102">
        <w:rPr>
          <w:lang w:val="fr-FR"/>
        </w:rPr>
        <w:lastRenderedPageBreak/>
        <w:t>Si l’évaluation est probante, la méthodologie se verra bonifi</w:t>
      </w:r>
      <w:ins w:id="150" w:author="Mickaël Germain" w:date="2021-10-25T10:44:00Z">
        <w:r w:rsidR="003D0058">
          <w:rPr>
            <w:lang w:val="fr-FR"/>
          </w:rPr>
          <w:t>er</w:t>
        </w:r>
      </w:ins>
      <w:del w:id="151" w:author="Mickaël Germain" w:date="2021-10-25T10:44:00Z">
        <w:r w:rsidRPr="009B3102" w:rsidDel="003D0058">
          <w:rPr>
            <w:lang w:val="fr-FR"/>
          </w:rPr>
          <w:delText>ée</w:delText>
        </w:r>
      </w:del>
      <w:r w:rsidRPr="009B3102">
        <w:rPr>
          <w:lang w:val="fr-FR"/>
        </w:rPr>
        <w:t xml:space="preserve"> par des étapes de ré architecture et/ou réentrainement</w:t>
      </w:r>
      <w:r w:rsidR="00311B75">
        <w:rPr>
          <w:lang w:val="fr-FR"/>
        </w:rPr>
        <w:t xml:space="preserve"> (</w:t>
      </w:r>
      <w:r w:rsidR="00311B75">
        <w:rPr>
          <w:lang w:val="fr-FR"/>
        </w:rPr>
        <w:fldChar w:fldCharType="begin"/>
      </w:r>
      <w:r w:rsidR="00311B75">
        <w:rPr>
          <w:lang w:val="fr-FR"/>
        </w:rPr>
        <w:instrText xml:space="preserve"> REF _Ref84685557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10</w:t>
      </w:r>
      <w:r w:rsidR="00311B75">
        <w:rPr>
          <w:lang w:val="fr-FR"/>
        </w:rPr>
        <w:fldChar w:fldCharType="end"/>
      </w:r>
      <w:r w:rsidR="00311B75">
        <w:rPr>
          <w:lang w:val="fr-FR"/>
        </w:rPr>
        <w:t>)</w:t>
      </w:r>
      <w:r w:rsidRPr="009B3102">
        <w:rPr>
          <w:lang w:val="fr-FR"/>
        </w:rPr>
        <w:t>.</w:t>
      </w:r>
    </w:p>
    <w:p w14:paraId="0B78C128" w14:textId="77777777" w:rsidR="00A87D2C" w:rsidRDefault="00704BFB" w:rsidP="00952DFA">
      <w:pPr>
        <w:spacing w:after="290" w:line="259" w:lineRule="auto"/>
        <w:jc w:val="left"/>
      </w:pPr>
      <w:r w:rsidRPr="009B3102">
        <w:rPr>
          <w:noProof/>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30"/>
                    <a:stretch>
                      <a:fillRect/>
                    </a:stretch>
                  </pic:blipFill>
                  <pic:spPr>
                    <a:xfrm>
                      <a:off x="0" y="0"/>
                      <a:ext cx="5943651" cy="1828490"/>
                    </a:xfrm>
                    <a:prstGeom prst="rect">
                      <a:avLst/>
                    </a:prstGeom>
                  </pic:spPr>
                </pic:pic>
              </a:graphicData>
            </a:graphic>
          </wp:inline>
        </w:drawing>
      </w:r>
    </w:p>
    <w:p w14:paraId="3296C5B8" w14:textId="77777777" w:rsidR="004025DB" w:rsidRPr="004025DB" w:rsidRDefault="004025DB" w:rsidP="004025DB">
      <w:pPr>
        <w:pStyle w:val="Lgende"/>
        <w:rPr>
          <w:lang w:val="fr-FR"/>
        </w:rPr>
      </w:pPr>
      <w:bookmarkStart w:id="152" w:name="_Ref84685557"/>
      <w:bookmarkStart w:id="153" w:name="_Toc84684500"/>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10</w:t>
      </w:r>
      <w:r>
        <w:fldChar w:fldCharType="end"/>
      </w:r>
      <w:bookmarkEnd w:id="152"/>
      <w:r w:rsidRPr="004025DB">
        <w:rPr>
          <w:lang w:val="fr-FR"/>
        </w:rPr>
        <w:t>: Organigramme des détails de la méthodologie pour évaluer les performances après une phase de réentrainement</w:t>
      </w:r>
      <w:bookmarkEnd w:id="153"/>
    </w:p>
    <w:p w14:paraId="5D2BE16F" w14:textId="77777777" w:rsidR="00A87D2C" w:rsidRPr="009B3102" w:rsidRDefault="00704BFB" w:rsidP="00952DFA">
      <w:pPr>
        <w:spacing w:after="25"/>
        <w:ind w:left="-3"/>
        <w:rPr>
          <w:lang w:val="fr-FR"/>
        </w:rPr>
      </w:pPr>
      <w:r w:rsidRPr="009B3102">
        <w:rPr>
          <w:lang w:val="fr-FR"/>
        </w:rPr>
        <w:t>Les phases de la méthodologie présentée dans l’organigramme de la figure 10 peuvent être résumées de la façon suivante :</w:t>
      </w:r>
    </w:p>
    <w:p w14:paraId="77744500" w14:textId="77777777" w:rsidR="00A87D2C" w:rsidRPr="009B3102" w:rsidRDefault="00704BFB" w:rsidP="00952DFA">
      <w:pPr>
        <w:spacing w:after="24"/>
        <w:ind w:left="707" w:hanging="356"/>
        <w:rPr>
          <w:lang w:val="fr-FR"/>
        </w:rPr>
      </w:pPr>
      <w:r w:rsidRPr="009B3102">
        <w:rPr>
          <w:lang w:val="fr-FR"/>
        </w:rPr>
        <w:t>— Recherche des références, des architectures et des données, ainsi que l’équipement pour le nano-ordinateur et des logiciels nécessaires.</w:t>
      </w:r>
    </w:p>
    <w:p w14:paraId="4287FD7F" w14:textId="77777777" w:rsidR="00A87D2C" w:rsidRPr="009B3102" w:rsidRDefault="00704BFB" w:rsidP="00952DFA">
      <w:pPr>
        <w:spacing w:after="24"/>
        <w:ind w:left="707" w:hanging="356"/>
        <w:rPr>
          <w:lang w:val="fr-FR"/>
        </w:rPr>
      </w:pPr>
      <w:r w:rsidRPr="009B3102">
        <w:rPr>
          <w:lang w:val="fr-FR"/>
        </w:rPr>
        <w:t>— Installation sur le nano-ordinateur le système d’exploitation, l’environnement de développement et de tests pour l’inférence.</w:t>
      </w:r>
    </w:p>
    <w:p w14:paraId="7614CB92" w14:textId="77777777" w:rsidR="00A87D2C" w:rsidRPr="009B3102" w:rsidRDefault="00704BFB" w:rsidP="00952DFA">
      <w:pPr>
        <w:spacing w:after="40"/>
        <w:ind w:left="361"/>
        <w:rPr>
          <w:lang w:val="fr-FR"/>
        </w:rPr>
      </w:pPr>
      <w:r w:rsidRPr="009B3102">
        <w:rPr>
          <w:lang w:val="fr-FR"/>
        </w:rPr>
        <w:t>— Itération entre les étapes suivantes :</w:t>
      </w:r>
    </w:p>
    <w:p w14:paraId="16D2A976" w14:textId="77777777" w:rsidR="00A87D2C" w:rsidRPr="009B3102" w:rsidRDefault="00704BFB" w:rsidP="00952DFA">
      <w:pPr>
        <w:spacing w:after="24"/>
        <w:ind w:left="1063" w:hanging="356"/>
        <w:rPr>
          <w:lang w:val="fr-FR"/>
        </w:rPr>
      </w:pPr>
      <w:r w:rsidRPr="009B3102">
        <w:rPr>
          <w:lang w:val="fr-FR"/>
        </w:rPr>
        <w:t>— Inférence avec le nano-ordinateur en utilisant les architectures et les sources de données sélectionnées.</w:t>
      </w:r>
    </w:p>
    <w:p w14:paraId="2ABBCC71" w14:textId="77777777" w:rsidR="00A87D2C" w:rsidRPr="009B3102" w:rsidRDefault="00704BFB" w:rsidP="00952DFA">
      <w:pPr>
        <w:spacing w:after="79" w:line="265" w:lineRule="auto"/>
        <w:ind w:left="10"/>
        <w:jc w:val="right"/>
        <w:rPr>
          <w:lang w:val="fr-FR"/>
        </w:rPr>
      </w:pPr>
      <w:r w:rsidRPr="009B3102">
        <w:rPr>
          <w:lang w:val="fr-FR"/>
        </w:rPr>
        <w:t>— Réentrainement des architectures à différentes résolutions d’images et à la zone d’étude.</w:t>
      </w:r>
    </w:p>
    <w:p w14:paraId="019EC3DA" w14:textId="77777777" w:rsidR="00A87D2C" w:rsidRPr="009B3102" w:rsidRDefault="00704BFB" w:rsidP="00952DFA">
      <w:pPr>
        <w:ind w:left="717"/>
        <w:rPr>
          <w:lang w:val="fr-FR"/>
        </w:rPr>
      </w:pPr>
      <w:r w:rsidRPr="009B3102">
        <w:rPr>
          <w:lang w:val="fr-FR"/>
        </w:rPr>
        <w:t>— Traitement des données afin de les adapter au requis des architectures.</w:t>
      </w:r>
    </w:p>
    <w:p w14:paraId="42CC2988" w14:textId="77777777" w:rsidR="00A87D2C" w:rsidRPr="009B3102" w:rsidRDefault="00704BFB" w:rsidP="00952DFA">
      <w:pPr>
        <w:spacing w:after="474"/>
        <w:ind w:left="-3"/>
        <w:rPr>
          <w:lang w:val="fr-FR"/>
        </w:rPr>
      </w:pPr>
      <w:r w:rsidRPr="009B3102">
        <w:rPr>
          <w:lang w:val="fr-FR"/>
        </w:rPr>
        <w:t>Finalement, il est à noter que le cheminement de l’essai a été entièrement documenté.</w:t>
      </w:r>
    </w:p>
    <w:p w14:paraId="2D622E1C" w14:textId="77777777" w:rsidR="00A87D2C" w:rsidRPr="009B3102" w:rsidRDefault="00704BFB" w:rsidP="00952DFA">
      <w:pPr>
        <w:pStyle w:val="Titre2"/>
        <w:ind w:left="631" w:hanging="646"/>
        <w:rPr>
          <w:rFonts w:cs="Times New Roman"/>
        </w:rPr>
      </w:pPr>
      <w:bookmarkStart w:id="154" w:name="_Toc84684424"/>
      <w:r w:rsidRPr="009B3102">
        <w:rPr>
          <w:rFonts w:cs="Times New Roman"/>
        </w:rPr>
        <w:t>Documentation</w:t>
      </w:r>
      <w:bookmarkEnd w:id="154"/>
    </w:p>
    <w:p w14:paraId="2A8FB619" w14:textId="77777777" w:rsidR="00A87D2C" w:rsidRPr="009B3102" w:rsidRDefault="00704BFB" w:rsidP="00952DFA">
      <w:pPr>
        <w:ind w:left="-3"/>
        <w:rPr>
          <w:lang w:val="fr-FR"/>
        </w:rPr>
      </w:pPr>
      <w:r w:rsidRPr="009B3102">
        <w:rPr>
          <w:lang w:val="fr-FR"/>
        </w:rPr>
        <w:t>La méthodologie a été entièrement documentée pendant tout le déroulement de l’essai. Elle se retrouve pour référence dans un blogue public sur le site de "github.io"</w:t>
      </w:r>
      <w:r w:rsidR="003272B4" w:rsidRPr="003272B4">
        <w:rPr>
          <w:vertAlign w:val="superscript"/>
          <w:lang w:val="fr-FR"/>
        </w:rPr>
        <w:t xml:space="preserve"> </w:t>
      </w:r>
      <w:r w:rsidR="003272B4">
        <w:rPr>
          <w:rStyle w:val="Appelnotedebasdep"/>
          <w:lang w:val="fr-FR"/>
        </w:rPr>
        <w:footnoteReference w:id="18"/>
      </w:r>
      <w:r w:rsidRPr="009B3102">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6649B353" w14:textId="77777777" w:rsidR="00A87D2C" w:rsidRPr="009B3102" w:rsidRDefault="00704BFB" w:rsidP="00952DFA">
      <w:pPr>
        <w:spacing w:after="211"/>
        <w:ind w:left="-3"/>
        <w:rPr>
          <w:lang w:val="fr-FR"/>
        </w:rPr>
      </w:pPr>
      <w:r w:rsidRPr="009B3102">
        <w:rPr>
          <w:lang w:val="fr-FR"/>
        </w:rPr>
        <w:lastRenderedPageBreak/>
        <w:t xml:space="preserve">Par ailleurs, tous les documents de rédaction </w:t>
      </w:r>
      <w:proofErr w:type="spellStart"/>
      <w:r w:rsidRPr="009B3102">
        <w:rPr>
          <w:lang w:val="fr-FR"/>
        </w:rPr>
        <w:t>LaTeX</w:t>
      </w:r>
      <w:proofErr w:type="spellEnd"/>
      <w:r w:rsidRPr="009B3102">
        <w:rPr>
          <w:lang w:val="fr-FR"/>
        </w:rPr>
        <w:t>, les images, les scripts et code source qui ont été utiles et utilisés durant l’essai ont été géré dans un repository Git public avec "github.com"</w:t>
      </w:r>
      <w:r w:rsidR="003272B4" w:rsidRPr="003272B4">
        <w:rPr>
          <w:vertAlign w:val="superscript"/>
          <w:lang w:val="fr-FR"/>
        </w:rPr>
        <w:t xml:space="preserve"> </w:t>
      </w:r>
      <w:r w:rsidR="003272B4">
        <w:rPr>
          <w:rStyle w:val="Appelnotedebasdep"/>
          <w:lang w:val="fr-FR"/>
        </w:rPr>
        <w:footnoteReference w:id="19"/>
      </w:r>
      <w:r w:rsidRPr="009B3102">
        <w:rPr>
          <w:lang w:val="fr-FR"/>
        </w:rPr>
        <w:t>.</w:t>
      </w:r>
    </w:p>
    <w:p w14:paraId="3471539D" w14:textId="77777777" w:rsidR="00A87D2C" w:rsidRPr="009B3102" w:rsidRDefault="00704BFB" w:rsidP="00952DFA">
      <w:pPr>
        <w:spacing w:after="465"/>
        <w:ind w:left="-3"/>
        <w:rPr>
          <w:lang w:val="fr-FR"/>
        </w:rPr>
      </w:pPr>
      <w:r w:rsidRPr="009B3102">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9B3102" w:rsidRDefault="00704BFB" w:rsidP="00952DFA">
      <w:pPr>
        <w:pStyle w:val="Titre2"/>
        <w:spacing w:after="180"/>
        <w:ind w:left="631" w:hanging="646"/>
        <w:rPr>
          <w:rFonts w:cs="Times New Roman"/>
        </w:rPr>
      </w:pPr>
      <w:bookmarkStart w:id="155" w:name="_Toc84684425"/>
      <w:proofErr w:type="spellStart"/>
      <w:r w:rsidRPr="009B3102">
        <w:rPr>
          <w:rFonts w:cs="Times New Roman"/>
        </w:rPr>
        <w:t>Environnement</w:t>
      </w:r>
      <w:proofErr w:type="spellEnd"/>
      <w:r w:rsidRPr="009B3102">
        <w:rPr>
          <w:rFonts w:cs="Times New Roman"/>
        </w:rPr>
        <w:t xml:space="preserve"> de travail</w:t>
      </w:r>
      <w:bookmarkEnd w:id="155"/>
    </w:p>
    <w:p w14:paraId="22BB247B" w14:textId="77777777" w:rsidR="00A87D2C" w:rsidRPr="009B3102" w:rsidRDefault="00704BFB" w:rsidP="00952DFA">
      <w:pPr>
        <w:pStyle w:val="Titre3"/>
        <w:ind w:left="702" w:hanging="717"/>
        <w:rPr>
          <w:rFonts w:cs="Times New Roman"/>
        </w:rPr>
      </w:pPr>
      <w:bookmarkStart w:id="156" w:name="_Toc84684426"/>
      <w:commentRangeStart w:id="157"/>
      <w:proofErr w:type="spellStart"/>
      <w:r w:rsidRPr="009B3102">
        <w:rPr>
          <w:rFonts w:cs="Times New Roman"/>
        </w:rPr>
        <w:t>Préparation</w:t>
      </w:r>
      <w:proofErr w:type="spellEnd"/>
      <w:r w:rsidRPr="009B3102">
        <w:rPr>
          <w:rFonts w:cs="Times New Roman"/>
        </w:rPr>
        <w:t xml:space="preserve"> du nano-</w:t>
      </w:r>
      <w:proofErr w:type="spellStart"/>
      <w:r w:rsidRPr="009B3102">
        <w:rPr>
          <w:rFonts w:cs="Times New Roman"/>
        </w:rPr>
        <w:t>ordinateur</w:t>
      </w:r>
      <w:bookmarkEnd w:id="156"/>
      <w:commentRangeEnd w:id="157"/>
      <w:proofErr w:type="spellEnd"/>
      <w:r w:rsidR="002A34B9">
        <w:rPr>
          <w:rStyle w:val="Marquedecommentaire"/>
          <w:rFonts w:eastAsiaTheme="minorEastAsia" w:cs="Times New Roman"/>
        </w:rPr>
        <w:commentReference w:id="157"/>
      </w:r>
    </w:p>
    <w:p w14:paraId="007337A9" w14:textId="77777777" w:rsidR="00A87D2C" w:rsidRPr="009B3102" w:rsidRDefault="00704BFB" w:rsidP="00313664">
      <w:pPr>
        <w:spacing w:after="0"/>
        <w:ind w:left="-1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_Ref84685569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11</w:t>
      </w:r>
      <w:r w:rsidR="00311B75">
        <w:rPr>
          <w:lang w:val="fr-FR"/>
        </w:rPr>
        <w:fldChar w:fldCharType="end"/>
      </w:r>
      <w:r w:rsidR="00311B75">
        <w:rPr>
          <w:lang w:val="fr-FR"/>
        </w:rPr>
        <w:t xml:space="preserve"> </w:t>
      </w:r>
      <w:r w:rsidRPr="009B3102">
        <w:rPr>
          <w:lang w:val="fr-FR"/>
        </w:rPr>
        <w:t xml:space="preserve">présente les activités qui composent la préparation du </w:t>
      </w:r>
      <w:r w:rsidR="005F0177">
        <w:rPr>
          <w:lang w:val="fr-FR"/>
        </w:rPr>
        <w:t>nano-ordi</w:t>
      </w:r>
      <w:r w:rsidRPr="009B3102">
        <w:rPr>
          <w:lang w:val="fr-FR"/>
        </w:rPr>
        <w:t>nateur.</w:t>
      </w:r>
    </w:p>
    <w:p w14:paraId="5F2B11FA" w14:textId="77777777" w:rsidR="00A87D2C" w:rsidRDefault="00704BFB" w:rsidP="00952DFA">
      <w:pPr>
        <w:spacing w:after="290" w:line="259" w:lineRule="auto"/>
        <w:ind w:left="1404"/>
        <w:jc w:val="left"/>
      </w:pPr>
      <w:r w:rsidRPr="009B3102">
        <w:rPr>
          <w:noProof/>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1"/>
                    <a:stretch>
                      <a:fillRect/>
                    </a:stretch>
                  </pic:blipFill>
                  <pic:spPr>
                    <a:xfrm>
                      <a:off x="0" y="0"/>
                      <a:ext cx="4160631" cy="1431045"/>
                    </a:xfrm>
                    <a:prstGeom prst="rect">
                      <a:avLst/>
                    </a:prstGeom>
                  </pic:spPr>
                </pic:pic>
              </a:graphicData>
            </a:graphic>
          </wp:inline>
        </w:drawing>
      </w:r>
    </w:p>
    <w:p w14:paraId="125D9DE2" w14:textId="77777777" w:rsidR="004025DB" w:rsidRPr="004025DB" w:rsidRDefault="004025DB" w:rsidP="004025DB">
      <w:pPr>
        <w:pStyle w:val="Lgende"/>
        <w:rPr>
          <w:lang w:val="fr-FR"/>
        </w:rPr>
      </w:pPr>
      <w:bookmarkStart w:id="158" w:name="_Ref84685569"/>
      <w:bookmarkStart w:id="159" w:name="_Toc84684501"/>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11</w:t>
      </w:r>
      <w:r>
        <w:fldChar w:fldCharType="end"/>
      </w:r>
      <w:bookmarkEnd w:id="158"/>
      <w:r w:rsidRPr="004025DB">
        <w:rPr>
          <w:lang w:val="fr-FR"/>
        </w:rPr>
        <w:t>: Préparation du nano-ordinateur</w:t>
      </w:r>
      <w:bookmarkEnd w:id="159"/>
    </w:p>
    <w:p w14:paraId="2C7EA1EC" w14:textId="77777777" w:rsidR="00A87D2C" w:rsidRPr="00313664" w:rsidRDefault="00704BFB" w:rsidP="00952DFA">
      <w:pPr>
        <w:spacing w:after="225" w:line="265" w:lineRule="auto"/>
        <w:ind w:left="-5"/>
        <w:jc w:val="left"/>
        <w:rPr>
          <w:b/>
          <w:lang w:val="fr-FR"/>
        </w:rPr>
      </w:pPr>
      <w:r w:rsidRPr="00313664">
        <w:rPr>
          <w:b/>
          <w:lang w:val="fr-FR"/>
        </w:rPr>
        <w:t>Montage</w:t>
      </w:r>
    </w:p>
    <w:p w14:paraId="1116A4C4" w14:textId="77777777" w:rsidR="00A87D2C" w:rsidRPr="009B3102" w:rsidRDefault="00704BFB" w:rsidP="00952DFA">
      <w:pPr>
        <w:ind w:left="-3"/>
        <w:rPr>
          <w:lang w:val="fr-FR"/>
        </w:rPr>
      </w:pPr>
      <w:r w:rsidRPr="009B3102">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77777777" w:rsidR="00A87D2C" w:rsidRPr="009B3102" w:rsidRDefault="00704BFB" w:rsidP="00952DFA">
      <w:pPr>
        <w:spacing w:after="0"/>
        <w:ind w:left="-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_Ref84685586 \h </w:instrText>
      </w:r>
      <w:r w:rsidR="00311B75">
        <w:rPr>
          <w:lang w:val="fr-FR"/>
        </w:rPr>
      </w:r>
      <w:r w:rsidR="00311B75">
        <w:rPr>
          <w:lang w:val="fr-FR"/>
        </w:rPr>
        <w:fldChar w:fldCharType="separate"/>
      </w:r>
      <w:r w:rsidR="00311B75" w:rsidRPr="00FD1CC8">
        <w:rPr>
          <w:lang w:val="fr-FR"/>
        </w:rPr>
        <w:t xml:space="preserve">Figure </w:t>
      </w:r>
      <w:r w:rsidR="00311B75">
        <w:rPr>
          <w:noProof/>
          <w:lang w:val="fr-FR"/>
        </w:rPr>
        <w:t>12</w:t>
      </w:r>
      <w:r w:rsidR="00311B75">
        <w:rPr>
          <w:lang w:val="fr-FR"/>
        </w:rPr>
        <w:fldChar w:fldCharType="end"/>
      </w:r>
      <w:r w:rsidR="00311B75">
        <w:rPr>
          <w:lang w:val="fr-FR"/>
        </w:rPr>
        <w:t xml:space="preserve"> </w:t>
      </w:r>
      <w:r w:rsidRPr="009B3102">
        <w:rPr>
          <w:lang w:val="fr-FR"/>
        </w:rPr>
        <w:t>présente les activités qui composent le montage du nano-ordinateur.</w:t>
      </w:r>
    </w:p>
    <w:p w14:paraId="389C945D" w14:textId="77777777" w:rsidR="00A87D2C" w:rsidRDefault="00704BFB" w:rsidP="00952DFA">
      <w:pPr>
        <w:spacing w:after="290" w:line="259" w:lineRule="auto"/>
        <w:ind w:left="936"/>
        <w:jc w:val="left"/>
      </w:pPr>
      <w:r w:rsidRPr="009B3102">
        <w:rPr>
          <w:noProof/>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2"/>
                    <a:stretch>
                      <a:fillRect/>
                    </a:stretch>
                  </pic:blipFill>
                  <pic:spPr>
                    <a:xfrm>
                      <a:off x="0" y="0"/>
                      <a:ext cx="4754995" cy="1222713"/>
                    </a:xfrm>
                    <a:prstGeom prst="rect">
                      <a:avLst/>
                    </a:prstGeom>
                  </pic:spPr>
                </pic:pic>
              </a:graphicData>
            </a:graphic>
          </wp:inline>
        </w:drawing>
      </w:r>
    </w:p>
    <w:p w14:paraId="69F47FAF" w14:textId="77777777" w:rsidR="004025DB" w:rsidRPr="00FD1CC8" w:rsidRDefault="004025DB" w:rsidP="004025DB">
      <w:pPr>
        <w:pStyle w:val="Lgende"/>
        <w:rPr>
          <w:lang w:val="fr-FR"/>
        </w:rPr>
      </w:pPr>
      <w:bookmarkStart w:id="160" w:name="_Ref84685586"/>
      <w:bookmarkStart w:id="161" w:name="_Toc84684502"/>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12</w:t>
      </w:r>
      <w:r>
        <w:fldChar w:fldCharType="end"/>
      </w:r>
      <w:bookmarkEnd w:id="160"/>
      <w:r w:rsidRPr="00FD1CC8">
        <w:rPr>
          <w:lang w:val="fr-FR"/>
        </w:rPr>
        <w:t>: Montage du nano-ordinateur</w:t>
      </w:r>
      <w:bookmarkEnd w:id="161"/>
    </w:p>
    <w:p w14:paraId="63D35CD9" w14:textId="77777777" w:rsidR="00A87D2C" w:rsidRPr="009B3102" w:rsidRDefault="00F07B87" w:rsidP="00952DFA">
      <w:pPr>
        <w:spacing w:after="0"/>
        <w:ind w:left="-13" w:firstLine="351"/>
        <w:rPr>
          <w:lang w:val="fr-FR"/>
        </w:rPr>
      </w:pPr>
      <w:r>
        <w:rPr>
          <w:lang w:val="fr-FR"/>
        </w:rPr>
        <w:t xml:space="preserve">La  </w:t>
      </w:r>
      <w:r w:rsidR="00F2361C">
        <w:rPr>
          <w:lang w:val="fr-FR"/>
        </w:rPr>
        <w:fldChar w:fldCharType="begin"/>
      </w:r>
      <w:r w:rsidR="00F2361C">
        <w:rPr>
          <w:lang w:val="fr-FR"/>
        </w:rPr>
        <w:instrText xml:space="preserve"> REF _Ref84685631 \h </w:instrText>
      </w:r>
      <w:r w:rsidR="00F2361C">
        <w:rPr>
          <w:lang w:val="fr-FR"/>
        </w:rPr>
      </w:r>
      <w:r w:rsidR="00F2361C">
        <w:rPr>
          <w:lang w:val="fr-FR"/>
        </w:rPr>
        <w:fldChar w:fldCharType="separate"/>
      </w:r>
      <w:r w:rsidR="00F2361C" w:rsidRPr="004025DB">
        <w:rPr>
          <w:lang w:val="fr-FR"/>
        </w:rPr>
        <w:t xml:space="preserve">Figure </w:t>
      </w:r>
      <w:r w:rsidR="00F2361C">
        <w:rPr>
          <w:noProof/>
          <w:lang w:val="fr-FR"/>
        </w:rPr>
        <w:t>13</w:t>
      </w:r>
      <w:r w:rsidR="00F2361C">
        <w:rPr>
          <w:lang w:val="fr-FR"/>
        </w:rPr>
        <w:fldChar w:fldCharType="end"/>
      </w:r>
      <w:r w:rsidR="00F2361C">
        <w:rPr>
          <w:lang w:val="fr-FR"/>
        </w:rPr>
        <w:t xml:space="preserve"> </w:t>
      </w:r>
      <w:r w:rsidR="00704BFB" w:rsidRPr="009B3102">
        <w:rPr>
          <w:lang w:val="fr-FR"/>
        </w:rPr>
        <w:t>présente la carte mère, les accessoires et périphériques du nano-ordinateur qui a été monté.</w:t>
      </w:r>
    </w:p>
    <w:p w14:paraId="3E9DEFD6" w14:textId="77777777" w:rsidR="00A87D2C" w:rsidRDefault="00704BFB" w:rsidP="00952DFA">
      <w:pPr>
        <w:spacing w:after="290" w:line="259" w:lineRule="auto"/>
        <w:jc w:val="left"/>
      </w:pPr>
      <w:r w:rsidRPr="009B3102">
        <w:rPr>
          <w:noProof/>
        </w:rPr>
        <w:drawing>
          <wp:inline distT="0" distB="0" distL="0" distR="0" wp14:anchorId="1B0420DA" wp14:editId="086CFF93">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3"/>
                    <a:stretch>
                      <a:fillRect/>
                    </a:stretch>
                  </pic:blipFill>
                  <pic:spPr>
                    <a:xfrm>
                      <a:off x="0" y="0"/>
                      <a:ext cx="5943544" cy="4103713"/>
                    </a:xfrm>
                    <a:prstGeom prst="rect">
                      <a:avLst/>
                    </a:prstGeom>
                  </pic:spPr>
                </pic:pic>
              </a:graphicData>
            </a:graphic>
          </wp:inline>
        </w:drawing>
      </w:r>
    </w:p>
    <w:p w14:paraId="4C06BA03" w14:textId="77777777" w:rsidR="004025DB" w:rsidRPr="004025DB" w:rsidRDefault="004025DB" w:rsidP="004025DB">
      <w:pPr>
        <w:pStyle w:val="Lgende"/>
        <w:rPr>
          <w:lang w:val="fr-FR"/>
        </w:rPr>
      </w:pPr>
      <w:bookmarkStart w:id="162" w:name="_Ref84685631"/>
      <w:bookmarkStart w:id="163" w:name="_Toc84684503"/>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13</w:t>
      </w:r>
      <w:r>
        <w:fldChar w:fldCharType="end"/>
      </w:r>
      <w:bookmarkEnd w:id="162"/>
      <w:r w:rsidRPr="004025DB">
        <w:rPr>
          <w:lang w:val="fr-FR"/>
        </w:rPr>
        <w:t>: Carte mère, accessoires et périphériques du nano-ordinateur</w:t>
      </w:r>
      <w:bookmarkEnd w:id="163"/>
    </w:p>
    <w:p w14:paraId="391AD3B1" w14:textId="77777777" w:rsidR="00A87D2C" w:rsidRPr="009B3102" w:rsidRDefault="00704BFB" w:rsidP="00952DFA">
      <w:pPr>
        <w:pStyle w:val="Titre4"/>
        <w:ind w:left="-5"/>
        <w:rPr>
          <w:rFonts w:ascii="Times New Roman" w:hAnsi="Times New Roman" w:cs="Times New Roman"/>
          <w:lang w:val="fr-FR"/>
        </w:rPr>
      </w:pPr>
      <w:commentRangeStart w:id="164"/>
      <w:r w:rsidRPr="009B3102">
        <w:rPr>
          <w:rFonts w:ascii="Times New Roman" w:hAnsi="Times New Roman" w:cs="Times New Roman"/>
          <w:lang w:val="fr-FR"/>
        </w:rPr>
        <w:t xml:space="preserve">Préparation de la carte mère </w:t>
      </w:r>
      <w:proofErr w:type="spellStart"/>
      <w:r w:rsidRPr="009B3102">
        <w:rPr>
          <w:rFonts w:ascii="Times New Roman" w:hAnsi="Times New Roman" w:cs="Times New Roman"/>
          <w:lang w:val="fr-FR"/>
        </w:rPr>
        <w:t>Jetson</w:t>
      </w:r>
      <w:proofErr w:type="spellEnd"/>
      <w:r w:rsidRPr="009B3102">
        <w:rPr>
          <w:rFonts w:ascii="Times New Roman" w:hAnsi="Times New Roman" w:cs="Times New Roman"/>
          <w:lang w:val="fr-FR"/>
        </w:rPr>
        <w:t xml:space="preserve"> Nano</w:t>
      </w:r>
      <w:commentRangeEnd w:id="164"/>
      <w:r w:rsidR="003C3EF0">
        <w:rPr>
          <w:rStyle w:val="Marquedecommentaire"/>
          <w:rFonts w:ascii="Times New Roman" w:eastAsiaTheme="minorEastAsia" w:hAnsi="Times New Roman" w:cs="Times New Roman"/>
          <w:i w:val="0"/>
        </w:rPr>
        <w:commentReference w:id="164"/>
      </w:r>
    </w:p>
    <w:p w14:paraId="5537F588" w14:textId="0621C5EA" w:rsidR="00A87D2C" w:rsidRPr="009B3102" w:rsidRDefault="00704BFB" w:rsidP="00952DFA">
      <w:pPr>
        <w:ind w:left="-3"/>
        <w:rPr>
          <w:lang w:val="fr-FR"/>
        </w:rPr>
      </w:pPr>
      <w:r w:rsidRPr="009B3102">
        <w:rPr>
          <w:lang w:val="fr-FR"/>
        </w:rPr>
        <w:t xml:space="preserve">Le nano-ordinateur qui est livré dans sa boite est simplement une carte mère. Il est livré avec un câble micro USB qui lui permet d’être démarré avec une </w:t>
      </w:r>
      <w:del w:id="165" w:author="Mickaël Germain" w:date="2021-10-25T10:09:00Z">
        <w:r w:rsidRPr="009B3102" w:rsidDel="003C3EF0">
          <w:rPr>
            <w:lang w:val="fr-FR"/>
          </w:rPr>
          <w:delText>alimitation</w:delText>
        </w:r>
      </w:del>
      <w:ins w:id="166" w:author="Mickaël Germain" w:date="2021-10-25T10:09:00Z">
        <w:r w:rsidR="003C3EF0" w:rsidRPr="009B3102">
          <w:rPr>
            <w:lang w:val="fr-FR"/>
          </w:rPr>
          <w:t>alimentation</w:t>
        </w:r>
      </w:ins>
      <w:r w:rsidRPr="009B3102">
        <w:rPr>
          <w:lang w:val="fr-FR"/>
        </w:rPr>
        <w:t xml:space="preserve"> minimale de 5 </w:t>
      </w:r>
      <w:ins w:id="167" w:author="Mickaël Germain" w:date="2021-10-25T10:45:00Z">
        <w:r w:rsidR="003D0058">
          <w:rPr>
            <w:lang w:val="fr-FR"/>
          </w:rPr>
          <w:t>V</w:t>
        </w:r>
      </w:ins>
      <w:del w:id="168" w:author="Mickaël Germain" w:date="2021-10-25T10:45:00Z">
        <w:r w:rsidRPr="009B3102" w:rsidDel="003D0058">
          <w:rPr>
            <w:lang w:val="fr-FR"/>
          </w:rPr>
          <w:delText>volts</w:delText>
        </w:r>
      </w:del>
      <w:r w:rsidRPr="009B3102">
        <w:rPr>
          <w:lang w:val="fr-FR"/>
        </w:rPr>
        <w:t xml:space="preserve">/2 </w:t>
      </w:r>
      <w:ins w:id="169" w:author="Mickaël Germain" w:date="2021-10-25T10:45:00Z">
        <w:r w:rsidR="003D0058">
          <w:rPr>
            <w:lang w:val="fr-FR"/>
          </w:rPr>
          <w:t>A</w:t>
        </w:r>
      </w:ins>
      <w:del w:id="170" w:author="Mickaël Germain" w:date="2021-10-25T10:45:00Z">
        <w:r w:rsidRPr="009B3102" w:rsidDel="003D0058">
          <w:rPr>
            <w:lang w:val="fr-FR"/>
          </w:rPr>
          <w:delText>amp</w:delText>
        </w:r>
      </w:del>
      <w:r w:rsidRPr="009B3102">
        <w:rPr>
          <w:lang w:val="fr-FR"/>
        </w:rPr>
        <w:t xml:space="preserve"> et ne consommer que 5 w</w:t>
      </w:r>
      <w:del w:id="171" w:author="Mickaël Germain" w:date="2021-10-25T10:11:00Z">
        <w:r w:rsidRPr="009B3102" w:rsidDel="003C3EF0">
          <w:rPr>
            <w:lang w:val="fr-FR"/>
          </w:rPr>
          <w:delText>atts</w:delText>
        </w:r>
      </w:del>
      <w:r w:rsidRPr="009B3102">
        <w:rPr>
          <w:lang w:val="fr-FR"/>
        </w:rPr>
        <w:t xml:space="preserve">. Le système d’exploitation doit </w:t>
      </w:r>
      <w:del w:id="172" w:author="Mickaël Germain" w:date="2021-10-25T10:09:00Z">
        <w:r w:rsidRPr="009B3102" w:rsidDel="003C3EF0">
          <w:rPr>
            <w:lang w:val="fr-FR"/>
          </w:rPr>
          <w:delText>ête</w:delText>
        </w:r>
      </w:del>
      <w:ins w:id="173" w:author="Mickaël Germain" w:date="2021-10-25T10:09:00Z">
        <w:r w:rsidR="003C3EF0" w:rsidRPr="009B3102">
          <w:rPr>
            <w:lang w:val="fr-FR"/>
          </w:rPr>
          <w:t>être</w:t>
        </w:r>
      </w:ins>
      <w:r w:rsidRPr="009B3102">
        <w:rPr>
          <w:lang w:val="fr-FR"/>
        </w:rPr>
        <w:t xml:space="preserve"> installé. Vu que de l’objectif de l’essai est de tester les capacités du nano-ordinateur et que la consommation sera supérieure à 5 </w:t>
      </w:r>
      <w:ins w:id="174" w:author="Mickaël Germain" w:date="2021-10-25T10:45:00Z">
        <w:r w:rsidR="003D0058">
          <w:rPr>
            <w:lang w:val="fr-FR"/>
          </w:rPr>
          <w:t>W</w:t>
        </w:r>
      </w:ins>
      <w:del w:id="175" w:author="Mickaël Germain" w:date="2021-10-25T10:45:00Z">
        <w:r w:rsidRPr="009B3102" w:rsidDel="003D0058">
          <w:rPr>
            <w:lang w:val="fr-FR"/>
          </w:rPr>
          <w:delText>w</w:delText>
        </w:r>
      </w:del>
      <w:del w:id="176" w:author="Mickaël Germain" w:date="2021-10-25T10:10:00Z">
        <w:r w:rsidRPr="009B3102" w:rsidDel="003C3EF0">
          <w:rPr>
            <w:lang w:val="fr-FR"/>
          </w:rPr>
          <w:delText>atts</w:delText>
        </w:r>
      </w:del>
      <w:r w:rsidRPr="009B3102">
        <w:rPr>
          <w:lang w:val="fr-FR"/>
        </w:rPr>
        <w:t xml:space="preserve"> due aux branchements de multiples périphériques, certaines "broches" </w:t>
      </w:r>
      <w:r w:rsidRPr="009B3102">
        <w:rPr>
          <w:lang w:val="fr-FR"/>
        </w:rPr>
        <w:lastRenderedPageBreak/>
        <w:t>sur la carte mère doivent être activées : la broche J48 permet de brancher un adaptateur d’alimentation de 5 v</w:t>
      </w:r>
      <w:del w:id="177" w:author="Mickaël Germain" w:date="2021-10-25T10:10:00Z">
        <w:r w:rsidRPr="009B3102" w:rsidDel="003C3EF0">
          <w:rPr>
            <w:lang w:val="fr-FR"/>
          </w:rPr>
          <w:delText>olts</w:delText>
        </w:r>
      </w:del>
      <w:r w:rsidRPr="009B3102">
        <w:rPr>
          <w:lang w:val="fr-FR"/>
        </w:rPr>
        <w:t xml:space="preserve"> 4 </w:t>
      </w:r>
      <w:ins w:id="178" w:author="Mickaël Germain" w:date="2021-10-25T10:10:00Z">
        <w:r w:rsidR="003C3EF0">
          <w:rPr>
            <w:lang w:val="fr-FR"/>
          </w:rPr>
          <w:t>a</w:t>
        </w:r>
      </w:ins>
      <w:del w:id="179" w:author="Mickaël Germain" w:date="2021-10-25T10:10:00Z">
        <w:r w:rsidRPr="009B3102" w:rsidDel="003C3EF0">
          <w:rPr>
            <w:lang w:val="fr-FR"/>
          </w:rPr>
          <w:delText>amp</w:delText>
        </w:r>
      </w:del>
      <w:r w:rsidRPr="009B3102">
        <w:rPr>
          <w:lang w:val="fr-FR"/>
        </w:rPr>
        <w:t xml:space="preserve"> au lieu de l’alimentation micro </w:t>
      </w:r>
      <w:proofErr w:type="gramStart"/>
      <w:r w:rsidRPr="009B3102">
        <w:rPr>
          <w:lang w:val="fr-FR"/>
        </w:rPr>
        <w:t>USB;</w:t>
      </w:r>
      <w:proofErr w:type="gramEnd"/>
      <w:r w:rsidRPr="009B3102">
        <w:rPr>
          <w:lang w:val="fr-FR"/>
        </w:rPr>
        <w:t xml:space="preserve"> et la broche J38 permet d’activer le PoE (Power-</w:t>
      </w:r>
      <w:proofErr w:type="spellStart"/>
      <w:r w:rsidRPr="009B3102">
        <w:rPr>
          <w:lang w:val="fr-FR"/>
        </w:rPr>
        <w:t>OverEthernet</w:t>
      </w:r>
      <w:proofErr w:type="spellEnd"/>
      <w:r w:rsidRPr="009B3102">
        <w:rPr>
          <w:lang w:val="fr-FR"/>
        </w:rPr>
        <w:t xml:space="preserve">) afin d’hériter de l’alimentation du câble Ethernet. Aucune autre préparation sur la carte n’est nécessaire. </w:t>
      </w:r>
      <w:r w:rsidRPr="009B3102">
        <w:rPr>
          <w:i/>
          <w:lang w:val="fr-FR"/>
        </w:rPr>
        <w:t>Alimentation</w:t>
      </w:r>
    </w:p>
    <w:p w14:paraId="5ED34024" w14:textId="3D858D9C" w:rsidR="00A87D2C" w:rsidRPr="009B3102" w:rsidRDefault="00704BFB" w:rsidP="00952DFA">
      <w:pPr>
        <w:ind w:left="-3"/>
        <w:rPr>
          <w:lang w:val="fr-FR"/>
        </w:rPr>
      </w:pPr>
      <w:r w:rsidRPr="009B3102">
        <w:rPr>
          <w:lang w:val="fr-FR"/>
        </w:rPr>
        <w:t xml:space="preserve">L’alimentation du nano-ordinateur est l’élément matériel le plus important du système. De base le nano-ordinateur est livré avec un câble micro USB, lui permettant d’être alimenté en 5 </w:t>
      </w:r>
      <w:del w:id="180" w:author="Mickaël Germain" w:date="2021-10-25T10:10:00Z">
        <w:r w:rsidRPr="009B3102" w:rsidDel="003C3EF0">
          <w:rPr>
            <w:lang w:val="fr-FR"/>
          </w:rPr>
          <w:delText xml:space="preserve">volt </w:delText>
        </w:r>
      </w:del>
      <w:ins w:id="181" w:author="Mickaël Germain" w:date="2021-10-25T10:10:00Z">
        <w:r w:rsidR="003C3EF0">
          <w:rPr>
            <w:lang w:val="fr-FR"/>
          </w:rPr>
          <w:t xml:space="preserve">v </w:t>
        </w:r>
      </w:ins>
      <w:r w:rsidRPr="009B3102">
        <w:rPr>
          <w:lang w:val="fr-FR"/>
        </w:rPr>
        <w:t>2 a</w:t>
      </w:r>
      <w:del w:id="182" w:author="Mickaël Germain" w:date="2021-10-25T10:10:00Z">
        <w:r w:rsidRPr="009B3102" w:rsidDel="003C3EF0">
          <w:rPr>
            <w:lang w:val="fr-FR"/>
          </w:rPr>
          <w:delText>mp</w:delText>
        </w:r>
      </w:del>
      <w:r w:rsidRPr="009B3102">
        <w:rPr>
          <w:lang w:val="fr-FR"/>
        </w:rPr>
        <w:t>. Mais le besoin en énergie augmente avec les périphériques qui s’accumulent, tel qu’une caméra. Il est prudent de choisir un adaptateur 5 v</w:t>
      </w:r>
      <w:del w:id="183" w:author="Mickaël Germain" w:date="2021-10-25T10:10:00Z">
        <w:r w:rsidRPr="009B3102" w:rsidDel="003C3EF0">
          <w:rPr>
            <w:lang w:val="fr-FR"/>
          </w:rPr>
          <w:delText>olt</w:delText>
        </w:r>
      </w:del>
      <w:r w:rsidRPr="009B3102">
        <w:rPr>
          <w:lang w:val="fr-FR"/>
        </w:rPr>
        <w:t xml:space="preserve"> 4 </w:t>
      </w:r>
      <w:ins w:id="184" w:author="Mickaël Germain" w:date="2021-10-25T10:11:00Z">
        <w:r w:rsidR="003C3EF0">
          <w:rPr>
            <w:lang w:val="fr-FR"/>
          </w:rPr>
          <w:t>a</w:t>
        </w:r>
      </w:ins>
      <w:del w:id="185" w:author="Mickaël Germain" w:date="2021-10-25T10:10:00Z">
        <w:r w:rsidRPr="009B3102" w:rsidDel="003C3EF0">
          <w:rPr>
            <w:lang w:val="fr-FR"/>
          </w:rPr>
          <w:delText>amp</w:delText>
        </w:r>
      </w:del>
      <w:r w:rsidRPr="009B3102">
        <w:rPr>
          <w:lang w:val="fr-FR"/>
        </w:rPr>
        <w:t xml:space="preserve"> d’un fournisseur recommandé par NVIDIA, car un changement de puissance sensible en entrée impacte le fonctionnement opérationnel du </w:t>
      </w:r>
      <w:r w:rsidR="005F0177">
        <w:rPr>
          <w:lang w:val="fr-FR"/>
        </w:rPr>
        <w:t>nano-ordi</w:t>
      </w:r>
      <w:r w:rsidRPr="009B3102">
        <w:rPr>
          <w:lang w:val="fr-FR"/>
        </w:rPr>
        <w:t>nateur. Deux adaptateurs ont été utilisés, l’un recommandé, et l’autre non, afin de tester leur performance.</w:t>
      </w:r>
    </w:p>
    <w:p w14:paraId="695087D5" w14:textId="77777777" w:rsidR="00A87D2C" w:rsidRPr="009B3102" w:rsidRDefault="00704BFB" w:rsidP="00952DFA">
      <w:pPr>
        <w:spacing w:after="342"/>
        <w:ind w:left="-3"/>
        <w:rPr>
          <w:lang w:val="fr-FR"/>
        </w:rPr>
      </w:pPr>
      <w:r w:rsidRPr="009B3102">
        <w:rPr>
          <w:lang w:val="fr-FR"/>
        </w:rPr>
        <w:t xml:space="preserve">Dans le cadre de l’essai, l’alimentation du nano-ordinateur est utilisée pour alimenter la carte mère, qui comporte les </w:t>
      </w:r>
      <w:proofErr w:type="spellStart"/>
      <w:r w:rsidRPr="009B3102">
        <w:rPr>
          <w:lang w:val="fr-FR"/>
        </w:rPr>
        <w:t>CPUs</w:t>
      </w:r>
      <w:proofErr w:type="spellEnd"/>
      <w:r w:rsidRPr="009B3102">
        <w:rPr>
          <w:lang w:val="fr-FR"/>
        </w:rPr>
        <w:t xml:space="preserve">, le GPU, le Hub USB 3.0 interne, le contrôleur Ethernet et le port HDMI. Mais aussi la caméra et le ventilateur et optionnellement une carte d’extension M.2 </w:t>
      </w:r>
      <w:proofErr w:type="spellStart"/>
      <w:r w:rsidRPr="009B3102">
        <w:rPr>
          <w:lang w:val="fr-FR"/>
        </w:rPr>
        <w:t>NVMe</w:t>
      </w:r>
      <w:proofErr w:type="spellEnd"/>
      <w:r w:rsidRPr="009B3102">
        <w:rPr>
          <w:lang w:val="fr-FR"/>
        </w:rPr>
        <w:t xml:space="preserve">. Afin d’assister l’adaptateur, un hub USB 3.0 externe a été utilisé pour brancher la souris, le clavier, et à un moment donné le </w:t>
      </w:r>
      <w:proofErr w:type="spellStart"/>
      <w:r w:rsidRPr="009B3102">
        <w:rPr>
          <w:lang w:val="fr-FR"/>
        </w:rPr>
        <w:t>dongle</w:t>
      </w:r>
      <w:proofErr w:type="spellEnd"/>
      <w:r w:rsidRPr="009B3102">
        <w:rPr>
          <w:lang w:val="fr-FR"/>
        </w:rPr>
        <w:t xml:space="preserve"> Wifi.</w:t>
      </w:r>
    </w:p>
    <w:p w14:paraId="5177DFA7" w14:textId="77777777" w:rsidR="00A87D2C" w:rsidRPr="009B3102" w:rsidRDefault="00704BFB" w:rsidP="00952DFA">
      <w:pPr>
        <w:pStyle w:val="Titre4"/>
        <w:ind w:left="-5"/>
        <w:rPr>
          <w:rFonts w:ascii="Times New Roman" w:hAnsi="Times New Roman" w:cs="Times New Roman"/>
          <w:lang w:val="fr-FR"/>
        </w:rPr>
      </w:pPr>
      <w:r w:rsidRPr="009B3102">
        <w:rPr>
          <w:rFonts w:ascii="Times New Roman" w:hAnsi="Times New Roman" w:cs="Times New Roman"/>
          <w:lang w:val="fr-FR"/>
        </w:rPr>
        <w:t>Boitier</w:t>
      </w:r>
    </w:p>
    <w:p w14:paraId="7ECBEB5F" w14:textId="77777777" w:rsidR="00A87D2C" w:rsidRPr="009B3102" w:rsidRDefault="00704BFB" w:rsidP="00952DFA">
      <w:pPr>
        <w:spacing w:after="342"/>
        <w:ind w:left="-3"/>
        <w:rPr>
          <w:lang w:val="fr-FR"/>
        </w:rPr>
      </w:pPr>
      <w:r w:rsidRPr="009B3102">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77777777" w:rsidR="00A87D2C" w:rsidRPr="009B3102" w:rsidRDefault="00704BFB" w:rsidP="00952DFA">
      <w:pPr>
        <w:pStyle w:val="Titre4"/>
        <w:ind w:left="-5"/>
        <w:rPr>
          <w:rFonts w:ascii="Times New Roman" w:hAnsi="Times New Roman" w:cs="Times New Roman"/>
          <w:lang w:val="fr-FR"/>
        </w:rPr>
      </w:pPr>
      <w:r w:rsidRPr="009B3102">
        <w:rPr>
          <w:rFonts w:ascii="Times New Roman" w:hAnsi="Times New Roman" w:cs="Times New Roman"/>
          <w:lang w:val="fr-FR"/>
        </w:rPr>
        <w:t>Unité de stockage</w:t>
      </w:r>
    </w:p>
    <w:p w14:paraId="6DC09689" w14:textId="77777777" w:rsidR="00A87D2C" w:rsidRPr="009B3102" w:rsidRDefault="00704BFB" w:rsidP="00952DFA">
      <w:pPr>
        <w:spacing w:after="353"/>
        <w:ind w:left="-3"/>
        <w:rPr>
          <w:lang w:val="fr-FR"/>
        </w:rPr>
      </w:pPr>
      <w:r w:rsidRPr="009B3102">
        <w:rPr>
          <w:lang w:val="fr-FR"/>
        </w:rPr>
        <w:t xml:space="preserve">Le nano-ordinateur est conçu pour fonctionner avec un système d’exploitation hébergé sur une carte </w:t>
      </w:r>
      <w:proofErr w:type="spellStart"/>
      <w:r w:rsidRPr="009B3102">
        <w:rPr>
          <w:lang w:val="fr-FR"/>
        </w:rPr>
        <w:t>microSD</w:t>
      </w:r>
      <w:proofErr w:type="spellEnd"/>
      <w:r w:rsidRPr="009B3102">
        <w:rPr>
          <w:lang w:val="fr-FR"/>
        </w:rPr>
        <w:t xml:space="preserve">. Il existe différentes cartes </w:t>
      </w:r>
      <w:proofErr w:type="spellStart"/>
      <w:r w:rsidRPr="009B3102">
        <w:rPr>
          <w:lang w:val="fr-FR"/>
        </w:rPr>
        <w:t>microSD</w:t>
      </w:r>
      <w:proofErr w:type="spellEnd"/>
      <w:r w:rsidRPr="009B3102">
        <w:rPr>
          <w:lang w:val="fr-FR"/>
        </w:rPr>
        <w:t xml:space="preserve">, et certaines sont beaucoup plus performantes que les autres. Malheureusement les cartes </w:t>
      </w:r>
      <w:proofErr w:type="spellStart"/>
      <w:r w:rsidRPr="009B3102">
        <w:rPr>
          <w:lang w:val="fr-FR"/>
        </w:rPr>
        <w:t>microSD</w:t>
      </w:r>
      <w:proofErr w:type="spellEnd"/>
      <w:r w:rsidRPr="009B3102">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77777777" w:rsidR="00A87D2C" w:rsidRPr="009B3102" w:rsidRDefault="00704BFB" w:rsidP="00E33E8C">
      <w:pPr>
        <w:pStyle w:val="Titre4"/>
        <w:rPr>
          <w:rFonts w:ascii="Times New Roman" w:hAnsi="Times New Roman" w:cs="Times New Roman"/>
          <w:lang w:val="fr-FR"/>
        </w:rPr>
      </w:pPr>
      <w:r w:rsidRPr="009B3102">
        <w:rPr>
          <w:rFonts w:ascii="Times New Roman" w:hAnsi="Times New Roman" w:cs="Times New Roman"/>
          <w:i w:val="0"/>
          <w:u w:val="single" w:color="000000"/>
          <w:lang w:val="fr-FR"/>
        </w:rPr>
        <w:lastRenderedPageBreak/>
        <w:t xml:space="preserve">Carte </w:t>
      </w:r>
      <w:proofErr w:type="spellStart"/>
      <w:r w:rsidRPr="009B3102">
        <w:rPr>
          <w:rFonts w:ascii="Times New Roman" w:hAnsi="Times New Roman" w:cs="Times New Roman"/>
          <w:i w:val="0"/>
          <w:u w:val="single" w:color="000000"/>
          <w:lang w:val="fr-FR"/>
        </w:rPr>
        <w:t>microSD</w:t>
      </w:r>
      <w:proofErr w:type="spellEnd"/>
    </w:p>
    <w:p w14:paraId="34D3F96A" w14:textId="58B26571" w:rsidR="00A87D2C" w:rsidRPr="009B3102" w:rsidRDefault="00704BFB" w:rsidP="00952DFA">
      <w:pPr>
        <w:spacing w:after="0"/>
        <w:ind w:left="-3"/>
        <w:rPr>
          <w:lang w:val="fr-FR"/>
        </w:rPr>
      </w:pPr>
      <w:r w:rsidRPr="009B3102">
        <w:rPr>
          <w:lang w:val="fr-FR"/>
        </w:rPr>
        <w:t xml:space="preserve">Il existe différentes cartes </w:t>
      </w:r>
      <w:proofErr w:type="spellStart"/>
      <w:r w:rsidRPr="009B3102">
        <w:rPr>
          <w:lang w:val="fr-FR"/>
        </w:rPr>
        <w:t>microSD</w:t>
      </w:r>
      <w:proofErr w:type="spellEnd"/>
      <w:r w:rsidRPr="009B3102">
        <w:rPr>
          <w:lang w:val="fr-FR"/>
        </w:rPr>
        <w:t>, de multiples constructeurs, et pour différents usages, mais généralement destiné</w:t>
      </w:r>
      <w:ins w:id="186" w:author="Mickaël Germain" w:date="2021-10-25T10:46:00Z">
        <w:r w:rsidR="003D0058">
          <w:rPr>
            <w:lang w:val="fr-FR"/>
          </w:rPr>
          <w:t>es</w:t>
        </w:r>
      </w:ins>
      <w:r w:rsidRPr="009B3102">
        <w:rPr>
          <w:lang w:val="fr-FR"/>
        </w:rPr>
        <w:t xml:space="preserve"> pour stocker des images et vidéos directement par les appareils multimédias. Leur conception est faite pour la manipulation de gros blocs de données, et non des petits fichiers.</w:t>
      </w:r>
    </w:p>
    <w:p w14:paraId="4314177F" w14:textId="77777777" w:rsidR="00A87D2C" w:rsidRPr="009B3102" w:rsidRDefault="00704BFB" w:rsidP="00952DFA">
      <w:pPr>
        <w:spacing w:after="1"/>
        <w:ind w:left="-3"/>
        <w:rPr>
          <w:lang w:val="fr-FR"/>
        </w:rPr>
      </w:pPr>
      <w:r w:rsidRPr="009B3102">
        <w:rPr>
          <w:lang w:val="fr-FR"/>
        </w:rPr>
        <w:t xml:space="preserve">Trois cartes </w:t>
      </w:r>
      <w:proofErr w:type="spellStart"/>
      <w:r w:rsidRPr="009B3102">
        <w:rPr>
          <w:lang w:val="fr-FR"/>
        </w:rPr>
        <w:t>microSD</w:t>
      </w:r>
      <w:proofErr w:type="spellEnd"/>
      <w:r w:rsidRPr="009B3102">
        <w:rPr>
          <w:lang w:val="fr-FR"/>
        </w:rPr>
        <w:t xml:space="preserve"> sont évaluées</w:t>
      </w:r>
      <w:r w:rsidR="00F2361C">
        <w:rPr>
          <w:lang w:val="fr-FR"/>
        </w:rPr>
        <w:t xml:space="preserve"> (</w:t>
      </w:r>
      <w:r w:rsidR="00F2361C">
        <w:rPr>
          <w:lang w:val="fr-FR"/>
        </w:rPr>
        <w:fldChar w:fldCharType="begin"/>
      </w:r>
      <w:r w:rsidR="00F2361C">
        <w:rPr>
          <w:lang w:val="fr-FR"/>
        </w:rPr>
        <w:instrText xml:space="preserve"> REF _Ref84685664 \h </w:instrText>
      </w:r>
      <w:r w:rsidR="00F2361C">
        <w:rPr>
          <w:lang w:val="fr-FR"/>
        </w:rPr>
      </w:r>
      <w:r w:rsidR="00F2361C">
        <w:rPr>
          <w:lang w:val="fr-FR"/>
        </w:rPr>
        <w:fldChar w:fldCharType="separate"/>
      </w:r>
      <w:r w:rsidR="00F2361C" w:rsidRPr="00F2361C">
        <w:rPr>
          <w:lang w:val="fr-FR"/>
        </w:rPr>
        <w:t xml:space="preserve">Tableau </w:t>
      </w:r>
      <w:r w:rsidR="00F2361C" w:rsidRPr="00F2361C">
        <w:rPr>
          <w:noProof/>
          <w:lang w:val="fr-FR"/>
        </w:rPr>
        <w:t>3</w:t>
      </w:r>
      <w:r w:rsidR="00F2361C">
        <w:rPr>
          <w:lang w:val="fr-FR"/>
        </w:rPr>
        <w:fldChar w:fldCharType="end"/>
      </w:r>
      <w:r w:rsidR="00F2361C">
        <w:rPr>
          <w:lang w:val="fr-FR"/>
        </w:rPr>
        <w:t>)</w:t>
      </w:r>
      <w:r w:rsidRPr="009B3102">
        <w:rPr>
          <w:lang w:val="fr-FR"/>
        </w:rPr>
        <w:t xml:space="preserve"> :</w:t>
      </w:r>
    </w:p>
    <w:p w14:paraId="74D6419E" w14:textId="77777777" w:rsidR="00081759" w:rsidRPr="004134B2" w:rsidRDefault="00081759">
      <w:pPr>
        <w:rPr>
          <w:lang w:val="fr-FR"/>
        </w:rPr>
      </w:pPr>
    </w:p>
    <w:p w14:paraId="5AA04C79" w14:textId="77777777" w:rsidR="004025DB" w:rsidRPr="009B3102" w:rsidRDefault="004025DB" w:rsidP="004025DB">
      <w:pPr>
        <w:pStyle w:val="Lgende"/>
      </w:pPr>
      <w:bookmarkStart w:id="187" w:name="_Ref84685664"/>
      <w:bookmarkStart w:id="188" w:name="_Toc84685159"/>
      <w:r>
        <w:t>Table</w:t>
      </w:r>
      <w:r w:rsidR="00CF429A">
        <w:t>au</w:t>
      </w:r>
      <w:r>
        <w:t xml:space="preserve"> </w:t>
      </w:r>
      <w:fldSimple w:instr=" SEQ Table \* ARABIC ">
        <w:r w:rsidR="00FA6619">
          <w:rPr>
            <w:noProof/>
          </w:rPr>
          <w:t>3</w:t>
        </w:r>
      </w:fldSimple>
      <w:bookmarkEnd w:id="187"/>
      <w:r>
        <w:t xml:space="preserve">: </w:t>
      </w:r>
      <w:proofErr w:type="spellStart"/>
      <w:r w:rsidRPr="008A7D7C">
        <w:t>Cartes</w:t>
      </w:r>
      <w:proofErr w:type="spellEnd"/>
      <w:r w:rsidRPr="008A7D7C">
        <w:t xml:space="preserve"> microSD</w:t>
      </w:r>
      <w:bookmarkEnd w:id="188"/>
    </w:p>
    <w:p w14:paraId="52A2A462" w14:textId="77777777" w:rsidR="00A87D2C" w:rsidRPr="009B3102" w:rsidRDefault="00A87D2C" w:rsidP="00952DFA">
      <w:pPr>
        <w:spacing w:after="0" w:line="259" w:lineRule="auto"/>
        <w:ind w:left="351"/>
        <w:jc w:val="left"/>
      </w:pPr>
    </w:p>
    <w:p w14:paraId="4489290E" w14:textId="77777777" w:rsidR="00A87D2C" w:rsidRPr="009B3102" w:rsidRDefault="00704BFB" w:rsidP="00952DFA">
      <w:pPr>
        <w:spacing w:after="295"/>
        <w:ind w:left="1198"/>
      </w:pPr>
      <w:r w:rsidRPr="009B3102">
        <w:rPr>
          <w:noProof/>
          <w:sz w:val="22"/>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34"/>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35"/>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36"/>
                          <a:stretch>
                            <a:fillRect/>
                          </a:stretch>
                        </pic:blipFill>
                        <pic:spPr>
                          <a:xfrm>
                            <a:off x="0" y="840408"/>
                            <a:ext cx="594338" cy="423025"/>
                          </a:xfrm>
                          <a:prstGeom prst="rect">
                            <a:avLst/>
                          </a:prstGeom>
                        </pic:spPr>
                      </pic:pic>
                    </wpg:wgp>
                  </a:graphicData>
                </a:graphic>
              </wp:anchor>
            </w:drawing>
          </mc:Choice>
          <mc:Fallback>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37"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38"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39" o:title=""/>
                </v:shape>
                <w10:wrap type="square"/>
              </v:group>
            </w:pict>
          </mc:Fallback>
        </mc:AlternateContent>
      </w:r>
      <w:r w:rsidRPr="009B3102">
        <w:t>microSD Samsung EVO 64Gb Plus XC I Grade 3 Class 10</w:t>
      </w:r>
    </w:p>
    <w:p w14:paraId="5CF8D5AD" w14:textId="77777777" w:rsidR="00A87D2C" w:rsidRPr="009B3102" w:rsidRDefault="00704BFB" w:rsidP="00952DFA">
      <w:pPr>
        <w:spacing w:after="291"/>
        <w:ind w:left="1198"/>
      </w:pPr>
      <w:r w:rsidRPr="009B3102">
        <w:t>microSD Samsung EVO 64Gb Select XC I Grade 3 Class 10</w:t>
      </w:r>
    </w:p>
    <w:p w14:paraId="512A34A6" w14:textId="77777777" w:rsidR="00A87D2C" w:rsidRPr="009B3102" w:rsidRDefault="00704BFB" w:rsidP="004025DB">
      <w:pPr>
        <w:spacing w:after="583" w:line="265" w:lineRule="auto"/>
        <w:ind w:left="1198"/>
      </w:pPr>
      <w:r w:rsidRPr="009B3102">
        <w:t>microSD Scan Disk Ultra 32Gb HC I Class 10</w:t>
      </w:r>
    </w:p>
    <w:p w14:paraId="5B32A63C" w14:textId="77777777" w:rsidR="001820AC" w:rsidRPr="001820AC" w:rsidRDefault="001820AC" w:rsidP="001820AC">
      <w:pPr>
        <w:spacing w:after="0"/>
        <w:rPr>
          <w:u w:val="single"/>
          <w:lang w:val="fr-FR"/>
        </w:rPr>
      </w:pPr>
      <w:commentRangeStart w:id="189"/>
      <w:r w:rsidRPr="001820AC">
        <w:rPr>
          <w:u w:val="single"/>
          <w:lang w:val="fr-FR"/>
        </w:rPr>
        <w:t>Disque SSD</w:t>
      </w:r>
      <w:commentRangeEnd w:id="189"/>
      <w:r w:rsidR="002A34B9">
        <w:rPr>
          <w:rStyle w:val="Marquedecommentaire"/>
        </w:rPr>
        <w:commentReference w:id="189"/>
      </w:r>
    </w:p>
    <w:p w14:paraId="41203525" w14:textId="77777777" w:rsidR="00A87D2C" w:rsidRPr="009B3102" w:rsidRDefault="00704BFB" w:rsidP="00952DFA">
      <w:pPr>
        <w:ind w:left="-3"/>
        <w:rPr>
          <w:lang w:val="fr-FR"/>
        </w:rPr>
      </w:pPr>
      <w:r w:rsidRPr="009B3102">
        <w:rPr>
          <w:lang w:val="fr-FR"/>
        </w:rPr>
        <w:t xml:space="preserve">Pour un appareil destiné à être continuellement en service et à l’extérieure, l’unité de stockage doit être non seulement performante, mais aussi endurante. Un disque SSD interne pour un </w:t>
      </w:r>
      <w:r w:rsidR="005F0177">
        <w:rPr>
          <w:lang w:val="fr-FR"/>
        </w:rPr>
        <w:t>nano-ordi</w:t>
      </w:r>
      <w:r w:rsidRPr="009B3102">
        <w:rPr>
          <w:lang w:val="fr-FR"/>
        </w:rPr>
        <w:t xml:space="preserve">nateur est soit une carte d’extension M.2 </w:t>
      </w:r>
      <w:proofErr w:type="spellStart"/>
      <w:r w:rsidRPr="009B3102">
        <w:rPr>
          <w:lang w:val="fr-FR"/>
        </w:rPr>
        <w:t>NVMe</w:t>
      </w:r>
      <w:proofErr w:type="spellEnd"/>
      <w:r w:rsidRPr="009B3102">
        <w:rPr>
          <w:lang w:val="fr-FR"/>
        </w:rPr>
        <w:t xml:space="preserve"> ou SATA (selon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 À noter qu’une carte </w:t>
      </w:r>
      <w:proofErr w:type="spellStart"/>
      <w:r w:rsidRPr="009B3102">
        <w:rPr>
          <w:lang w:val="fr-FR"/>
        </w:rPr>
        <w:t>microSD</w:t>
      </w:r>
      <w:proofErr w:type="spellEnd"/>
      <w:r w:rsidRPr="009B3102">
        <w:rPr>
          <w:lang w:val="fr-FR"/>
        </w:rPr>
        <w:t xml:space="preserve"> est tout de même</w:t>
      </w:r>
      <w:r w:rsidR="00081759">
        <w:rPr>
          <w:lang w:val="fr-FR"/>
        </w:rPr>
        <w:t xml:space="preserve"> nécessaire pour "bootstrapper" </w:t>
      </w:r>
      <w:r w:rsidR="00081759">
        <w:rPr>
          <w:rStyle w:val="Appelnotedebasdep"/>
          <w:lang w:val="fr-FR"/>
        </w:rPr>
        <w:footnoteReference w:id="20"/>
      </w:r>
      <w:r w:rsidRPr="009B3102">
        <w:rPr>
          <w:vertAlign w:val="superscript"/>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14:paraId="0BA3B51F" w14:textId="647BA799" w:rsidR="00A87D2C" w:rsidRPr="009B3102" w:rsidRDefault="00704BFB" w:rsidP="00952DFA">
      <w:pPr>
        <w:ind w:left="-3"/>
        <w:rPr>
          <w:lang w:val="fr-FR"/>
        </w:rPr>
      </w:pPr>
      <w:r w:rsidRPr="009B3102">
        <w:rPr>
          <w:lang w:val="fr-FR"/>
        </w:rPr>
        <w:t xml:space="preserve">Un disque SSD et une carte </w:t>
      </w:r>
      <w:proofErr w:type="spellStart"/>
      <w:r w:rsidRPr="009B3102">
        <w:rPr>
          <w:lang w:val="fr-FR"/>
        </w:rPr>
        <w:t>microSD</w:t>
      </w:r>
      <w:proofErr w:type="spellEnd"/>
      <w:r w:rsidRPr="009B3102">
        <w:rPr>
          <w:lang w:val="fr-FR"/>
        </w:rPr>
        <w:t xml:space="preserve"> sont différents type</w:t>
      </w:r>
      <w:r w:rsidR="004025DB">
        <w:rPr>
          <w:lang w:val="fr-FR"/>
        </w:rPr>
        <w:t>s</w:t>
      </w:r>
      <w:r w:rsidRPr="009B3102">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ins w:id="190" w:author="Mickaël Germain" w:date="2021-10-25T10:12:00Z">
        <w:r w:rsidR="003C3EF0">
          <w:rPr>
            <w:lang w:val="fr-FR"/>
          </w:rPr>
          <w:t>e</w:t>
        </w:r>
      </w:ins>
      <w:r w:rsidRPr="009B3102">
        <w:rPr>
          <w:lang w:val="fr-FR"/>
        </w:rPr>
        <w:t xml:space="preserve"> </w:t>
      </w:r>
      <w:del w:id="191" w:author="Mickaël Germain" w:date="2021-10-25T10:12:00Z">
        <w:r w:rsidRPr="009B3102" w:rsidDel="003C3EF0">
          <w:rPr>
            <w:lang w:val="fr-FR"/>
          </w:rPr>
          <w:delText>contreparti important</w:delText>
        </w:r>
      </w:del>
      <w:ins w:id="192" w:author="Mickaël Germain" w:date="2021-10-25T10:12:00Z">
        <w:r w:rsidR="003C3EF0" w:rsidRPr="009B3102">
          <w:rPr>
            <w:lang w:val="fr-FR"/>
          </w:rPr>
          <w:t>contrepartie importante</w:t>
        </w:r>
      </w:ins>
      <w:r w:rsidRPr="009B3102">
        <w:rPr>
          <w:lang w:val="fr-FR"/>
        </w:rPr>
        <w:t xml:space="preserve"> dans la situation </w:t>
      </w:r>
      <w:r w:rsidRPr="009B3102">
        <w:rPr>
          <w:lang w:val="fr-FR"/>
        </w:rPr>
        <w:lastRenderedPageBreak/>
        <w:t xml:space="preserve">d’un nano-ordinateur : la consommation d’énergie. Un SSD interne va demander plus d’énergie qu’une carte </w:t>
      </w:r>
      <w:proofErr w:type="spellStart"/>
      <w:r w:rsidRPr="009B3102">
        <w:rPr>
          <w:lang w:val="fr-FR"/>
        </w:rPr>
        <w:t>microSD</w:t>
      </w:r>
      <w:proofErr w:type="spellEnd"/>
      <w:r w:rsidRPr="009B3102">
        <w:rPr>
          <w:lang w:val="fr-FR"/>
        </w:rPr>
        <w:t>, et si le nano-ordinateur n’est pas capable de gérer correctement les besoi</w:t>
      </w:r>
      <w:r w:rsidR="004025DB">
        <w:rPr>
          <w:lang w:val="fr-FR"/>
        </w:rPr>
        <w:t xml:space="preserve">ns en énergie de ses extensions </w:t>
      </w:r>
      <w:r w:rsidRPr="009B3102">
        <w:rPr>
          <w:lang w:val="fr-FR"/>
        </w:rPr>
        <w:t>matériel</w:t>
      </w:r>
      <w:r w:rsidR="004025DB">
        <w:rPr>
          <w:lang w:val="fr-FR"/>
        </w:rPr>
        <w:t>le</w:t>
      </w:r>
      <w:r w:rsidRPr="009B3102">
        <w:rPr>
          <w:lang w:val="fr-FR"/>
        </w:rPr>
        <w:t>s, le SSD interne risque d’échouer en pleine opération et le nano-ordinateur devenir non fonctionnel soudainement.</w:t>
      </w:r>
    </w:p>
    <w:p w14:paraId="22681039" w14:textId="77777777" w:rsidR="00A87D2C" w:rsidRPr="009B3102" w:rsidRDefault="00704BFB" w:rsidP="004025DB">
      <w:pPr>
        <w:spacing w:after="1"/>
        <w:ind w:left="-3"/>
        <w:rPr>
          <w:lang w:val="fr-FR"/>
        </w:rPr>
      </w:pPr>
      <w:r w:rsidRPr="009B3102">
        <w:rPr>
          <w:lang w:val="fr-FR"/>
        </w:rPr>
        <w:t xml:space="preserve">Un disque SSD interne pour un nano-ordinateur est soit une carte d’extension M.2 </w:t>
      </w:r>
      <w:proofErr w:type="spellStart"/>
      <w:r w:rsidRPr="009B3102">
        <w:rPr>
          <w:lang w:val="fr-FR"/>
        </w:rPr>
        <w:t>NVMe</w:t>
      </w:r>
      <w:proofErr w:type="spellEnd"/>
      <w:r w:rsidRPr="009B3102">
        <w:rPr>
          <w:lang w:val="fr-FR"/>
        </w:rPr>
        <w:t xml:space="preserve"> ou SATA</w:t>
      </w:r>
      <w:r w:rsidR="004025DB" w:rsidRPr="009B3102">
        <w:rPr>
          <w:lang w:val="fr-FR"/>
        </w:rPr>
        <w:t xml:space="preserve"> </w:t>
      </w:r>
      <w:r w:rsidRPr="009B3102">
        <w:rPr>
          <w:lang w:val="fr-FR"/>
        </w:rPr>
        <w:t xml:space="preserve">(selon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w:t>
      </w:r>
    </w:p>
    <w:p w14:paraId="0D4329C3" w14:textId="4EEA8C2C" w:rsidR="00A87D2C" w:rsidRPr="009B3102" w:rsidRDefault="00704BFB" w:rsidP="00952DFA">
      <w:pPr>
        <w:ind w:left="-3"/>
        <w:rPr>
          <w:lang w:val="fr-FR"/>
        </w:rPr>
      </w:pPr>
      <w:r w:rsidRPr="009B3102">
        <w:rPr>
          <w:lang w:val="fr-FR"/>
        </w:rPr>
        <w:t xml:space="preserve">Il y a deux choix qui ont été retenus pendant l’essai pour brancher un SSD interne au </w:t>
      </w:r>
      <w:r w:rsidR="005F0177">
        <w:rPr>
          <w:lang w:val="fr-FR"/>
        </w:rPr>
        <w:t>nano-ordi</w:t>
      </w:r>
      <w:r w:rsidRPr="009B3102">
        <w:rPr>
          <w:lang w:val="fr-FR"/>
        </w:rPr>
        <w:t xml:space="preserve">nateur : soit via une carte d’extension M.2 </w:t>
      </w:r>
      <w:proofErr w:type="spellStart"/>
      <w:r w:rsidRPr="009B3102">
        <w:rPr>
          <w:lang w:val="fr-FR"/>
        </w:rPr>
        <w:t>MVMe</w:t>
      </w:r>
      <w:proofErr w:type="spellEnd"/>
      <w:r w:rsidRPr="009B3102">
        <w:rPr>
          <w:lang w:val="fr-FR"/>
        </w:rPr>
        <w:t>, et connecté</w:t>
      </w:r>
      <w:ins w:id="193" w:author="Mickaël Germain" w:date="2021-10-25T10:47:00Z">
        <w:r w:rsidR="003D0058">
          <w:rPr>
            <w:lang w:val="fr-FR"/>
          </w:rPr>
          <w:t>e</w:t>
        </w:r>
      </w:ins>
      <w:r w:rsidRPr="009B3102">
        <w:rPr>
          <w:lang w:val="fr-FR"/>
        </w:rPr>
        <w:t xml:space="preserve"> via le Hub </w:t>
      </w:r>
      <w:proofErr w:type="gramStart"/>
      <w:r w:rsidRPr="009B3102">
        <w:rPr>
          <w:lang w:val="fr-FR"/>
        </w:rPr>
        <w:t>USB;</w:t>
      </w:r>
      <w:proofErr w:type="gramEnd"/>
      <w:r w:rsidRPr="009B3102">
        <w:rPr>
          <w:lang w:val="fr-FR"/>
        </w:rPr>
        <w:t xml:space="preserve"> soit via une carte d’extension M.2 </w:t>
      </w:r>
      <w:proofErr w:type="spellStart"/>
      <w:r w:rsidRPr="009B3102">
        <w:rPr>
          <w:lang w:val="fr-FR"/>
        </w:rPr>
        <w:t>NVMe</w:t>
      </w:r>
      <w:proofErr w:type="spellEnd"/>
      <w:r w:rsidRPr="009B3102">
        <w:rPr>
          <w:lang w:val="fr-FR"/>
        </w:rPr>
        <w:t xml:space="preserve"> connectée au port </w:t>
      </w:r>
      <w:proofErr w:type="spellStart"/>
      <w:r w:rsidRPr="009B3102">
        <w:rPr>
          <w:lang w:val="fr-FR"/>
        </w:rPr>
        <w:t>PCIe</w:t>
      </w:r>
      <w:proofErr w:type="spellEnd"/>
      <w:r w:rsidRPr="009B3102">
        <w:rPr>
          <w:lang w:val="fr-FR"/>
        </w:rPr>
        <w:t xml:space="preserve"> interne du nano-ordinateur, normalement destiné à une carte d’extension Wifi.</w:t>
      </w:r>
    </w:p>
    <w:p w14:paraId="64A5C327" w14:textId="77777777" w:rsidR="00A87D2C" w:rsidRPr="009B3102" w:rsidRDefault="00704BFB" w:rsidP="00952DFA">
      <w:pPr>
        <w:ind w:left="-3"/>
        <w:rPr>
          <w:lang w:val="fr-FR"/>
        </w:rPr>
      </w:pPr>
      <w:r w:rsidRPr="009B3102">
        <w:rPr>
          <w:lang w:val="fr-FR"/>
        </w:rPr>
        <w:t xml:space="preserve">Concernant le disque SSD M.2 </w:t>
      </w:r>
      <w:proofErr w:type="spellStart"/>
      <w:r w:rsidRPr="009B3102">
        <w:rPr>
          <w:lang w:val="fr-FR"/>
        </w:rPr>
        <w:t>NVMe</w:t>
      </w:r>
      <w:proofErr w:type="spellEnd"/>
      <w:r w:rsidRPr="009B3102">
        <w:rPr>
          <w:lang w:val="fr-FR"/>
        </w:rPr>
        <w:t xml:space="preserve"> connecté à la carte d’extension M.2 via le Hub USB 3.0 interne, le système L4T de NVIDIA ne supporte pas les SSD M.2 </w:t>
      </w:r>
      <w:proofErr w:type="spellStart"/>
      <w:r w:rsidRPr="009B3102">
        <w:rPr>
          <w:lang w:val="fr-FR"/>
        </w:rPr>
        <w:t>NVMe</w:t>
      </w:r>
      <w:proofErr w:type="spellEnd"/>
      <w:r w:rsidRPr="009B3102">
        <w:rPr>
          <w:lang w:val="fr-FR"/>
        </w:rPr>
        <w:t xml:space="preserve"> connecté au port USB</w:t>
      </w:r>
      <w:r w:rsidR="0058060B" w:rsidRPr="0058060B">
        <w:rPr>
          <w:vertAlign w:val="superscript"/>
          <w:lang w:val="fr-FR"/>
        </w:rPr>
        <w:t xml:space="preserve"> </w:t>
      </w:r>
      <w:r w:rsidR="0058060B">
        <w:rPr>
          <w:rStyle w:val="Appelnotedebasdep"/>
          <w:lang w:val="fr-FR"/>
        </w:rPr>
        <w:footnoteReference w:id="21"/>
      </w:r>
      <w:r w:rsidRPr="009B3102">
        <w:rPr>
          <w:lang w:val="fr-FR"/>
        </w:rPr>
        <w:t xml:space="preserve">. Il n’est pas reconnu ou détecté automatiquement par le système d’exploitation et ne peut donc pas être utilisé rapidement ("plug &amp; </w:t>
      </w:r>
      <w:proofErr w:type="spellStart"/>
      <w:r w:rsidRPr="009B3102">
        <w:rPr>
          <w:lang w:val="fr-FR"/>
        </w:rPr>
        <w:t>play</w:t>
      </w:r>
      <w:proofErr w:type="spellEnd"/>
      <w:r w:rsidRPr="009B3102">
        <w:rPr>
          <w:lang w:val="fr-FR"/>
        </w:rPr>
        <w:t xml:space="preserve">" en anglais). Comme il serait risqué pour l’essai de se lancer dans la recompilation du noyau ("kernel") du L4T, une alternative trouvée sur le développeur forum de NVIDIA est de passer par un adaptateur M.2 </w:t>
      </w:r>
      <w:proofErr w:type="spellStart"/>
      <w:r w:rsidRPr="009B3102">
        <w:rPr>
          <w:lang w:val="fr-FR"/>
        </w:rPr>
        <w:t>MVMe</w:t>
      </w:r>
      <w:proofErr w:type="spellEnd"/>
      <w:r w:rsidRPr="009B3102">
        <w:rPr>
          <w:lang w:val="fr-FR"/>
        </w:rPr>
        <w:t xml:space="preserve"> connecté au port </w:t>
      </w:r>
      <w:proofErr w:type="spellStart"/>
      <w:r w:rsidRPr="009B3102">
        <w:rPr>
          <w:lang w:val="fr-FR"/>
        </w:rPr>
        <w:t>PCIe</w:t>
      </w:r>
      <w:proofErr w:type="spellEnd"/>
      <w:r w:rsidRPr="009B3102">
        <w:rPr>
          <w:lang w:val="fr-FR"/>
        </w:rPr>
        <w:t xml:space="preserve"> interne.</w:t>
      </w:r>
    </w:p>
    <w:p w14:paraId="463C9A8A" w14:textId="77777777" w:rsidR="00A87D2C" w:rsidRPr="009B3102" w:rsidRDefault="00704BFB" w:rsidP="00952DFA">
      <w:pPr>
        <w:ind w:left="-3"/>
        <w:rPr>
          <w:lang w:val="fr-FR"/>
        </w:rPr>
      </w:pPr>
      <w:r w:rsidRPr="009B3102">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9B3102">
        <w:rPr>
          <w:lang w:val="fr-FR"/>
        </w:rPr>
        <w:t>NVMe</w:t>
      </w:r>
      <w:proofErr w:type="spellEnd"/>
      <w:r w:rsidRPr="009B3102">
        <w:rPr>
          <w:lang w:val="fr-FR"/>
        </w:rPr>
        <w:t xml:space="preserve"> </w:t>
      </w:r>
      <w:proofErr w:type="spellStart"/>
      <w:r w:rsidRPr="009B3102">
        <w:rPr>
          <w:lang w:val="fr-FR"/>
        </w:rPr>
        <w:t>PCIe</w:t>
      </w:r>
      <w:proofErr w:type="spellEnd"/>
      <w:r w:rsidRPr="009B3102">
        <w:rPr>
          <w:lang w:val="fr-FR"/>
        </w:rPr>
        <w:t xml:space="preserve"> avec le SSD M.2 </w:t>
      </w:r>
      <w:proofErr w:type="spellStart"/>
      <w:r w:rsidRPr="009B3102">
        <w:rPr>
          <w:lang w:val="fr-FR"/>
        </w:rPr>
        <w:t>NVMe</w:t>
      </w:r>
      <w:proofErr w:type="spellEnd"/>
      <w:r w:rsidRPr="009B3102">
        <w:rPr>
          <w:lang w:val="fr-FR"/>
        </w:rPr>
        <w:t xml:space="preserve"> est compliqué et risqué pour le câble lui-même. Une autre limitation importante est que cette solution ne permet pas d’utiliser le boitier, car le SSD M.2 ne rentre pas et ne peut même pas être fixé.</w:t>
      </w:r>
    </w:p>
    <w:p w14:paraId="1E018523" w14:textId="68248236" w:rsidR="00A87D2C" w:rsidRPr="009B3102" w:rsidRDefault="00704BFB" w:rsidP="00952DFA">
      <w:pPr>
        <w:spacing w:after="430"/>
        <w:ind w:left="-3"/>
        <w:rPr>
          <w:lang w:val="fr-FR"/>
        </w:rPr>
      </w:pPr>
      <w:r w:rsidRPr="009B3102">
        <w:rPr>
          <w:lang w:val="fr-FR"/>
        </w:rPr>
        <w:lastRenderedPageBreak/>
        <w:t xml:space="preserve">Différentes options pour optimiser l’alimentation ont été explorées : a) utiliser un HUB USB externe et auto </w:t>
      </w:r>
      <w:proofErr w:type="gramStart"/>
      <w:r w:rsidRPr="009B3102">
        <w:rPr>
          <w:lang w:val="fr-FR"/>
        </w:rPr>
        <w:t>alimenté;</w:t>
      </w:r>
      <w:proofErr w:type="gramEnd"/>
      <w:r w:rsidRPr="009B3102">
        <w:rPr>
          <w:lang w:val="fr-FR"/>
        </w:rPr>
        <w:t xml:space="preserve"> b) brancher un câble Ethernet au lieu d’utiliser un </w:t>
      </w:r>
      <w:proofErr w:type="spellStart"/>
      <w:r w:rsidRPr="009B3102">
        <w:rPr>
          <w:lang w:val="fr-FR"/>
        </w:rPr>
        <w:t>Dongle</w:t>
      </w:r>
      <w:proofErr w:type="spellEnd"/>
      <w:r w:rsidRPr="009B3102">
        <w:rPr>
          <w:lang w:val="fr-FR"/>
        </w:rPr>
        <w:t xml:space="preserve"> Wifi; c) allumer le ventilateur dès le démarrage du nano-ordinateur; d) et l’option de fournir 6 </w:t>
      </w:r>
      <w:ins w:id="194" w:author="Mickaël Germain" w:date="2021-10-25T10:47:00Z">
        <w:r w:rsidR="003D0058">
          <w:rPr>
            <w:lang w:val="fr-FR"/>
          </w:rPr>
          <w:t>A</w:t>
        </w:r>
      </w:ins>
      <w:del w:id="195" w:author="Mickaël Germain" w:date="2021-10-25T10:47:00Z">
        <w:r w:rsidRPr="009B3102" w:rsidDel="003D0058">
          <w:rPr>
            <w:lang w:val="fr-FR"/>
          </w:rPr>
          <w:delText>amp</w:delText>
        </w:r>
      </w:del>
      <w:r w:rsidRPr="009B3102">
        <w:rPr>
          <w:lang w:val="fr-FR"/>
        </w:rPr>
        <w:t xml:space="preserve"> directement supportée par la carte mère via les pins; e) explorer d’autres solutions sur les forums de discussion</w:t>
      </w:r>
      <w:r w:rsidR="0058060B" w:rsidRPr="0058060B">
        <w:rPr>
          <w:vertAlign w:val="superscript"/>
          <w:lang w:val="fr-FR"/>
        </w:rPr>
        <w:t xml:space="preserve"> </w:t>
      </w:r>
      <w:r w:rsidR="0058060B">
        <w:rPr>
          <w:rStyle w:val="Appelnotedebasdep"/>
          <w:lang w:val="fr-FR"/>
        </w:rPr>
        <w:footnoteReference w:id="22"/>
      </w:r>
      <w:r w:rsidR="0058060B" w:rsidRPr="0058060B">
        <w:rPr>
          <w:vertAlign w:val="superscript"/>
          <w:lang w:val="fr-FR"/>
        </w:rPr>
        <w:t xml:space="preserve"> </w:t>
      </w:r>
      <w:r w:rsidR="0058060B">
        <w:rPr>
          <w:rStyle w:val="Appelnotedebasdep"/>
          <w:lang w:val="fr-FR"/>
        </w:rPr>
        <w:footnoteReference w:id="23"/>
      </w:r>
      <w:r w:rsidRPr="009B3102">
        <w:rPr>
          <w:lang w:val="fr-FR"/>
        </w:rPr>
        <w:t>.</w:t>
      </w:r>
    </w:p>
    <w:p w14:paraId="3B5D63DC"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Caméra</w:t>
      </w:r>
    </w:p>
    <w:p w14:paraId="08CCC817" w14:textId="5BA42E87" w:rsidR="00A87D2C" w:rsidRPr="009B3102" w:rsidRDefault="00704BFB" w:rsidP="00952DFA">
      <w:pPr>
        <w:ind w:left="-3"/>
        <w:rPr>
          <w:lang w:val="fr-FR"/>
        </w:rPr>
      </w:pPr>
      <w:r w:rsidRPr="009B3102">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est utilisé pour simuler la caméra et alimenter l’inférence avec des vidéos préenregistrées, permettant ainsi d’évaluer les performances de l’inférence avec des vidéos, même si d’un point de vue </w:t>
      </w:r>
      <w:ins w:id="196" w:author="Mickaël Germain" w:date="2021-10-25T10:47:00Z">
        <w:r w:rsidR="003D0058">
          <w:rPr>
            <w:lang w:val="fr-FR"/>
          </w:rPr>
          <w:t xml:space="preserve">de la </w:t>
        </w:r>
      </w:ins>
      <w:r w:rsidRPr="009B3102">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9B3102" w:rsidRDefault="00704BFB" w:rsidP="00952DFA">
      <w:pPr>
        <w:spacing w:after="342"/>
        <w:ind w:left="-3"/>
        <w:rPr>
          <w:lang w:val="fr-FR"/>
        </w:rPr>
      </w:pPr>
      <w:r w:rsidRPr="009B3102">
        <w:rPr>
          <w:lang w:val="fr-FR"/>
        </w:rPr>
        <w:t>La caméra qui a été sélectionnée est la version 2 du fournisseur Raspberry Pi. Cette caméra a été éprouvée avec le temps et est performante.</w:t>
      </w:r>
    </w:p>
    <w:p w14:paraId="26D96BF7"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Ventilateur</w:t>
      </w:r>
    </w:p>
    <w:p w14:paraId="7E0FAD95" w14:textId="77777777" w:rsidR="00A87D2C" w:rsidRPr="009B3102" w:rsidRDefault="00704BFB" w:rsidP="00952DFA">
      <w:pPr>
        <w:spacing w:after="342"/>
        <w:ind w:left="-3"/>
        <w:rPr>
          <w:lang w:val="fr-FR"/>
        </w:rPr>
      </w:pPr>
      <w:r w:rsidRPr="009B3102">
        <w:rPr>
          <w:lang w:val="fr-FR"/>
        </w:rPr>
        <w:t xml:space="preserve">Un système informatique a besoin d’un ventilateur pour évacuer la chaleur produite par ses processeurs et les autres éléments électroniques, et éviter une faute opérationnelle et des bris de matériel. L’objectif du nano-ordinateur étant d’être opérationnel continuellement, et ses éléments étant contenus dans un boitier, il est encore plus indispensable d’installer un ventilateur. Le ventilateur choisi a pu être installé dans le boitier, même si le boitier ne possède de support pour le fixer. Le ventilateur est capable de démarrer automatiquement au besoin, mais il est volontairement démarré manuellement dès que le nano-ordinateur est démarré. Cela évite que la </w:t>
      </w:r>
      <w:r w:rsidRPr="009B3102">
        <w:rPr>
          <w:lang w:val="fr-FR"/>
        </w:rPr>
        <w:lastRenderedPageBreak/>
        <w:t>chaleur ne s’accumule, qu’elle soit tout de suite ventilée à l’extérieure, évitant un risque de surchauffe, la capacité du ventilateur étant tout de même limité (petit modèle).</w:t>
      </w:r>
    </w:p>
    <w:p w14:paraId="3A831894"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Hub USB externe 3.0 4 ports</w:t>
      </w:r>
    </w:p>
    <w:p w14:paraId="5252AB86" w14:textId="77777777" w:rsidR="00A87D2C" w:rsidRPr="009B3102" w:rsidRDefault="00704BFB" w:rsidP="00952DFA">
      <w:pPr>
        <w:spacing w:after="342"/>
        <w:ind w:left="-3"/>
        <w:rPr>
          <w:lang w:val="fr-FR"/>
        </w:rPr>
      </w:pPr>
      <w:r w:rsidRPr="009B3102">
        <w:rPr>
          <w:lang w:val="fr-FR"/>
        </w:rPr>
        <w:t>Le nano-ordinateur comprend un hub USB 3.0 4 ports internes, les 4 ports étant connectées via le même contrôleur. Ce hub consomme de l’énergie pour alimenter les périphériques qui y sont connectés, comme un SSD interne</w:t>
      </w:r>
      <w:r w:rsidR="002321CF">
        <w:rPr>
          <w:lang w:val="fr-FR"/>
        </w:rPr>
        <w:t xml:space="preserve"> ou un </w:t>
      </w:r>
      <w:proofErr w:type="spellStart"/>
      <w:r w:rsidR="002321CF">
        <w:rPr>
          <w:lang w:val="fr-FR"/>
        </w:rPr>
        <w:t>dongle</w:t>
      </w:r>
      <w:proofErr w:type="spellEnd"/>
      <w:r w:rsidR="002321CF">
        <w:rPr>
          <w:lang w:val="fr-FR"/>
        </w:rPr>
        <w:t xml:space="preserve"> Wifi, et gérer l’</w:t>
      </w:r>
      <w:r w:rsidRPr="009B3102">
        <w:rPr>
          <w:lang w:val="fr-FR"/>
        </w:rPr>
        <w:t xml:space="preserve">échange de données. Afin de minimiser les besoins en alimentation et optimiser le plus possible le transfert de données, la souris, le clavier et le </w:t>
      </w:r>
      <w:proofErr w:type="spellStart"/>
      <w:r w:rsidRPr="009B3102">
        <w:rPr>
          <w:lang w:val="fr-FR"/>
        </w:rPr>
        <w:t>dongle</w:t>
      </w:r>
      <w:proofErr w:type="spellEnd"/>
      <w:r w:rsidRPr="009B3102">
        <w:rPr>
          <w:lang w:val="fr-FR"/>
        </w:rPr>
        <w:t xml:space="preserve"> USB ont été branchés </w:t>
      </w:r>
      <w:proofErr w:type="gramStart"/>
      <w:r w:rsidRPr="009B3102">
        <w:rPr>
          <w:lang w:val="fr-FR"/>
        </w:rPr>
        <w:t>a</w:t>
      </w:r>
      <w:proofErr w:type="gramEnd"/>
      <w:r w:rsidRPr="009B3102">
        <w:rPr>
          <w:lang w:val="fr-FR"/>
        </w:rPr>
        <w:t xml:space="preserve"> un hub USB 3.0 externe auto alimenté. Malheureusement cette option complexifie le déploiement sur le terrain du nano-ordinateur. L’alternative pour s’en passer est d’utiliser un câble Ethernet, PoE préférablement, à la place d’un </w:t>
      </w:r>
      <w:proofErr w:type="spellStart"/>
      <w:r w:rsidRPr="009B3102">
        <w:rPr>
          <w:lang w:val="fr-FR"/>
        </w:rPr>
        <w:t>dongle</w:t>
      </w:r>
      <w:proofErr w:type="spellEnd"/>
      <w:r w:rsidRPr="009B3102">
        <w:rPr>
          <w:lang w:val="fr-FR"/>
        </w:rPr>
        <w:t xml:space="preserve"> Wifi qui est un plus gros consommateur d’énergie, et chauffe rapidement.</w:t>
      </w:r>
    </w:p>
    <w:p w14:paraId="488B11A4"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Réseau Internet</w:t>
      </w:r>
    </w:p>
    <w:p w14:paraId="1A3091E1" w14:textId="77777777" w:rsidR="00A87D2C" w:rsidRPr="009B3102" w:rsidRDefault="00704BFB" w:rsidP="00952DFA">
      <w:pPr>
        <w:ind w:left="-3"/>
        <w:rPr>
          <w:lang w:val="fr-FR"/>
        </w:rPr>
      </w:pPr>
      <w:r w:rsidRPr="009B3102">
        <w:rPr>
          <w:lang w:val="fr-FR"/>
        </w:rPr>
        <w:t xml:space="preserve">Le nano-ordinateur comprend un contrôleur Ethernet pour brancher un câble réseau et se brancher sur Internet. Selon la configuration de la carte mère, le nano-ordinateur peut hériter de l’alimentation via Ethernet (PoE), via la broche J38. Il comprend aussi un port </w:t>
      </w:r>
      <w:proofErr w:type="spellStart"/>
      <w:r w:rsidRPr="009B3102">
        <w:rPr>
          <w:lang w:val="fr-FR"/>
        </w:rPr>
        <w:t>PCIe</w:t>
      </w:r>
      <w:proofErr w:type="spellEnd"/>
      <w:r w:rsidRPr="009B3102">
        <w:rPr>
          <w:lang w:val="fr-FR"/>
        </w:rPr>
        <w:t xml:space="preserve"> interne qui permet de brancher une carte d’extension Wifi. L’autre alternative étant de passer par un </w:t>
      </w:r>
      <w:proofErr w:type="spellStart"/>
      <w:r w:rsidRPr="009B3102">
        <w:rPr>
          <w:lang w:val="fr-FR"/>
        </w:rPr>
        <w:t>dongle</w:t>
      </w:r>
      <w:proofErr w:type="spellEnd"/>
      <w:r w:rsidRPr="009B3102">
        <w:rPr>
          <w:lang w:val="fr-FR"/>
        </w:rPr>
        <w:t xml:space="preserve"> USB Wifi, ou un périphérique Wifi externe connecté au port USB.</w:t>
      </w:r>
    </w:p>
    <w:p w14:paraId="54591B49" w14:textId="77777777" w:rsidR="00A87D2C" w:rsidRPr="009B3102" w:rsidRDefault="00704BFB" w:rsidP="00952DFA">
      <w:pPr>
        <w:ind w:left="-3"/>
        <w:rPr>
          <w:lang w:val="fr-FR"/>
        </w:rPr>
      </w:pPr>
      <w:r w:rsidRPr="009B3102">
        <w:rPr>
          <w:lang w:val="fr-FR"/>
        </w:rPr>
        <w:t xml:space="preserve">Dans le cadre de cet essai, le périphérique Wifi externe USB a été utilisé en premier puisque déjà disponible. Malheureusement les performances étaient assez décevantes, le réseau Wifi dans l’environnement de travail n’étant pas non plus performant. Un débit d’environs 5 Mbits était disponible. Un </w:t>
      </w:r>
      <w:proofErr w:type="spellStart"/>
      <w:r w:rsidRPr="009B3102">
        <w:rPr>
          <w:lang w:val="fr-FR"/>
        </w:rPr>
        <w:t>dongle</w:t>
      </w:r>
      <w:proofErr w:type="spellEnd"/>
      <w:r w:rsidRPr="009B3102">
        <w:rPr>
          <w:lang w:val="fr-FR"/>
        </w:rPr>
        <w:t xml:space="preserve"> USB Wifi a été acquis, mais le débit était pareillement décevant. La meilleure alternative pour améliorer le déroulement de l’essai a été de tirer un câble Ethernet et d’installer un router secondaire, et de brancher le nano-ordinateur </w:t>
      </w:r>
      <w:proofErr w:type="spellStart"/>
      <w:r w:rsidRPr="009B3102">
        <w:rPr>
          <w:lang w:val="fr-FR"/>
        </w:rPr>
        <w:t>a</w:t>
      </w:r>
      <w:proofErr w:type="spellEnd"/>
      <w:r w:rsidRPr="009B3102">
        <w:rPr>
          <w:lang w:val="fr-FR"/>
        </w:rPr>
        <w:t xml:space="preserve"> ce nouveau router. L’accès Internet a été plus stable et de bien meilleure qualité, la connexion étant d’environs 11Mbs.</w:t>
      </w:r>
    </w:p>
    <w:p w14:paraId="7978A259" w14:textId="77777777" w:rsidR="00D92B80" w:rsidRDefault="00704BFB" w:rsidP="00D92B80">
      <w:pPr>
        <w:spacing w:after="350"/>
        <w:ind w:left="-3"/>
        <w:rPr>
          <w:lang w:val="fr-FR"/>
        </w:rPr>
      </w:pPr>
      <w:r w:rsidRPr="009B3102">
        <w:rPr>
          <w:lang w:val="fr-FR"/>
        </w:rPr>
        <w:t>Le PoE n’a pas été évalué.</w:t>
      </w:r>
    </w:p>
    <w:p w14:paraId="23F92094" w14:textId="77777777" w:rsidR="004641E6" w:rsidRPr="00AC48A8" w:rsidRDefault="00704BFB" w:rsidP="004641E6">
      <w:pPr>
        <w:spacing w:after="350"/>
        <w:ind w:left="-3"/>
        <w:rPr>
          <w:b/>
          <w:lang w:val="fr-FR"/>
        </w:rPr>
      </w:pPr>
      <w:r w:rsidRPr="00AC48A8">
        <w:rPr>
          <w:b/>
          <w:lang w:val="fr-FR"/>
        </w:rPr>
        <w:t>Préparation de l’unité de stockage</w:t>
      </w:r>
    </w:p>
    <w:p w14:paraId="27638524" w14:textId="77777777" w:rsidR="00A87D2C" w:rsidRPr="009B3102" w:rsidRDefault="00704BFB" w:rsidP="004641E6">
      <w:pPr>
        <w:spacing w:after="350"/>
        <w:ind w:left="-3"/>
        <w:rPr>
          <w:lang w:val="fr-FR"/>
        </w:rPr>
      </w:pPr>
      <w:r w:rsidRPr="009B3102">
        <w:rPr>
          <w:lang w:val="fr-FR"/>
        </w:rPr>
        <w:lastRenderedPageBreak/>
        <w:t>Le nano-ordinateur est conçu pour fonctionner avec</w:t>
      </w:r>
      <w:r w:rsidR="0058060B">
        <w:rPr>
          <w:lang w:val="fr-FR"/>
        </w:rPr>
        <w:t xml:space="preserve"> une </w:t>
      </w:r>
      <w:proofErr w:type="spellStart"/>
      <w:r w:rsidR="0058060B">
        <w:rPr>
          <w:lang w:val="fr-FR"/>
        </w:rPr>
        <w:t>microSD</w:t>
      </w:r>
      <w:proofErr w:type="spellEnd"/>
      <w:r w:rsidR="0058060B">
        <w:rPr>
          <w:lang w:val="fr-FR"/>
        </w:rPr>
        <w:t xml:space="preserve">, et NVIDIA fournit </w:t>
      </w:r>
      <w:r w:rsidR="004641E6">
        <w:rPr>
          <w:lang w:val="fr-FR"/>
        </w:rPr>
        <w:t xml:space="preserve">uniquement </w:t>
      </w:r>
      <w:r w:rsidRPr="009B3102">
        <w:rPr>
          <w:lang w:val="fr-FR"/>
        </w:rPr>
        <w:t>de la documentation à cet effet. L’option d’utiliser un disqu</w:t>
      </w:r>
      <w:r w:rsidR="0058060B">
        <w:rPr>
          <w:lang w:val="fr-FR"/>
        </w:rPr>
        <w:t xml:space="preserve">e SSD interne est </w:t>
      </w:r>
      <w:r w:rsidR="004641E6">
        <w:rPr>
          <w:lang w:val="fr-FR"/>
        </w:rPr>
        <w:t xml:space="preserve">disponible sur </w:t>
      </w:r>
      <w:r w:rsidRPr="009B3102">
        <w:rPr>
          <w:lang w:val="fr-FR"/>
        </w:rPr>
        <w:t xml:space="preserve">Internet, mais n’est pas supporté officiellement </w:t>
      </w:r>
      <w:r w:rsidR="0058060B">
        <w:rPr>
          <w:lang w:val="fr-FR"/>
        </w:rPr>
        <w:t xml:space="preserve">par NVIDIA. Il existe néanmoins </w:t>
      </w:r>
      <w:r w:rsidR="004641E6">
        <w:rPr>
          <w:lang w:val="fr-FR"/>
        </w:rPr>
        <w:t xml:space="preserve">des articles à ce </w:t>
      </w:r>
      <w:r w:rsidRPr="009B3102">
        <w:rPr>
          <w:lang w:val="fr-FR"/>
        </w:rPr>
        <w:t>sujet dans le forum des développeurs</w:t>
      </w:r>
      <w:r w:rsidR="0058060B" w:rsidRPr="0058060B">
        <w:rPr>
          <w:vertAlign w:val="superscript"/>
          <w:lang w:val="fr-FR"/>
        </w:rPr>
        <w:t xml:space="preserve"> </w:t>
      </w:r>
      <w:r w:rsidR="0058060B">
        <w:rPr>
          <w:rStyle w:val="Appelnotedebasdep"/>
          <w:lang w:val="fr-FR"/>
        </w:rPr>
        <w:footnoteReference w:id="24"/>
      </w:r>
      <w:r w:rsidRPr="009B3102">
        <w:rPr>
          <w:lang w:val="fr-FR"/>
        </w:rPr>
        <w:t>.</w:t>
      </w:r>
    </w:p>
    <w:p w14:paraId="2FF77279"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 xml:space="preserve">Carte </w:t>
      </w:r>
      <w:proofErr w:type="spellStart"/>
      <w:r w:rsidRPr="009B3102">
        <w:rPr>
          <w:rFonts w:ascii="Times New Roman" w:hAnsi="Times New Roman" w:cs="Times New Roman"/>
          <w:lang w:val="fr-FR"/>
        </w:rPr>
        <w:t>microSD</w:t>
      </w:r>
      <w:proofErr w:type="spellEnd"/>
    </w:p>
    <w:p w14:paraId="42EF4EDE" w14:textId="4499D3E0" w:rsidR="00A87D2C" w:rsidRPr="009B3102" w:rsidRDefault="00704BFB" w:rsidP="00952DFA">
      <w:pPr>
        <w:spacing w:after="373"/>
        <w:ind w:left="-3"/>
        <w:rPr>
          <w:lang w:val="fr-FR"/>
        </w:rPr>
      </w:pPr>
      <w:r w:rsidRPr="009B3102">
        <w:rPr>
          <w:lang w:val="fr-FR"/>
        </w:rPr>
        <w:t xml:space="preserve">NVIDIA fournit de la documentation claire et simple afin de préparer la carte </w:t>
      </w:r>
      <w:proofErr w:type="spellStart"/>
      <w:r w:rsidRPr="009B3102">
        <w:rPr>
          <w:lang w:val="fr-FR"/>
        </w:rPr>
        <w:t>microSD</w:t>
      </w:r>
      <w:proofErr w:type="spellEnd"/>
      <w:r w:rsidRPr="009B3102">
        <w:rPr>
          <w:lang w:val="fr-FR"/>
        </w:rPr>
        <w:t xml:space="preserve"> (format</w:t>
      </w:r>
      <w:del w:id="197" w:author="Mickaël Germain" w:date="2021-10-25T10:47:00Z">
        <w:r w:rsidRPr="009B3102" w:rsidDel="003D0058">
          <w:rPr>
            <w:lang w:val="fr-FR"/>
          </w:rPr>
          <w:delText>t</w:delText>
        </w:r>
      </w:del>
      <w:r w:rsidRPr="009B3102">
        <w:rPr>
          <w:lang w:val="fr-FR"/>
        </w:rPr>
        <w:t xml:space="preserve">age) </w:t>
      </w:r>
      <w:r w:rsidR="0058060B">
        <w:rPr>
          <w:lang w:val="fr-FR"/>
        </w:rPr>
        <w:t xml:space="preserve">et installer l’image du </w:t>
      </w:r>
      <w:proofErr w:type="spellStart"/>
      <w:r w:rsidR="0058060B">
        <w:rPr>
          <w:lang w:val="fr-FR"/>
        </w:rPr>
        <w:t>JetPack</w:t>
      </w:r>
      <w:proofErr w:type="spellEnd"/>
      <w:r w:rsidR="0058060B">
        <w:rPr>
          <w:lang w:val="fr-FR"/>
        </w:rPr>
        <w:t xml:space="preserve"> </w:t>
      </w:r>
      <w:r w:rsidR="0058060B">
        <w:rPr>
          <w:rStyle w:val="Appelnotedebasdep"/>
          <w:lang w:val="fr-FR"/>
        </w:rPr>
        <w:footnoteReference w:id="25"/>
      </w:r>
      <w:r w:rsidRPr="009B3102">
        <w:rPr>
          <w:lang w:val="fr-FR"/>
        </w:rPr>
        <w:t>.</w:t>
      </w:r>
    </w:p>
    <w:p w14:paraId="71B17C5A"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Disque SSD</w:t>
      </w:r>
    </w:p>
    <w:p w14:paraId="40FC8381" w14:textId="77777777" w:rsidR="00A87D2C" w:rsidRPr="009B3102" w:rsidRDefault="00704BFB" w:rsidP="00952DFA">
      <w:pPr>
        <w:spacing w:after="336"/>
        <w:ind w:left="-3"/>
        <w:rPr>
          <w:lang w:val="fr-FR"/>
        </w:rPr>
      </w:pPr>
      <w:r w:rsidRPr="009B3102">
        <w:rPr>
          <w:lang w:val="fr-FR"/>
        </w:rPr>
        <w:t xml:space="preserve">La procédure d’installation pour installer </w:t>
      </w:r>
      <w:proofErr w:type="spellStart"/>
      <w:r w:rsidRPr="009B3102">
        <w:rPr>
          <w:lang w:val="fr-FR"/>
        </w:rPr>
        <w:t>JetPack</w:t>
      </w:r>
      <w:proofErr w:type="spellEnd"/>
      <w:r w:rsidRPr="009B3102">
        <w:rPr>
          <w:lang w:val="fr-FR"/>
        </w:rPr>
        <w:t xml:space="preserve"> sur le SSD interne est disponibl</w:t>
      </w:r>
      <w:r w:rsidR="0058060B">
        <w:rPr>
          <w:lang w:val="fr-FR"/>
        </w:rPr>
        <w:t xml:space="preserve">e sur le site "jetsonhacks.com" </w:t>
      </w:r>
      <w:r w:rsidR="0058060B">
        <w:rPr>
          <w:rStyle w:val="Appelnotedebasdep"/>
          <w:lang w:val="fr-FR"/>
        </w:rPr>
        <w:footnoteReference w:id="26"/>
      </w:r>
      <w:r w:rsidR="0058060B">
        <w:rPr>
          <w:lang w:val="fr-FR"/>
        </w:rPr>
        <w:t>.</w:t>
      </w:r>
      <w:r w:rsidRPr="009B3102">
        <w:rPr>
          <w:lang w:val="fr-FR"/>
        </w:rPr>
        <w:t xml:space="preserve"> À noter qu’une carte </w:t>
      </w:r>
      <w:proofErr w:type="spellStart"/>
      <w:r w:rsidRPr="009B3102">
        <w:rPr>
          <w:lang w:val="fr-FR"/>
        </w:rPr>
        <w:t>microSD</w:t>
      </w:r>
      <w:proofErr w:type="spellEnd"/>
      <w:r w:rsidRPr="009B3102">
        <w:rPr>
          <w:lang w:val="fr-FR"/>
        </w:rPr>
        <w:t xml:space="preserve"> est tout de même nécessaire pour </w:t>
      </w:r>
      <w:r w:rsidR="00F73EC2">
        <w:rPr>
          <w:lang w:val="fr-FR"/>
        </w:rPr>
        <w:t xml:space="preserve">"bootstrapper" </w:t>
      </w:r>
      <w:r w:rsidR="00F73EC2">
        <w:rPr>
          <w:rStyle w:val="Appelnotedebasdep"/>
          <w:lang w:val="fr-FR"/>
        </w:rPr>
        <w:footnoteReference w:id="27"/>
      </w:r>
      <w:r w:rsidR="00630779">
        <w:rPr>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14:paraId="324DBA9D" w14:textId="77777777" w:rsidR="00A87D2C" w:rsidRPr="00AC48A8" w:rsidRDefault="00704BFB" w:rsidP="00952DFA">
      <w:pPr>
        <w:spacing w:after="225" w:line="265" w:lineRule="auto"/>
        <w:ind w:left="-5"/>
        <w:jc w:val="left"/>
        <w:rPr>
          <w:b/>
          <w:lang w:val="fr-FR"/>
        </w:rPr>
      </w:pPr>
      <w:r w:rsidRPr="00AC48A8">
        <w:rPr>
          <w:b/>
          <w:lang w:val="fr-FR"/>
        </w:rPr>
        <w:t>Configuration du système d’exploitation</w:t>
      </w:r>
    </w:p>
    <w:p w14:paraId="6AFCEF33" w14:textId="77777777" w:rsidR="00A87D2C" w:rsidRPr="009B3102" w:rsidRDefault="00704BFB" w:rsidP="00952DFA">
      <w:pPr>
        <w:ind w:left="-3"/>
        <w:rPr>
          <w:lang w:val="fr-FR"/>
        </w:rPr>
      </w:pPr>
      <w:r w:rsidRPr="009B3102">
        <w:rPr>
          <w:lang w:val="fr-FR"/>
        </w:rPr>
        <w:t xml:space="preserve">La première fois que le système démarre, le système Ubuntu "Linux pour </w:t>
      </w:r>
      <w:proofErr w:type="spellStart"/>
      <w:r w:rsidRPr="009B3102">
        <w:rPr>
          <w:lang w:val="fr-FR"/>
        </w:rPr>
        <w:t>Tegra</w:t>
      </w:r>
      <w:proofErr w:type="spellEnd"/>
      <w:r w:rsidRPr="009B3102">
        <w:rPr>
          <w:lang w:val="fr-FR"/>
        </w:rPr>
        <w:t>" (L4T) doit être configuré avec toutes les options personnalisées (langue, clavier, fuseau horaire, etc.).</w:t>
      </w:r>
    </w:p>
    <w:p w14:paraId="04717363" w14:textId="77777777" w:rsidR="00A87D2C" w:rsidRPr="00AC48A8" w:rsidRDefault="00704BFB" w:rsidP="00952DFA">
      <w:pPr>
        <w:spacing w:after="225" w:line="265" w:lineRule="auto"/>
        <w:ind w:left="-5"/>
        <w:jc w:val="left"/>
        <w:rPr>
          <w:b/>
          <w:lang w:val="fr-FR"/>
        </w:rPr>
      </w:pPr>
      <w:r w:rsidRPr="00AC48A8">
        <w:rPr>
          <w:b/>
          <w:lang w:val="fr-FR"/>
        </w:rPr>
        <w:t>Installation &amp; compilation des librairies pour l’inférence</w:t>
      </w:r>
    </w:p>
    <w:p w14:paraId="0F645A2F" w14:textId="77777777" w:rsidR="00A87D2C" w:rsidRPr="009B3102" w:rsidRDefault="00704BFB" w:rsidP="00952DFA">
      <w:pPr>
        <w:spacing w:after="342"/>
        <w:ind w:left="-3"/>
        <w:rPr>
          <w:lang w:val="fr-FR"/>
        </w:rPr>
      </w:pPr>
      <w:r w:rsidRPr="009B3102">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14:paraId="17E47FEA" w14:textId="77777777" w:rsidR="00A87D2C" w:rsidRPr="00AC48A8" w:rsidRDefault="00704BFB" w:rsidP="00952DFA">
      <w:pPr>
        <w:spacing w:after="225" w:line="265" w:lineRule="auto"/>
        <w:ind w:left="-5"/>
        <w:jc w:val="left"/>
        <w:rPr>
          <w:b/>
          <w:lang w:val="fr-FR"/>
        </w:rPr>
      </w:pPr>
      <w:r w:rsidRPr="00AC48A8">
        <w:rPr>
          <w:b/>
          <w:lang w:val="fr-FR"/>
        </w:rPr>
        <w:t>Installation d’un matériel vidéo virtuel ’v4l2loopback’</w:t>
      </w:r>
    </w:p>
    <w:p w14:paraId="340BE862" w14:textId="77777777" w:rsidR="00A87D2C" w:rsidRPr="009B3102" w:rsidRDefault="00704BFB" w:rsidP="00952DFA">
      <w:pPr>
        <w:spacing w:after="342"/>
        <w:ind w:left="-3"/>
        <w:rPr>
          <w:lang w:val="fr-FR"/>
        </w:rPr>
      </w:pPr>
      <w:r w:rsidRPr="009B3102">
        <w:rPr>
          <w:lang w:val="fr-FR"/>
        </w:rPr>
        <w:t xml:space="preserve">L’inférence fournie par NVIDIA est conçue pour utiliser la caméra du nano-ordinateur. Dans le cadre de cet essai, un matériel vidéo virtuel est utilisé pour simuler la caméra, et alimenter le </w:t>
      </w:r>
      <w:r w:rsidRPr="009B3102">
        <w:rPr>
          <w:lang w:val="fr-FR"/>
        </w:rPr>
        <w:lastRenderedPageBreak/>
        <w:t xml:space="preserve">modèle avec une vidéo enregistrée. La contrepartie de cette solution est à prendre en considération durant l’évaluation des performances : en effet la caméra demande plus de puissance au </w:t>
      </w:r>
      <w:r w:rsidR="005F0177">
        <w:rPr>
          <w:lang w:val="fr-FR"/>
        </w:rPr>
        <w:t>nano-ordi</w:t>
      </w:r>
      <w:r w:rsidRPr="009B3102">
        <w:rPr>
          <w:lang w:val="fr-FR"/>
        </w:rPr>
        <w:t>nateur que le simulateur logiciel.</w:t>
      </w:r>
    </w:p>
    <w:p w14:paraId="47DED02B" w14:textId="77777777" w:rsidR="00A87D2C" w:rsidRPr="00AC48A8" w:rsidRDefault="00704BFB" w:rsidP="00952DFA">
      <w:pPr>
        <w:spacing w:after="225" w:line="265" w:lineRule="auto"/>
        <w:ind w:left="-5"/>
        <w:jc w:val="left"/>
        <w:rPr>
          <w:b/>
          <w:lang w:val="fr-FR"/>
        </w:rPr>
      </w:pPr>
      <w:r w:rsidRPr="00AC48A8">
        <w:rPr>
          <w:b/>
          <w:lang w:val="fr-FR"/>
        </w:rPr>
        <w:t>Tests</w:t>
      </w:r>
    </w:p>
    <w:p w14:paraId="49E4CFEC" w14:textId="77777777" w:rsidR="00A87D2C" w:rsidRPr="009B3102" w:rsidRDefault="00704BFB" w:rsidP="00952DFA">
      <w:pPr>
        <w:spacing w:after="372"/>
        <w:ind w:left="-3"/>
        <w:rPr>
          <w:lang w:val="fr-FR"/>
        </w:rPr>
      </w:pPr>
      <w:r w:rsidRPr="009B3102">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9B3102" w:rsidRDefault="00704BFB" w:rsidP="00952DFA">
      <w:pPr>
        <w:pStyle w:val="Titre3"/>
        <w:ind w:left="702" w:hanging="717"/>
        <w:rPr>
          <w:rFonts w:cs="Times New Roman"/>
        </w:rPr>
      </w:pPr>
      <w:bookmarkStart w:id="198" w:name="_Toc84684427"/>
      <w:proofErr w:type="spellStart"/>
      <w:r w:rsidRPr="009B3102">
        <w:rPr>
          <w:rFonts w:cs="Times New Roman"/>
        </w:rPr>
        <w:t>Collecte</w:t>
      </w:r>
      <w:proofErr w:type="spellEnd"/>
      <w:r w:rsidRPr="009B3102">
        <w:rPr>
          <w:rFonts w:cs="Times New Roman"/>
        </w:rPr>
        <w:t xml:space="preserve"> des </w:t>
      </w:r>
      <w:proofErr w:type="spellStart"/>
      <w:r w:rsidRPr="009B3102">
        <w:rPr>
          <w:rFonts w:cs="Times New Roman"/>
        </w:rPr>
        <w:t>données</w:t>
      </w:r>
      <w:bookmarkEnd w:id="198"/>
      <w:proofErr w:type="spellEnd"/>
    </w:p>
    <w:p w14:paraId="0539475D" w14:textId="72663608" w:rsidR="00A87D2C" w:rsidRPr="009B3102" w:rsidRDefault="00704BFB" w:rsidP="00952DFA">
      <w:pPr>
        <w:spacing w:after="372"/>
        <w:ind w:left="-3"/>
        <w:rPr>
          <w:lang w:val="fr-FR"/>
        </w:rPr>
      </w:pPr>
      <w:r w:rsidRPr="009B3102">
        <w:rPr>
          <w:lang w:val="fr-FR"/>
        </w:rPr>
        <w:t xml:space="preserve">Le jeu d’images de </w:t>
      </w:r>
      <w:proofErr w:type="spellStart"/>
      <w:r w:rsidRPr="009B3102">
        <w:rPr>
          <w:lang w:val="fr-FR"/>
        </w:rPr>
        <w:t>DeepScene</w:t>
      </w:r>
      <w:proofErr w:type="spellEnd"/>
      <w:r w:rsidRPr="009B3102">
        <w:rPr>
          <w:lang w:val="fr-FR"/>
        </w:rPr>
        <w:t xml:space="preserve"> est celui qui semble le plus approprié</w:t>
      </w:r>
      <w:ins w:id="199" w:author="Mickaël Germain" w:date="2021-10-25T10:47:00Z">
        <w:r w:rsidR="003D0058">
          <w:rPr>
            <w:lang w:val="fr-FR"/>
          </w:rPr>
          <w:t>,</w:t>
        </w:r>
      </w:ins>
      <w:r w:rsidRPr="009B3102">
        <w:rPr>
          <w:lang w:val="fr-FR"/>
        </w:rPr>
        <w:t xml:space="preserve"> car il a été conçu pour détecter les chemins dans la forêt. De plus, il existe une version de l’architecture qui a été entrainée avec ce jeu. Comme un jeu d’images</w:t>
      </w:r>
      <w:ins w:id="200" w:author="Mickaël Germain" w:date="2021-10-25T10:52:00Z">
        <w:r w:rsidR="003D0058">
          <w:rPr>
            <w:lang w:val="fr-FR"/>
          </w:rPr>
          <w:t xml:space="preserve"> </w:t>
        </w:r>
      </w:ins>
      <w:del w:id="201" w:author="Mickaël Germain" w:date="2021-10-25T10:47:00Z">
        <w:r w:rsidRPr="009B3102" w:rsidDel="003D0058">
          <w:rPr>
            <w:lang w:val="fr-FR"/>
          </w:rPr>
          <w:delText xml:space="preserve"> </w:delText>
        </w:r>
      </w:del>
      <w:r w:rsidRPr="009B3102">
        <w:rPr>
          <w:lang w:val="fr-FR"/>
        </w:rPr>
        <w:t xml:space="preserve">vérité terrain est disponible, cela procure un gain de temps non négligeable dans le cadre d’un essai. Le jeu d’images de </w:t>
      </w:r>
      <w:proofErr w:type="spellStart"/>
      <w:r w:rsidRPr="009B3102">
        <w:rPr>
          <w:lang w:val="fr-FR"/>
        </w:rPr>
        <w:t>CityScape</w:t>
      </w:r>
      <w:proofErr w:type="spellEnd"/>
      <w:r w:rsidRPr="009B3102">
        <w:rPr>
          <w:lang w:val="fr-FR"/>
        </w:rPr>
        <w:t xml:space="preserve"> est complet pour les scènes urbaines, mais comme il est moins spécialisé dans la détection de chemins ou de piste, son utilisation n’est pas priorisé</w:t>
      </w:r>
      <w:r w:rsidR="002321CF">
        <w:rPr>
          <w:lang w:val="fr-FR"/>
        </w:rPr>
        <w:t>e</w:t>
      </w:r>
      <w:r w:rsidRPr="009B3102">
        <w:rPr>
          <w:lang w:val="fr-FR"/>
        </w:rPr>
        <w:t>. Il contient toutefois des images vérité terrain de routes, ce qui est avantageux dans notre contexte et le favorise par rapport au</w:t>
      </w:r>
      <w:ins w:id="202" w:author="Mickaël Germain" w:date="2021-10-25T10:47:00Z">
        <w:r w:rsidR="003D0058">
          <w:rPr>
            <w:lang w:val="fr-FR"/>
          </w:rPr>
          <w:t>x</w:t>
        </w:r>
      </w:ins>
      <w:r w:rsidRPr="009B3102">
        <w:rPr>
          <w:lang w:val="fr-FR"/>
        </w:rPr>
        <w:t xml:space="preserve"> deux derniers que nous avons à notre disposition. En effet le jeu d’images et de vidéos de </w:t>
      </w:r>
      <w:commentRangeStart w:id="203"/>
      <w:r w:rsidRPr="009B3102">
        <w:rPr>
          <w:lang w:val="fr-FR"/>
        </w:rPr>
        <w:t>l’APC-PJC</w:t>
      </w:r>
      <w:commentRangeEnd w:id="203"/>
      <w:r w:rsidR="002A34B9">
        <w:rPr>
          <w:rStyle w:val="Marquedecommentaire"/>
        </w:rPr>
        <w:commentReference w:id="203"/>
      </w:r>
      <w:r w:rsidRPr="009B3102">
        <w:rPr>
          <w:lang w:val="fr-FR"/>
        </w:rPr>
        <w:t>,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9B3102" w:rsidRDefault="00704BFB" w:rsidP="00952DFA">
      <w:pPr>
        <w:pStyle w:val="Titre3"/>
        <w:ind w:left="702" w:hanging="717"/>
        <w:rPr>
          <w:rFonts w:cs="Times New Roman"/>
          <w:lang w:val="fr-FR"/>
        </w:rPr>
      </w:pPr>
      <w:bookmarkStart w:id="204" w:name="_Toc84684428"/>
      <w:r w:rsidRPr="009B3102">
        <w:rPr>
          <w:rFonts w:cs="Times New Roman"/>
          <w:lang w:val="fr-FR"/>
        </w:rPr>
        <w:t>Mise en place des solutions logicielles</w:t>
      </w:r>
      <w:bookmarkEnd w:id="204"/>
    </w:p>
    <w:p w14:paraId="45766535" w14:textId="77777777" w:rsidR="00A87D2C" w:rsidRPr="00AC48A8" w:rsidRDefault="00704BFB" w:rsidP="00952DFA">
      <w:pPr>
        <w:spacing w:after="225" w:line="265" w:lineRule="auto"/>
        <w:ind w:left="-5"/>
        <w:jc w:val="left"/>
        <w:rPr>
          <w:b/>
          <w:lang w:val="fr-FR"/>
        </w:rPr>
      </w:pPr>
      <w:proofErr w:type="spellStart"/>
      <w:r w:rsidRPr="00AC48A8">
        <w:rPr>
          <w:b/>
          <w:lang w:val="fr-FR"/>
        </w:rPr>
        <w:t>Jetson</w:t>
      </w:r>
      <w:proofErr w:type="spellEnd"/>
      <w:r w:rsidRPr="00AC48A8">
        <w:rPr>
          <w:b/>
          <w:lang w:val="fr-FR"/>
        </w:rPr>
        <w:t xml:space="preserve"> Nano</w:t>
      </w:r>
    </w:p>
    <w:p w14:paraId="6A1589A7" w14:textId="5C15EA29" w:rsidR="00A87D2C" w:rsidRPr="009B3102" w:rsidRDefault="00280046" w:rsidP="00952DFA">
      <w:pPr>
        <w:spacing w:after="342"/>
        <w:ind w:left="-3"/>
        <w:rPr>
          <w:lang w:val="fr-FR"/>
        </w:rPr>
      </w:pPr>
      <w:r>
        <w:rPr>
          <w:lang w:val="fr-FR"/>
        </w:rPr>
        <w:t>Le nano-ordinateur est destiné à</w:t>
      </w:r>
      <w:r w:rsidR="00704BFB" w:rsidRPr="009B3102">
        <w:rPr>
          <w:lang w:val="fr-FR"/>
        </w:rPr>
        <w:t xml:space="preserve"> l’inférence. NVIDIA fournit tout un système d’installation, qui est nommé </w:t>
      </w:r>
      <w:proofErr w:type="spellStart"/>
      <w:r w:rsidR="00704BFB" w:rsidRPr="009B3102">
        <w:rPr>
          <w:lang w:val="fr-FR"/>
        </w:rPr>
        <w:t>JetPack</w:t>
      </w:r>
      <w:proofErr w:type="spellEnd"/>
      <w:r w:rsidR="00704BFB" w:rsidRPr="009B3102">
        <w:rPr>
          <w:lang w:val="fr-FR"/>
        </w:rPr>
        <w:t xml:space="preserve">, et qui contient un système d’exploitation basée sur Ubuntu, "Linux pour </w:t>
      </w:r>
      <w:proofErr w:type="spellStart"/>
      <w:r w:rsidR="00704BFB" w:rsidRPr="009B3102">
        <w:rPr>
          <w:lang w:val="fr-FR"/>
        </w:rPr>
        <w:t>Tegra</w:t>
      </w:r>
      <w:proofErr w:type="spellEnd"/>
      <w:r w:rsidR="00704BFB" w:rsidRPr="009B3102">
        <w:rPr>
          <w:lang w:val="fr-FR"/>
        </w:rPr>
        <w:t>" L4T), la plateforme applicative et les librairies nécessaires pour l’inférence, tel</w:t>
      </w:r>
      <w:ins w:id="205" w:author="Mickaël Germain" w:date="2021-10-25T10:48:00Z">
        <w:r w:rsidR="003D0058">
          <w:rPr>
            <w:lang w:val="fr-FR"/>
          </w:rPr>
          <w:t>le</w:t>
        </w:r>
      </w:ins>
      <w:r w:rsidR="00704BFB" w:rsidRPr="009B3102">
        <w:rPr>
          <w:lang w:val="fr-FR"/>
        </w:rPr>
        <w:t xml:space="preserve">s que Python, </w:t>
      </w:r>
      <w:proofErr w:type="spellStart"/>
      <w:r w:rsidR="00704BFB" w:rsidRPr="009B3102">
        <w:rPr>
          <w:lang w:val="fr-FR"/>
        </w:rPr>
        <w:t>pytorch</w:t>
      </w:r>
      <w:proofErr w:type="spellEnd"/>
      <w:r w:rsidR="00704BFB" w:rsidRPr="009B3102">
        <w:rPr>
          <w:lang w:val="fr-FR"/>
        </w:rPr>
        <w:t xml:space="preserve">, les modèles </w:t>
      </w:r>
      <w:proofErr w:type="spellStart"/>
      <w:r w:rsidR="00704BFB" w:rsidRPr="009B3102">
        <w:rPr>
          <w:lang w:val="fr-FR"/>
        </w:rPr>
        <w:t>préentrainés</w:t>
      </w:r>
      <w:proofErr w:type="spellEnd"/>
      <w:r w:rsidR="00704BFB" w:rsidRPr="009B3102">
        <w:rPr>
          <w:lang w:val="fr-FR"/>
        </w:rPr>
        <w:t xml:space="preserve"> au format ONNX, le compilateur CUDA, et le SDK </w:t>
      </w:r>
      <w:proofErr w:type="spellStart"/>
      <w:r w:rsidR="00704BFB" w:rsidRPr="009B3102">
        <w:rPr>
          <w:lang w:val="fr-FR"/>
        </w:rPr>
        <w:t>TensorRT</w:t>
      </w:r>
      <w:proofErr w:type="spellEnd"/>
      <w:r w:rsidR="00704BFB" w:rsidRPr="009B3102">
        <w:rPr>
          <w:lang w:val="fr-FR"/>
        </w:rPr>
        <w:t>.</w:t>
      </w:r>
    </w:p>
    <w:p w14:paraId="574ECA72" w14:textId="77777777" w:rsidR="00C960C7" w:rsidRDefault="00C960C7">
      <w:pPr>
        <w:rPr>
          <w:b/>
          <w:lang w:val="fr-FR"/>
        </w:rPr>
      </w:pPr>
      <w:r>
        <w:rPr>
          <w:b/>
          <w:lang w:val="fr-FR"/>
        </w:rPr>
        <w:br w:type="page"/>
      </w:r>
    </w:p>
    <w:p w14:paraId="04B95E25" w14:textId="77777777" w:rsidR="00A87D2C" w:rsidRPr="00AC48A8" w:rsidRDefault="00704BFB" w:rsidP="00952DFA">
      <w:pPr>
        <w:spacing w:after="225" w:line="265" w:lineRule="auto"/>
        <w:ind w:left="-5"/>
        <w:jc w:val="left"/>
        <w:rPr>
          <w:b/>
          <w:lang w:val="fr-FR"/>
        </w:rPr>
      </w:pPr>
      <w:r w:rsidRPr="00AC48A8">
        <w:rPr>
          <w:b/>
          <w:lang w:val="fr-FR"/>
        </w:rPr>
        <w:lastRenderedPageBreak/>
        <w:t>Calcul Québec</w:t>
      </w:r>
    </w:p>
    <w:p w14:paraId="565D660A" w14:textId="1E9F9CE6" w:rsidR="00A87D2C" w:rsidRPr="009B3102" w:rsidRDefault="00AC48A8" w:rsidP="00952DFA">
      <w:pPr>
        <w:spacing w:after="0"/>
        <w:ind w:left="-3"/>
        <w:rPr>
          <w:lang w:val="fr-FR"/>
        </w:rPr>
      </w:pPr>
      <w:r>
        <w:rPr>
          <w:lang w:val="fr-FR"/>
        </w:rPr>
        <w:t>Le nano-ordinateur est destiné à</w:t>
      </w:r>
      <w:r w:rsidR="00704BFB" w:rsidRPr="009B3102">
        <w:rPr>
          <w:lang w:val="fr-FR"/>
        </w:rPr>
        <w:t xml:space="preserve"> l’inférence, et non l’entrainement d’architectures. Il n’est pas non plus destiné </w:t>
      </w:r>
      <w:r>
        <w:rPr>
          <w:lang w:val="fr-FR"/>
        </w:rPr>
        <w:t xml:space="preserve">à </w:t>
      </w:r>
      <w:r w:rsidR="00704BFB" w:rsidRPr="009B3102">
        <w:rPr>
          <w:lang w:val="fr-FR"/>
        </w:rPr>
        <w:t>être un environnement de développement. Un autre environnement de travail est donc nécessaire pour développer, et doit posséder les capacités matérielles (</w:t>
      </w:r>
      <w:proofErr w:type="spellStart"/>
      <w:r w:rsidR="00704BFB" w:rsidRPr="009B3102">
        <w:rPr>
          <w:lang w:val="fr-FR"/>
        </w:rPr>
        <w:t>GPUs</w:t>
      </w:r>
      <w:proofErr w:type="spellEnd"/>
      <w:r w:rsidR="00704BFB" w:rsidRPr="009B3102">
        <w:rPr>
          <w:lang w:val="fr-FR"/>
        </w:rPr>
        <w:t>, mémoires, espace de stockage) et logicielles (librairies) pour entrainer une architecture. Le professeur Mickaël Germain, directeur de projet, m’a présenté l’environnement de Calcul Québec. Celui-</w:t>
      </w:r>
      <w:ins w:id="206" w:author="Mickaël Germain" w:date="2021-10-25T10:48:00Z">
        <w:r w:rsidR="003D0058">
          <w:rPr>
            <w:lang w:val="fr-FR"/>
          </w:rPr>
          <w:t>c</w:t>
        </w:r>
      </w:ins>
      <w:del w:id="207" w:author="Mickaël Germain" w:date="2021-10-25T10:48:00Z">
        <w:r w:rsidR="00704BFB" w:rsidRPr="009B3102" w:rsidDel="003D0058">
          <w:rPr>
            <w:lang w:val="fr-FR"/>
          </w:rPr>
          <w:delText>ç</w:delText>
        </w:r>
      </w:del>
      <w:r w:rsidR="00704BFB" w:rsidRPr="009B3102">
        <w:rPr>
          <w:lang w:val="fr-FR"/>
        </w:rPr>
        <w:t>i fournit un espace de travail scientifique</w:t>
      </w:r>
      <w:del w:id="208" w:author="Mickaël Germain" w:date="2021-10-25T10:48:00Z">
        <w:r w:rsidR="00704BFB" w:rsidRPr="009B3102" w:rsidDel="003D0058">
          <w:rPr>
            <w:lang w:val="fr-FR"/>
          </w:rPr>
          <w:delText>s</w:delText>
        </w:r>
      </w:del>
      <w:r w:rsidR="00704BFB" w:rsidRPr="009B3102">
        <w:rPr>
          <w:lang w:val="fr-FR"/>
        </w:rPr>
        <w:t xml:space="preserve"> destiné aux chercheurs et aux universitaires, qui m’a </w:t>
      </w:r>
      <w:r w:rsidR="000412BF" w:rsidRPr="009B3102">
        <w:rPr>
          <w:lang w:val="fr-FR"/>
        </w:rPr>
        <w:t>permis</w:t>
      </w:r>
      <w:r w:rsidR="00704BFB" w:rsidRPr="009B3102">
        <w:rPr>
          <w:lang w:val="fr-FR"/>
        </w:rPr>
        <w:t xml:space="preserve"> de pouvoir travailler avec l’apprentissage profond, compiler un fork de </w:t>
      </w:r>
      <w:proofErr w:type="spellStart"/>
      <w:r w:rsidR="00704BFB" w:rsidRPr="009B3102">
        <w:rPr>
          <w:lang w:val="fr-FR"/>
        </w:rPr>
        <w:t>torchvision</w:t>
      </w:r>
      <w:proofErr w:type="spellEnd"/>
      <w:r w:rsidR="00704BFB" w:rsidRPr="009B3102">
        <w:rPr>
          <w:lang w:val="fr-FR"/>
        </w:rPr>
        <w:t xml:space="preserve">, </w:t>
      </w:r>
      <w:proofErr w:type="spellStart"/>
      <w:r w:rsidR="00704BFB" w:rsidRPr="009B3102">
        <w:rPr>
          <w:lang w:val="fr-FR"/>
        </w:rPr>
        <w:t>réentrainer</w:t>
      </w:r>
      <w:proofErr w:type="spellEnd"/>
      <w:r w:rsidR="00704BFB" w:rsidRPr="009B3102">
        <w:rPr>
          <w:lang w:val="fr-FR"/>
        </w:rPr>
        <w:t xml:space="preserve"> des archite</w:t>
      </w:r>
      <w:ins w:id="209" w:author="Mickaël Germain" w:date="2021-10-25T10:48:00Z">
        <w:r w:rsidR="003D0058">
          <w:rPr>
            <w:lang w:val="fr-FR"/>
          </w:rPr>
          <w:t>c</w:t>
        </w:r>
      </w:ins>
      <w:r w:rsidR="00704BFB" w:rsidRPr="009B3102">
        <w:rPr>
          <w:lang w:val="fr-FR"/>
        </w:rPr>
        <w:t>tures, générer les versions ONNX, et ainsi contourner les limitations du nano-ordinateur.</w:t>
      </w:r>
    </w:p>
    <w:p w14:paraId="58207B1A" w14:textId="77777777" w:rsidR="00A87D2C" w:rsidRPr="009B3102" w:rsidRDefault="00CC2E19" w:rsidP="00952DFA">
      <w:pPr>
        <w:spacing w:after="350"/>
        <w:ind w:left="-3"/>
        <w:rPr>
          <w:lang w:val="fr-FR"/>
        </w:rPr>
      </w:pPr>
      <w:r>
        <w:rPr>
          <w:lang w:val="fr-FR"/>
        </w:rPr>
        <w:t>Avoir accès à</w:t>
      </w:r>
      <w:r w:rsidR="00704BFB" w:rsidRPr="009B3102">
        <w:rPr>
          <w:lang w:val="fr-FR"/>
        </w:rPr>
        <w:t xml:space="preserve"> cet environnement de travail a été un élément clé dans le cadre de cet essai.</w:t>
      </w:r>
    </w:p>
    <w:p w14:paraId="711F7CBE"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Compte Calcul Québec</w:t>
      </w:r>
    </w:p>
    <w:p w14:paraId="60017F3B" w14:textId="231D1C66" w:rsidR="00A87D2C" w:rsidRPr="009B3102" w:rsidRDefault="00704BFB" w:rsidP="00952DFA">
      <w:pPr>
        <w:ind w:left="-3"/>
        <w:rPr>
          <w:lang w:val="fr-FR"/>
        </w:rPr>
      </w:pPr>
      <w:r w:rsidRPr="009B3102">
        <w:rPr>
          <w:lang w:val="fr-FR"/>
        </w:rPr>
        <w:t xml:space="preserve">Calcul Québec mets à disposition des ressources matérielles puissantes et l’accès </w:t>
      </w:r>
      <w:proofErr w:type="spellStart"/>
      <w:r w:rsidRPr="009B3102">
        <w:rPr>
          <w:lang w:val="fr-FR"/>
        </w:rPr>
        <w:t>a</w:t>
      </w:r>
      <w:proofErr w:type="spellEnd"/>
      <w:r w:rsidRPr="009B3102">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xml:space="preserve"> de différents types, ainsi que de l’espace de stockage. Les librairies sont disponibles via un repository privé, et lorsque certaines étaient manquantes (ONNX et </w:t>
      </w:r>
      <w:proofErr w:type="spellStart"/>
      <w:r w:rsidRPr="009B3102">
        <w:rPr>
          <w:lang w:val="fr-FR"/>
        </w:rPr>
        <w:t>onnxruntime</w:t>
      </w:r>
      <w:proofErr w:type="spellEnd"/>
      <w:r w:rsidRPr="009B3102">
        <w:rPr>
          <w:lang w:val="fr-FR"/>
        </w:rPr>
        <w:t>), j’ai fait une demande par courriel. L’administrateur a pu rendre disponible l’une des deux (ONNX), la seconde (</w:t>
      </w:r>
      <w:proofErr w:type="spellStart"/>
      <w:r w:rsidRPr="009B3102">
        <w:rPr>
          <w:lang w:val="fr-FR"/>
        </w:rPr>
        <w:t>onnxruntime</w:t>
      </w:r>
      <w:proofErr w:type="spellEnd"/>
      <w:r w:rsidRPr="009B3102">
        <w:rPr>
          <w:lang w:val="fr-FR"/>
        </w:rPr>
        <w:t xml:space="preserve">) étant beaucoup plus complexe </w:t>
      </w:r>
      <w:ins w:id="210" w:author="Mickaël Germain" w:date="2021-10-25T10:48:00Z">
        <w:r w:rsidR="003D0058">
          <w:rPr>
            <w:lang w:val="fr-FR"/>
          </w:rPr>
          <w:t>à</w:t>
        </w:r>
      </w:ins>
      <w:del w:id="211" w:author="Mickaël Germain" w:date="2021-10-25T10:48:00Z">
        <w:r w:rsidRPr="009B3102" w:rsidDel="003D0058">
          <w:rPr>
            <w:lang w:val="fr-FR"/>
          </w:rPr>
          <w:delText>a</w:delText>
        </w:r>
      </w:del>
      <w:r w:rsidRPr="009B3102">
        <w:rPr>
          <w:lang w:val="fr-FR"/>
        </w:rPr>
        <w:t xml:space="preserve"> install</w:t>
      </w:r>
      <w:ins w:id="212" w:author="Mickaël Germain" w:date="2021-10-25T10:48:00Z">
        <w:r w:rsidR="003D0058">
          <w:rPr>
            <w:lang w:val="fr-FR"/>
          </w:rPr>
          <w:t>er</w:t>
        </w:r>
      </w:ins>
      <w:del w:id="213" w:author="Mickaël Germain" w:date="2021-10-25T10:48:00Z">
        <w:r w:rsidRPr="009B3102" w:rsidDel="003D0058">
          <w:rPr>
            <w:lang w:val="fr-FR"/>
          </w:rPr>
          <w:delText>é</w:delText>
        </w:r>
      </w:del>
      <w:r w:rsidRPr="009B3102">
        <w:rPr>
          <w:lang w:val="fr-FR"/>
        </w:rPr>
        <w:t>, pour l’avoir tenté sur le nano-ordinateur.</w:t>
      </w:r>
    </w:p>
    <w:p w14:paraId="347ADE2A" w14:textId="77777777" w:rsidR="00A87D2C" w:rsidRPr="009B3102" w:rsidRDefault="00704BFB" w:rsidP="00952DFA">
      <w:pPr>
        <w:ind w:left="-3"/>
        <w:rPr>
          <w:lang w:val="fr-FR"/>
        </w:rPr>
      </w:pPr>
      <w:r w:rsidRPr="009B3102">
        <w:rPr>
          <w:lang w:val="fr-FR"/>
        </w:rPr>
        <w:t xml:space="preserve">L’autre avantage de l’environnement de Calcul Québec est la mise à disposition de </w:t>
      </w:r>
      <w:proofErr w:type="spellStart"/>
      <w:r w:rsidRPr="009B3102">
        <w:rPr>
          <w:lang w:val="fr-FR"/>
        </w:rPr>
        <w:t>Jupyter</w:t>
      </w:r>
      <w:proofErr w:type="spellEnd"/>
      <w:r w:rsidRPr="009B3102">
        <w:rPr>
          <w:lang w:val="fr-FR"/>
        </w:rPr>
        <w:t xml:space="preserve"> Notebook, afin de tester rapidement du code Python. Par contre il n’est pas conseillé d’exécuter du code nécessitant des délais, tels que l’entrainement d’une architecture.</w:t>
      </w:r>
    </w:p>
    <w:p w14:paraId="68A9C207" w14:textId="77777777" w:rsidR="00A87D2C" w:rsidRPr="009B3102" w:rsidRDefault="00704BFB" w:rsidP="00952DFA">
      <w:pPr>
        <w:ind w:left="-3"/>
        <w:rPr>
          <w:lang w:val="fr-FR"/>
        </w:rPr>
      </w:pPr>
      <w:r w:rsidRPr="009B3102">
        <w:rPr>
          <w:lang w:val="fr-FR"/>
        </w:rPr>
        <w:t>L’un des irritants est de ne pas pouvoir exécuter un cont</w:t>
      </w:r>
      <w:r w:rsidR="001106DB">
        <w:rPr>
          <w:lang w:val="fr-FR"/>
        </w:rPr>
        <w:t xml:space="preserve">eneur </w:t>
      </w:r>
      <w:r w:rsidR="00CF67E5">
        <w:rPr>
          <w:lang w:val="fr-FR"/>
        </w:rPr>
        <w:t>Docker</w:t>
      </w:r>
      <w:r w:rsidRPr="009B3102">
        <w:rPr>
          <w:lang w:val="fr-FR"/>
        </w:rPr>
        <w:t xml:space="preserve"> tel quel. Il faut le convertir au format </w:t>
      </w:r>
      <w:proofErr w:type="spellStart"/>
      <w:r w:rsidRPr="009B3102">
        <w:rPr>
          <w:lang w:val="fr-FR"/>
        </w:rPr>
        <w:t>Singularity</w:t>
      </w:r>
      <w:proofErr w:type="spellEnd"/>
      <w:r w:rsidRPr="009B3102">
        <w:rPr>
          <w:lang w:val="fr-FR"/>
        </w:rPr>
        <w:t xml:space="preserve">. Dans le cadre du projet cela m’aurait facilité la tâche, car NVIDIA fournit des </w:t>
      </w:r>
      <w:r w:rsidR="00217064">
        <w:rPr>
          <w:lang w:val="fr-FR"/>
        </w:rPr>
        <w:t>conteneurs D</w:t>
      </w:r>
      <w:r w:rsidRPr="009B3102">
        <w:rPr>
          <w:lang w:val="fr-FR"/>
        </w:rPr>
        <w:t>ocker prêt</w:t>
      </w:r>
      <w:r w:rsidR="00641E5F">
        <w:rPr>
          <w:lang w:val="fr-FR"/>
        </w:rPr>
        <w:t>s</w:t>
      </w:r>
      <w:r w:rsidRPr="009B3102">
        <w:rPr>
          <w:lang w:val="fr-FR"/>
        </w:rPr>
        <w:t xml:space="preserve"> à l’utilisation pour le réentrainement. Je n’ai malheureusement pas pris le temps et la chance de convertir un cont</w:t>
      </w:r>
      <w:r w:rsidR="001106DB">
        <w:rPr>
          <w:lang w:val="fr-FR"/>
        </w:rPr>
        <w:t xml:space="preserve">eneur </w:t>
      </w:r>
      <w:r w:rsidR="00CF67E5">
        <w:rPr>
          <w:lang w:val="fr-FR"/>
        </w:rPr>
        <w:t>Docker</w:t>
      </w:r>
      <w:r w:rsidRPr="009B3102">
        <w:rPr>
          <w:lang w:val="fr-FR"/>
        </w:rPr>
        <w:t xml:space="preserve"> au format </w:t>
      </w:r>
      <w:proofErr w:type="spellStart"/>
      <w:r w:rsidRPr="009B3102">
        <w:rPr>
          <w:lang w:val="fr-FR"/>
        </w:rPr>
        <w:t>Singularity</w:t>
      </w:r>
      <w:proofErr w:type="spellEnd"/>
      <w:r w:rsidRPr="009B3102">
        <w:rPr>
          <w:lang w:val="fr-FR"/>
        </w:rPr>
        <w:t>. Je ne sais pas si c’est une activité assez simple ou complexe, mais du peu que j’ai lu cela semble assez "rapide".</w:t>
      </w:r>
    </w:p>
    <w:p w14:paraId="53857F67" w14:textId="77777777" w:rsidR="00A87D2C" w:rsidRPr="009B3102" w:rsidRDefault="00704BFB" w:rsidP="00952DFA">
      <w:pPr>
        <w:pStyle w:val="Titre5"/>
        <w:ind w:left="-5"/>
        <w:rPr>
          <w:rFonts w:ascii="Times New Roman" w:hAnsi="Times New Roman" w:cs="Times New Roman"/>
          <w:lang w:val="fr-FR"/>
        </w:rPr>
      </w:pPr>
      <w:proofErr w:type="spellStart"/>
      <w:r w:rsidRPr="009B3102">
        <w:rPr>
          <w:rFonts w:ascii="Times New Roman" w:hAnsi="Times New Roman" w:cs="Times New Roman"/>
          <w:lang w:val="fr-FR"/>
        </w:rPr>
        <w:lastRenderedPageBreak/>
        <w:t>Jupyter</w:t>
      </w:r>
      <w:proofErr w:type="spellEnd"/>
      <w:r w:rsidRPr="009B3102">
        <w:rPr>
          <w:rFonts w:ascii="Times New Roman" w:hAnsi="Times New Roman" w:cs="Times New Roman"/>
          <w:lang w:val="fr-FR"/>
        </w:rPr>
        <w:t xml:space="preserve"> Notebook</w:t>
      </w:r>
    </w:p>
    <w:p w14:paraId="43756BBC" w14:textId="77777777" w:rsidR="00A87D2C" w:rsidRPr="009B3102" w:rsidRDefault="00704BFB" w:rsidP="00952DFA">
      <w:pPr>
        <w:spacing w:after="342"/>
        <w:ind w:left="-3"/>
        <w:rPr>
          <w:lang w:val="fr-FR"/>
        </w:rPr>
      </w:pPr>
      <w:r w:rsidRPr="009B3102">
        <w:rPr>
          <w:lang w:val="fr-FR"/>
        </w:rPr>
        <w:t xml:space="preserve">Le besoin de tester du code Python est toujours nécessaire. La console Python n’étant vraiment pas conviviale, un environnement </w:t>
      </w:r>
      <w:proofErr w:type="spellStart"/>
      <w:r w:rsidRPr="009B3102">
        <w:rPr>
          <w:lang w:val="fr-FR"/>
        </w:rPr>
        <w:t>Jupyter</w:t>
      </w:r>
      <w:proofErr w:type="spellEnd"/>
      <w:r w:rsidRPr="009B3102">
        <w:rPr>
          <w:lang w:val="fr-FR"/>
        </w:rPr>
        <w:t xml:space="preserve">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w:t>
      </w:r>
      <w:proofErr w:type="spellStart"/>
      <w:r w:rsidRPr="009B3102">
        <w:rPr>
          <w:lang w:val="fr-FR"/>
        </w:rPr>
        <w:t>tensors</w:t>
      </w:r>
      <w:proofErr w:type="spellEnd"/>
      <w:r w:rsidRPr="009B3102">
        <w:rPr>
          <w:lang w:val="fr-FR"/>
        </w:rPr>
        <w:t>, et évaluer la segmentation prédite générée avec le vérité terrain (GT).</w:t>
      </w:r>
    </w:p>
    <w:p w14:paraId="0AB2D28F" w14:textId="77777777" w:rsidR="00A87D2C" w:rsidRPr="00D46FBA" w:rsidRDefault="00704BFB" w:rsidP="00952DFA">
      <w:pPr>
        <w:spacing w:after="390" w:line="265" w:lineRule="auto"/>
        <w:ind w:left="-5"/>
        <w:jc w:val="left"/>
        <w:rPr>
          <w:b/>
          <w:lang w:val="fr-FR"/>
        </w:rPr>
      </w:pPr>
      <w:r w:rsidRPr="00D46FBA">
        <w:rPr>
          <w:b/>
          <w:lang w:val="fr-FR"/>
        </w:rPr>
        <w:t>NVIDIA</w:t>
      </w:r>
    </w:p>
    <w:p w14:paraId="09446177"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Compte NVIDIA</w:t>
      </w:r>
    </w:p>
    <w:p w14:paraId="1F5BB779" w14:textId="124E57A5" w:rsidR="00A87D2C" w:rsidRPr="009B3102" w:rsidRDefault="00704BFB" w:rsidP="00952DFA">
      <w:pPr>
        <w:spacing w:after="342"/>
        <w:ind w:left="-3"/>
        <w:rPr>
          <w:lang w:val="fr-FR"/>
        </w:rPr>
      </w:pPr>
      <w:r w:rsidRPr="009B3102">
        <w:rPr>
          <w:lang w:val="fr-FR"/>
        </w:rPr>
        <w:t>NVIDIA met</w:t>
      </w:r>
      <w:del w:id="214" w:author="Mickaël Germain" w:date="2021-10-25T10:49:00Z">
        <w:r w:rsidRPr="009B3102" w:rsidDel="003D0058">
          <w:rPr>
            <w:lang w:val="fr-FR"/>
          </w:rPr>
          <w:delText>s</w:delText>
        </w:r>
      </w:del>
      <w:r w:rsidRPr="009B3102">
        <w:rPr>
          <w:lang w:val="fr-FR"/>
        </w:rPr>
        <w:t xml:space="preserve"> à disposition tout un écosystème éducatif permettant aux développeurs et aux chercheurs d’obtenir de l’aide au sujet de leur produit et librairie</w:t>
      </w:r>
      <w:del w:id="215" w:author="Mickaël Germain" w:date="2021-10-25T10:49:00Z">
        <w:r w:rsidRPr="009B3102" w:rsidDel="003D0058">
          <w:rPr>
            <w:lang w:val="fr-FR"/>
          </w:rPr>
          <w:delText>s</w:delText>
        </w:r>
      </w:del>
      <w:r w:rsidRPr="009B3102">
        <w:rPr>
          <w:lang w:val="fr-FR"/>
        </w:rPr>
        <w:t>. Dans le cadre de l’essai, un compte NVIDIA a été créé, permettant d’accéder au forum de développeurs, et les cont</w:t>
      </w:r>
      <w:r w:rsidR="00B33514">
        <w:rPr>
          <w:lang w:val="fr-FR"/>
        </w:rPr>
        <w:t xml:space="preserve">eneurs </w:t>
      </w:r>
      <w:r w:rsidR="00CF67E5">
        <w:rPr>
          <w:lang w:val="fr-FR"/>
        </w:rPr>
        <w:t>Docker</w:t>
      </w:r>
      <w:r w:rsidRPr="009B3102">
        <w:rPr>
          <w:lang w:val="fr-FR"/>
        </w:rPr>
        <w:t xml:space="preserve"> par exemple. Il est aussi possible d’accéder à du matériel éducatif grâce à l’institut </w:t>
      </w:r>
      <w:proofErr w:type="spellStart"/>
      <w:r w:rsidRPr="009B3102">
        <w:rPr>
          <w:lang w:val="fr-FR"/>
        </w:rPr>
        <w:t>DeepLearning</w:t>
      </w:r>
      <w:proofErr w:type="spellEnd"/>
      <w:r w:rsidRPr="009B3102">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ins w:id="216" w:author="Mickaël Germain" w:date="2021-10-25T10:44:00Z">
        <w:r w:rsidR="003D0058">
          <w:rPr>
            <w:lang w:val="fr-FR"/>
          </w:rPr>
          <w:t>é</w:t>
        </w:r>
      </w:ins>
      <w:del w:id="217" w:author="Mickaël Germain" w:date="2021-10-25T10:44:00Z">
        <w:r w:rsidRPr="009B3102" w:rsidDel="003D0058">
          <w:rPr>
            <w:lang w:val="fr-FR"/>
          </w:rPr>
          <w:delText>e</w:delText>
        </w:r>
      </w:del>
      <w:r w:rsidRPr="009B3102">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Pr>
          <w:lang w:val="fr-FR"/>
        </w:rPr>
        <w:t xml:space="preserve">eneur </w:t>
      </w:r>
      <w:r w:rsidR="00CF67E5">
        <w:rPr>
          <w:lang w:val="fr-FR"/>
        </w:rPr>
        <w:t>Docker</w:t>
      </w:r>
      <w:r w:rsidRPr="009B3102">
        <w:rPr>
          <w:lang w:val="fr-FR"/>
        </w:rPr>
        <w:t xml:space="preserve"> et DIGITS n’ont pas pu être utilisé. Le code source des architectures est disponible sans nécessiter de compte, de même que les SDKs </w:t>
      </w:r>
      <w:proofErr w:type="spellStart"/>
      <w:r w:rsidRPr="009B3102">
        <w:rPr>
          <w:lang w:val="fr-FR"/>
        </w:rPr>
        <w:t>Jetpack</w:t>
      </w:r>
      <w:proofErr w:type="spellEnd"/>
      <w:r w:rsidRPr="009B3102">
        <w:rPr>
          <w:lang w:val="fr-FR"/>
        </w:rPr>
        <w:t>.</w:t>
      </w:r>
    </w:p>
    <w:p w14:paraId="1C9A5B00"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NVIDIA DIGITS</w:t>
      </w:r>
    </w:p>
    <w:p w14:paraId="68A1D1C2" w14:textId="27D11DD1" w:rsidR="00A87D2C" w:rsidRPr="009B3102" w:rsidRDefault="00704BFB" w:rsidP="00952DFA">
      <w:pPr>
        <w:spacing w:after="25"/>
        <w:ind w:left="-3"/>
        <w:rPr>
          <w:lang w:val="fr-FR"/>
        </w:rPr>
      </w:pPr>
      <w:r w:rsidRPr="009B3102">
        <w:rPr>
          <w:lang w:val="fr-FR"/>
        </w:rPr>
        <w:t xml:space="preserve">NVIDIA fournit aux développeurs un environnement visuel permettant de </w:t>
      </w:r>
      <w:proofErr w:type="spellStart"/>
      <w:r w:rsidRPr="009B3102">
        <w:rPr>
          <w:lang w:val="fr-FR"/>
        </w:rPr>
        <w:t>réentrainer</w:t>
      </w:r>
      <w:proofErr w:type="spellEnd"/>
      <w:r w:rsidRPr="009B3102">
        <w:rPr>
          <w:lang w:val="fr-FR"/>
        </w:rPr>
        <w:t xml:space="preserve"> les architectures FCN qu’ils fournissent avec leurs propres </w:t>
      </w:r>
      <w:ins w:id="218" w:author="Mickaël Germain" w:date="2021-10-25T10:50:00Z">
        <w:r w:rsidR="003D0058">
          <w:rPr>
            <w:lang w:val="fr-FR"/>
          </w:rPr>
          <w:t>jeux de données</w:t>
        </w:r>
      </w:ins>
      <w:del w:id="219" w:author="Mickaël Germain" w:date="2021-10-25T10:50:00Z">
        <w:r w:rsidRPr="009B3102" w:rsidDel="003D0058">
          <w:rPr>
            <w:lang w:val="fr-FR"/>
          </w:rPr>
          <w:delText>dataset</w:delText>
        </w:r>
      </w:del>
      <w:r w:rsidRPr="009B3102">
        <w:rPr>
          <w:lang w:val="fr-FR"/>
        </w:rPr>
        <w:t>. Cet environnement se nomme DIGITS. Malheureusement il est nécessaire d’avoir son propre matériel, le système d’exploitation Ubuntu</w:t>
      </w:r>
    </w:p>
    <w:p w14:paraId="22F8F99D" w14:textId="77777777" w:rsidR="00A87D2C" w:rsidRPr="009B3102" w:rsidRDefault="00704BFB" w:rsidP="00952DFA">
      <w:pPr>
        <w:spacing w:after="341"/>
        <w:ind w:left="-3"/>
        <w:rPr>
          <w:lang w:val="fr-FR"/>
        </w:rPr>
      </w:pPr>
      <w:r w:rsidRPr="009B3102">
        <w:rPr>
          <w:lang w:val="fr-FR"/>
        </w:rPr>
        <w:lastRenderedPageBreak/>
        <w:t>18.04 LTS, d’avoir au moins un GPU. DIGITS ne s’installe pas sur le nano-ordinateur, ni sous Windows, ni avec la version "WSL" (Sous-système Windows pour Linux). Cette option a donc été abandonnée rapidement.</w:t>
      </w:r>
    </w:p>
    <w:p w14:paraId="448CB25C"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Docker NVIDIA</w:t>
      </w:r>
    </w:p>
    <w:p w14:paraId="64A34158" w14:textId="4044F2EF" w:rsidR="00A87D2C" w:rsidRPr="009B3102" w:rsidRDefault="00704BFB" w:rsidP="00952DFA">
      <w:pPr>
        <w:spacing w:after="342"/>
        <w:ind w:left="-3"/>
        <w:rPr>
          <w:lang w:val="fr-FR"/>
        </w:rPr>
      </w:pPr>
      <w:r w:rsidRPr="009B3102">
        <w:rPr>
          <w:lang w:val="fr-FR"/>
        </w:rPr>
        <w:t xml:space="preserve">NVIDIA fournit aux développeurs des </w:t>
      </w:r>
      <w:r w:rsidR="005F7A11">
        <w:rPr>
          <w:lang w:val="fr-FR"/>
        </w:rPr>
        <w:t>conteneurs Docker</w:t>
      </w:r>
      <w:r w:rsidRPr="009B3102">
        <w:rPr>
          <w:lang w:val="fr-FR"/>
        </w:rPr>
        <w:t xml:space="preserve">, avec tout ce qui est nécessaire pour </w:t>
      </w:r>
      <w:proofErr w:type="spellStart"/>
      <w:r w:rsidRPr="009B3102">
        <w:rPr>
          <w:lang w:val="fr-FR"/>
        </w:rPr>
        <w:t>réentrainer</w:t>
      </w:r>
      <w:proofErr w:type="spellEnd"/>
      <w:r w:rsidRPr="009B3102">
        <w:rPr>
          <w:lang w:val="fr-FR"/>
        </w:rPr>
        <w:t xml:space="preserve"> une architecture et r</w:t>
      </w:r>
      <w:ins w:id="220" w:author="Mickaël Germain" w:date="2021-10-25T10:44:00Z">
        <w:r w:rsidR="003D0058">
          <w:rPr>
            <w:lang w:val="fr-FR"/>
          </w:rPr>
          <w:t>é</w:t>
        </w:r>
      </w:ins>
      <w:del w:id="221" w:author="Mickaël Germain" w:date="2021-10-25T10:44:00Z">
        <w:r w:rsidRPr="009B3102" w:rsidDel="003D0058">
          <w:rPr>
            <w:lang w:val="fr-FR"/>
          </w:rPr>
          <w:delText>e</w:delText>
        </w:r>
      </w:del>
      <w:r w:rsidRPr="009B3102">
        <w:rPr>
          <w:lang w:val="fr-FR"/>
        </w:rPr>
        <w:t xml:space="preserve">générer une version ONNX, par exemple. Malheureusement la capacité du nano-ordinateur ne permet pas de travailler efficacement avec un </w:t>
      </w:r>
      <w:r w:rsidR="005F7A11">
        <w:rPr>
          <w:lang w:val="fr-FR"/>
        </w:rPr>
        <w:t>conteneur Docker</w:t>
      </w:r>
      <w:r w:rsidRPr="009B3102">
        <w:rPr>
          <w:lang w:val="fr-FR"/>
        </w:rPr>
        <w:t>, le nano-ordinateur devient sans réponse, nécessitant un redémarrage forcé. Cette option a donc été aussi abandonnée rapidement.</w:t>
      </w:r>
    </w:p>
    <w:p w14:paraId="660EC993" w14:textId="77777777" w:rsidR="00A87D2C" w:rsidRPr="009B3102" w:rsidRDefault="00704BFB" w:rsidP="00952DFA">
      <w:pPr>
        <w:pStyle w:val="Titre5"/>
        <w:ind w:left="-5"/>
        <w:rPr>
          <w:rFonts w:ascii="Times New Roman" w:hAnsi="Times New Roman" w:cs="Times New Roman"/>
          <w:lang w:val="fr-FR"/>
        </w:rPr>
      </w:pPr>
      <w:r w:rsidRPr="009B3102">
        <w:rPr>
          <w:rFonts w:ascii="Times New Roman" w:hAnsi="Times New Roman" w:cs="Times New Roman"/>
          <w:lang w:val="fr-FR"/>
        </w:rPr>
        <w:t xml:space="preserve">NVIDIA </w:t>
      </w:r>
      <w:proofErr w:type="spellStart"/>
      <w:r w:rsidRPr="009B3102">
        <w:rPr>
          <w:rFonts w:ascii="Times New Roman" w:hAnsi="Times New Roman" w:cs="Times New Roman"/>
          <w:lang w:val="fr-FR"/>
        </w:rPr>
        <w:t>DeepStream</w:t>
      </w:r>
      <w:proofErr w:type="spellEnd"/>
    </w:p>
    <w:p w14:paraId="6057E8DD" w14:textId="77777777" w:rsidR="00A87D2C" w:rsidRPr="009B3102" w:rsidRDefault="00704BFB" w:rsidP="00952DFA">
      <w:pPr>
        <w:spacing w:after="465"/>
        <w:ind w:left="-3"/>
        <w:rPr>
          <w:lang w:val="fr-FR"/>
        </w:rPr>
      </w:pPr>
      <w:r w:rsidRPr="009B3102">
        <w:rPr>
          <w:lang w:val="fr-FR"/>
        </w:rPr>
        <w:t>Durant le déroulement de l’essai, NVIDIA a mis à disposition un environnement d’apprentissage profond, nommé "</w:t>
      </w:r>
      <w:proofErr w:type="spellStart"/>
      <w:r w:rsidRPr="009B3102">
        <w:rPr>
          <w:lang w:val="fr-FR"/>
        </w:rPr>
        <w:t>DeepStream</w:t>
      </w:r>
      <w:proofErr w:type="spellEnd"/>
      <w:r w:rsidRPr="009B3102">
        <w:rPr>
          <w:lang w:val="fr-FR"/>
        </w:rPr>
        <w:t xml:space="preserve">", facilitant la conception et la génération de modèles, jusqu’à l’inférence. Cet outil n’a pas été évalué, mais pourrait être un outil alternatif pour </w:t>
      </w:r>
      <w:proofErr w:type="spellStart"/>
      <w:r w:rsidRPr="009B3102">
        <w:rPr>
          <w:lang w:val="fr-FR"/>
        </w:rPr>
        <w:t>réentrainer</w:t>
      </w:r>
      <w:proofErr w:type="spellEnd"/>
      <w:r w:rsidRPr="009B3102">
        <w:rPr>
          <w:lang w:val="fr-FR"/>
        </w:rPr>
        <w:t xml:space="preserve"> une architecture.</w:t>
      </w:r>
    </w:p>
    <w:p w14:paraId="278D45AC" w14:textId="77777777" w:rsidR="00A87D2C" w:rsidRPr="009B3102" w:rsidRDefault="00704BFB" w:rsidP="00952DFA">
      <w:pPr>
        <w:pStyle w:val="Titre2"/>
        <w:ind w:left="631" w:hanging="646"/>
        <w:rPr>
          <w:rFonts w:cs="Times New Roman"/>
        </w:rPr>
      </w:pPr>
      <w:bookmarkStart w:id="222" w:name="_Toc84684429"/>
      <w:proofErr w:type="spellStart"/>
      <w:r w:rsidRPr="009B3102">
        <w:rPr>
          <w:rFonts w:cs="Times New Roman"/>
        </w:rPr>
        <w:t>Évaluation</w:t>
      </w:r>
      <w:bookmarkEnd w:id="222"/>
      <w:proofErr w:type="spellEnd"/>
    </w:p>
    <w:p w14:paraId="71B693B9" w14:textId="4E33F746" w:rsidR="00A87D2C" w:rsidRPr="009B3102" w:rsidRDefault="00704BFB" w:rsidP="00952DFA">
      <w:pPr>
        <w:spacing w:after="25"/>
        <w:ind w:left="-13" w:firstLine="351"/>
        <w:rPr>
          <w:lang w:val="fr-FR"/>
        </w:rPr>
      </w:pPr>
      <w:r w:rsidRPr="009B3102">
        <w:rPr>
          <w:lang w:val="fr-FR"/>
        </w:rPr>
        <w:t>L’évaluation des performances se décompose</w:t>
      </w:r>
      <w:del w:id="223" w:author="Mickaël Germain" w:date="2021-10-25T10:50:00Z">
        <w:r w:rsidRPr="009B3102" w:rsidDel="003D0058">
          <w:rPr>
            <w:lang w:val="fr-FR"/>
          </w:rPr>
          <w:delText>nt</w:delText>
        </w:r>
      </w:del>
      <w:r w:rsidRPr="009B3102">
        <w:rPr>
          <w:lang w:val="fr-FR"/>
        </w:rPr>
        <w:t xml:space="preserve"> de</w:t>
      </w:r>
      <w:del w:id="224" w:author="Mickaël Germain" w:date="2021-10-25T10:50:00Z">
        <w:r w:rsidRPr="009B3102" w:rsidDel="003D0058">
          <w:rPr>
            <w:lang w:val="fr-FR"/>
          </w:rPr>
          <w:delText>s</w:delText>
        </w:r>
      </w:del>
      <w:r w:rsidRPr="009B3102">
        <w:rPr>
          <w:lang w:val="fr-FR"/>
        </w:rPr>
        <w:t xml:space="preserve"> différents éléments suivants, et qui sont présentés dans le diagramme de la </w:t>
      </w:r>
      <w:r w:rsidR="00C960C7">
        <w:rPr>
          <w:lang w:val="fr-FR"/>
        </w:rPr>
        <w:fldChar w:fldCharType="begin"/>
      </w:r>
      <w:r w:rsidR="00C960C7">
        <w:rPr>
          <w:lang w:val="fr-FR"/>
        </w:rPr>
        <w:instrText xml:space="preserve"> REF _Ref84685712 \h </w:instrText>
      </w:r>
      <w:r w:rsidR="00C960C7">
        <w:rPr>
          <w:lang w:val="fr-FR"/>
        </w:rPr>
      </w:r>
      <w:r w:rsidR="00C960C7">
        <w:rPr>
          <w:lang w:val="fr-FR"/>
        </w:rPr>
        <w:fldChar w:fldCharType="separate"/>
      </w:r>
      <w:r w:rsidR="00C960C7" w:rsidRPr="00FD1CC8">
        <w:rPr>
          <w:lang w:val="fr-FR"/>
        </w:rPr>
        <w:t xml:space="preserve">Figure </w:t>
      </w:r>
      <w:r w:rsidR="00C960C7">
        <w:rPr>
          <w:noProof/>
          <w:lang w:val="fr-FR"/>
        </w:rPr>
        <w:t>14</w:t>
      </w:r>
      <w:r w:rsidR="00C960C7">
        <w:rPr>
          <w:lang w:val="fr-FR"/>
        </w:rPr>
        <w:fldChar w:fldCharType="end"/>
      </w:r>
      <w:r w:rsidRPr="009B3102">
        <w:rPr>
          <w:lang w:val="fr-FR"/>
        </w:rPr>
        <w:t>:</w:t>
      </w:r>
    </w:p>
    <w:p w14:paraId="044E21E9" w14:textId="77777777" w:rsidR="00A87D2C" w:rsidRPr="009B3102" w:rsidRDefault="00704BFB" w:rsidP="00952DFA">
      <w:pPr>
        <w:spacing w:after="40"/>
        <w:ind w:left="361"/>
        <w:rPr>
          <w:lang w:val="fr-FR"/>
        </w:rPr>
      </w:pPr>
      <w:r w:rsidRPr="009B3102">
        <w:rPr>
          <w:lang w:val="fr-FR"/>
        </w:rPr>
        <w:t>— Tout d’abord, les indicateurs de performances.</w:t>
      </w:r>
    </w:p>
    <w:p w14:paraId="4477AB4E" w14:textId="3AA227D9" w:rsidR="00A87D2C" w:rsidRPr="009B3102" w:rsidRDefault="00704BFB" w:rsidP="00952DFA">
      <w:pPr>
        <w:spacing w:after="21"/>
        <w:ind w:left="1063" w:hanging="356"/>
        <w:rPr>
          <w:lang w:val="fr-FR"/>
        </w:rPr>
      </w:pPr>
      <w:r w:rsidRPr="009B3102">
        <w:rPr>
          <w:lang w:val="fr-FR"/>
        </w:rPr>
        <w:t>— Les performances matérielles durant l’inférence sont évaluées grâce aux indicateurs fourni</w:t>
      </w:r>
      <w:del w:id="225" w:author="Mickaël Germain" w:date="2021-10-25T10:50:00Z">
        <w:r w:rsidRPr="009B3102" w:rsidDel="003D0058">
          <w:rPr>
            <w:lang w:val="fr-FR"/>
          </w:rPr>
          <w:delText>e</w:delText>
        </w:r>
      </w:del>
      <w:r w:rsidRPr="009B3102">
        <w:rPr>
          <w:lang w:val="fr-FR"/>
        </w:rPr>
        <w:t>s par les utilitaires ’</w:t>
      </w:r>
      <w:proofErr w:type="spellStart"/>
      <w:r w:rsidRPr="009B3102">
        <w:rPr>
          <w:lang w:val="fr-FR"/>
        </w:rPr>
        <w:t>Tegrastats</w:t>
      </w:r>
      <w:proofErr w:type="spellEnd"/>
      <w:r w:rsidRPr="009B3102">
        <w:rPr>
          <w:lang w:val="fr-FR"/>
        </w:rPr>
        <w:t>’ de NVIDIA, ’free’ et ’</w:t>
      </w:r>
      <w:proofErr w:type="spellStart"/>
      <w:r w:rsidRPr="009B3102">
        <w:rPr>
          <w:lang w:val="fr-FR"/>
        </w:rPr>
        <w:t>iotop</w:t>
      </w:r>
      <w:proofErr w:type="spellEnd"/>
      <w:r w:rsidRPr="009B3102">
        <w:rPr>
          <w:lang w:val="fr-FR"/>
        </w:rPr>
        <w:t xml:space="preserve">’. Ces utilitaires sont brièvement </w:t>
      </w:r>
      <w:r w:rsidR="00312CDE" w:rsidRPr="009B3102">
        <w:rPr>
          <w:lang w:val="fr-FR"/>
        </w:rPr>
        <w:t>décrits</w:t>
      </w:r>
      <w:r w:rsidRPr="009B3102">
        <w:rPr>
          <w:lang w:val="fr-FR"/>
        </w:rPr>
        <w:t xml:space="preserve"> dans le tableau 2.</w:t>
      </w:r>
    </w:p>
    <w:p w14:paraId="3DF3AA00" w14:textId="77777777" w:rsidR="00A87D2C" w:rsidRPr="009B3102" w:rsidRDefault="00704BFB" w:rsidP="00952DFA">
      <w:pPr>
        <w:spacing w:after="22"/>
        <w:ind w:left="1063" w:hanging="356"/>
        <w:rPr>
          <w:lang w:val="fr-FR"/>
        </w:rPr>
      </w:pPr>
      <w:r w:rsidRPr="009B3102">
        <w:rPr>
          <w:lang w:val="fr-FR"/>
        </w:rPr>
        <w:t>— Les performances de la segmentation sont évaluées avec les indicateurs classiques</w:t>
      </w:r>
      <w:r w:rsidR="00D46FBA" w:rsidRPr="00D46FBA">
        <w:rPr>
          <w:vertAlign w:val="superscript"/>
          <w:lang w:val="fr-FR"/>
        </w:rPr>
        <w:t xml:space="preserve"> </w:t>
      </w:r>
      <w:r w:rsidR="00D46FBA">
        <w:rPr>
          <w:rStyle w:val="Appelnotedebasdep"/>
          <w:lang w:val="fr-FR"/>
        </w:rPr>
        <w:footnoteReference w:id="28"/>
      </w:r>
      <w:r w:rsidRPr="009B3102">
        <w:rPr>
          <w:lang w:val="fr-FR"/>
        </w:rPr>
        <w:t>: le "</w:t>
      </w:r>
      <w:proofErr w:type="spellStart"/>
      <w:r w:rsidRPr="009B3102">
        <w:rPr>
          <w:lang w:val="fr-FR"/>
        </w:rPr>
        <w:t>IoU</w:t>
      </w:r>
      <w:proofErr w:type="spellEnd"/>
      <w:r w:rsidRPr="009B3102">
        <w:rPr>
          <w:lang w:val="fr-FR"/>
        </w:rPr>
        <w:t>" ("Intersection sur Union", ou "Jaccard index"); et le F1 score (ou "</w:t>
      </w:r>
      <w:proofErr w:type="spellStart"/>
      <w:r w:rsidRPr="009B3102">
        <w:rPr>
          <w:lang w:val="fr-FR"/>
        </w:rPr>
        <w:t>Dice</w:t>
      </w:r>
      <w:proofErr w:type="spellEnd"/>
      <w:r w:rsidRPr="009B3102">
        <w:rPr>
          <w:lang w:val="fr-FR"/>
        </w:rPr>
        <w:t xml:space="preserve"> coefficient").</w:t>
      </w:r>
    </w:p>
    <w:p w14:paraId="47CD9399" w14:textId="1A56B96C" w:rsidR="00A87D2C" w:rsidRPr="009B3102" w:rsidRDefault="00704BFB" w:rsidP="00952DFA">
      <w:pPr>
        <w:spacing w:after="25"/>
        <w:ind w:left="707" w:hanging="356"/>
        <w:rPr>
          <w:lang w:val="fr-FR"/>
        </w:rPr>
      </w:pPr>
      <w:r w:rsidRPr="009B3102">
        <w:rPr>
          <w:lang w:val="fr-FR"/>
        </w:rPr>
        <w:lastRenderedPageBreak/>
        <w:t>— Ensuite, différentes résolutions d’images et de vidéos sont utilisées pour déterminer lesquelles sont supportées par l’architecture évalué</w:t>
      </w:r>
      <w:ins w:id="226" w:author="Mickaël Germain" w:date="2021-10-25T10:50:00Z">
        <w:r w:rsidR="003D0058">
          <w:rPr>
            <w:lang w:val="fr-FR"/>
          </w:rPr>
          <w:t>e</w:t>
        </w:r>
      </w:ins>
      <w:r w:rsidRPr="009B3102">
        <w:rPr>
          <w:lang w:val="fr-FR"/>
        </w:rPr>
        <w:t xml:space="preserve">, </w:t>
      </w:r>
      <w:ins w:id="227" w:author="Mickaël Germain" w:date="2021-10-25T10:50:00Z">
        <w:r w:rsidR="003D0058">
          <w:rPr>
            <w:lang w:val="fr-FR"/>
          </w:rPr>
          <w:t xml:space="preserve">comme </w:t>
        </w:r>
      </w:ins>
      <w:del w:id="228" w:author="Mickaël Germain" w:date="2021-10-25T10:50:00Z">
        <w:r w:rsidRPr="009B3102" w:rsidDel="003D0058">
          <w:rPr>
            <w:lang w:val="fr-FR"/>
          </w:rPr>
          <w:delText>tel qu’</w:delText>
        </w:r>
      </w:del>
      <w:r w:rsidRPr="009B3102">
        <w:rPr>
          <w:lang w:val="fr-FR"/>
        </w:rPr>
        <w:t>indiqué dans la section "3.7.3 Résolutions évaluées".</w:t>
      </w:r>
    </w:p>
    <w:p w14:paraId="34A42701" w14:textId="77777777" w:rsidR="00A87D2C" w:rsidRPr="009B3102" w:rsidRDefault="00704BFB" w:rsidP="00952DFA">
      <w:pPr>
        <w:spacing w:after="24"/>
        <w:ind w:left="707" w:hanging="356"/>
        <w:rPr>
          <w:lang w:val="fr-FR"/>
        </w:rPr>
      </w:pPr>
      <w:r w:rsidRPr="009B3102">
        <w:rPr>
          <w:lang w:val="fr-FR"/>
        </w:rPr>
        <w:t>— Les images et vidéos qui sont à notre disposition pour être évaluée proviennent de différentes sources de données, tel que décrit dans la section "3.6.2 Collecte des données".</w:t>
      </w:r>
    </w:p>
    <w:p w14:paraId="187923B6" w14:textId="0C14262D" w:rsidR="00A87D2C" w:rsidRPr="009B3102" w:rsidRDefault="00704BFB" w:rsidP="00952DFA">
      <w:pPr>
        <w:ind w:left="707" w:hanging="356"/>
        <w:rPr>
          <w:lang w:val="fr-FR"/>
        </w:rPr>
      </w:pPr>
      <w:r w:rsidRPr="009B3102">
        <w:rPr>
          <w:lang w:val="fr-FR"/>
        </w:rPr>
        <w:t>— Enfin plusieurs modèles ont été sélectionnés comme candidats intéressants pour l’évaluation, et décrit</w:t>
      </w:r>
      <w:ins w:id="229" w:author="Mickaël Germain" w:date="2021-10-25T10:50:00Z">
        <w:r w:rsidR="003D0058">
          <w:rPr>
            <w:lang w:val="fr-FR"/>
          </w:rPr>
          <w:t>s</w:t>
        </w:r>
      </w:ins>
      <w:r w:rsidRPr="009B3102">
        <w:rPr>
          <w:lang w:val="fr-FR"/>
        </w:rPr>
        <w:t xml:space="preserve"> dans la section "3.8.1 Choix de l’architecture FCN".</w:t>
      </w:r>
    </w:p>
    <w:p w14:paraId="7A5BC87E" w14:textId="77777777" w:rsidR="00A87D2C" w:rsidRDefault="00704BFB" w:rsidP="00952DFA">
      <w:pPr>
        <w:spacing w:after="290" w:line="259" w:lineRule="auto"/>
        <w:jc w:val="left"/>
      </w:pPr>
      <w:r w:rsidRPr="009B3102">
        <w:rPr>
          <w:noProof/>
        </w:rPr>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0"/>
                    <a:stretch>
                      <a:fillRect/>
                    </a:stretch>
                  </pic:blipFill>
                  <pic:spPr>
                    <a:xfrm>
                      <a:off x="0" y="0"/>
                      <a:ext cx="5943496" cy="4444550"/>
                    </a:xfrm>
                    <a:prstGeom prst="rect">
                      <a:avLst/>
                    </a:prstGeom>
                  </pic:spPr>
                </pic:pic>
              </a:graphicData>
            </a:graphic>
          </wp:inline>
        </w:drawing>
      </w:r>
    </w:p>
    <w:p w14:paraId="2E277FA3" w14:textId="77777777" w:rsidR="00987FDC" w:rsidRPr="00FD1CC8" w:rsidRDefault="00987FDC" w:rsidP="00987FDC">
      <w:pPr>
        <w:pStyle w:val="Lgende"/>
        <w:rPr>
          <w:lang w:val="fr-FR"/>
        </w:rPr>
      </w:pPr>
      <w:bookmarkStart w:id="230" w:name="_Ref84685712"/>
      <w:bookmarkStart w:id="231" w:name="_Toc84684504"/>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14</w:t>
      </w:r>
      <w:r>
        <w:fldChar w:fldCharType="end"/>
      </w:r>
      <w:bookmarkEnd w:id="230"/>
      <w:r w:rsidRPr="00FD1CC8">
        <w:rPr>
          <w:lang w:val="fr-FR"/>
        </w:rPr>
        <w:t>: Éléments pour l’évaluation des performances</w:t>
      </w:r>
      <w:bookmarkEnd w:id="231"/>
    </w:p>
    <w:p w14:paraId="3C585F6A" w14:textId="77777777" w:rsidR="00A87D2C" w:rsidRPr="00987FDC" w:rsidRDefault="00704BFB" w:rsidP="00952DFA">
      <w:pPr>
        <w:pStyle w:val="Titre3"/>
        <w:ind w:left="702" w:hanging="717"/>
        <w:rPr>
          <w:rFonts w:cs="Times New Roman"/>
          <w:lang w:val="fr-FR"/>
        </w:rPr>
      </w:pPr>
      <w:bookmarkStart w:id="232" w:name="_Toc84684430"/>
      <w:r w:rsidRPr="00987FDC">
        <w:rPr>
          <w:rFonts w:cs="Times New Roman"/>
          <w:lang w:val="fr-FR"/>
        </w:rPr>
        <w:t>Stratégie de test de l’inférence</w:t>
      </w:r>
      <w:bookmarkEnd w:id="232"/>
    </w:p>
    <w:p w14:paraId="25513F20" w14:textId="77777777" w:rsidR="00A87D2C" w:rsidRPr="009B3102" w:rsidRDefault="00704BFB" w:rsidP="00952DFA">
      <w:pPr>
        <w:spacing w:after="111"/>
        <w:ind w:left="-3"/>
        <w:rPr>
          <w:lang w:val="fr-FR"/>
        </w:rPr>
      </w:pPr>
      <w:r w:rsidRPr="009B3102">
        <w:rPr>
          <w:lang w:val="fr-FR"/>
        </w:rPr>
        <w:t xml:space="preserve">L’objectif principal de l’essai est de déterminer la capacité et les limites du nano-ordinateur d’inférer en temps réel </w:t>
      </w:r>
      <w:commentRangeStart w:id="233"/>
      <w:r w:rsidRPr="009B3102">
        <w:rPr>
          <w:lang w:val="fr-FR"/>
        </w:rPr>
        <w:t xml:space="preserve">des architectures de réseau de neurones pleinement connectés (FCNN) </w:t>
      </w:r>
      <w:commentRangeEnd w:id="233"/>
      <w:r w:rsidR="002A34B9">
        <w:rPr>
          <w:rStyle w:val="Marquedecommentaire"/>
        </w:rPr>
        <w:commentReference w:id="233"/>
      </w:r>
      <w:r w:rsidRPr="009B3102">
        <w:rPr>
          <w:lang w:val="fr-FR"/>
        </w:rPr>
        <w:t>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9B3102" w:rsidRDefault="00704BFB" w:rsidP="00952DFA">
      <w:pPr>
        <w:numPr>
          <w:ilvl w:val="0"/>
          <w:numId w:val="3"/>
        </w:numPr>
        <w:spacing w:after="111"/>
        <w:ind w:hanging="296"/>
        <w:rPr>
          <w:lang w:val="fr-FR"/>
        </w:rPr>
      </w:pPr>
      <w:r w:rsidRPr="009B3102">
        <w:rPr>
          <w:lang w:val="fr-FR"/>
        </w:rPr>
        <w:lastRenderedPageBreak/>
        <w:t xml:space="preserve">Afin de s’assurer du bon fonctionnement du nano-ordinateur et d’avoir des résultats de référence propre à notre environnement, l’inférence est testée avec des modèles existants et </w:t>
      </w:r>
      <w:proofErr w:type="spellStart"/>
      <w:r w:rsidRPr="009B3102">
        <w:rPr>
          <w:lang w:val="fr-FR"/>
        </w:rPr>
        <w:t>préentrainés</w:t>
      </w:r>
      <w:proofErr w:type="spellEnd"/>
      <w:r w:rsidRPr="009B3102">
        <w:rPr>
          <w:lang w:val="fr-FR"/>
        </w:rPr>
        <w:t xml:space="preserve"> pour la segmentation sémantique, avec les images et les vidéos provenant des références, et dont les caractéristiques et les résultats sont disponibles.</w:t>
      </w:r>
    </w:p>
    <w:p w14:paraId="53F7C114" w14:textId="08FC5DAD" w:rsidR="00A87D2C" w:rsidRPr="009B3102" w:rsidRDefault="00704BFB" w:rsidP="00952DFA">
      <w:pPr>
        <w:numPr>
          <w:ilvl w:val="0"/>
          <w:numId w:val="3"/>
        </w:numPr>
        <w:spacing w:after="114"/>
        <w:ind w:hanging="296"/>
        <w:rPr>
          <w:lang w:val="fr-FR"/>
        </w:rPr>
      </w:pPr>
      <w:r w:rsidRPr="009B3102">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w:t>
      </w:r>
      <w:del w:id="234" w:author="Mickaël Germain" w:date="2021-10-25T10:50:00Z">
        <w:r w:rsidRPr="009B3102" w:rsidDel="003D0058">
          <w:rPr>
            <w:lang w:val="fr-FR"/>
          </w:rPr>
          <w:delText xml:space="preserve"> </w:delText>
        </w:r>
      </w:del>
      <w:r w:rsidRPr="009B3102">
        <w:rPr>
          <w:lang w:val="fr-FR"/>
        </w:rPr>
        <w:t>traitements à ce</w:t>
      </w:r>
      <w:ins w:id="235" w:author="Mickaël Germain" w:date="2021-10-25T10:50:00Z">
        <w:r w:rsidR="003D0058">
          <w:rPr>
            <w:lang w:val="fr-FR"/>
          </w:rPr>
          <w:t>t</w:t>
        </w:r>
      </w:ins>
      <w:r w:rsidRPr="009B3102">
        <w:rPr>
          <w:lang w:val="fr-FR"/>
        </w:rPr>
        <w:t xml:space="preserve"> effet, afin de répondre aux requis des architectures.</w:t>
      </w:r>
    </w:p>
    <w:p w14:paraId="62B70FBA" w14:textId="77777777" w:rsidR="00A87D2C" w:rsidRPr="009B3102" w:rsidRDefault="00704BFB" w:rsidP="00952DFA">
      <w:pPr>
        <w:numPr>
          <w:ilvl w:val="0"/>
          <w:numId w:val="3"/>
        </w:numPr>
        <w:spacing w:after="111"/>
        <w:ind w:hanging="296"/>
        <w:rPr>
          <w:lang w:val="fr-FR"/>
        </w:rPr>
      </w:pPr>
      <w:r w:rsidRPr="009B3102">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9B3102" w:rsidRDefault="00704BFB" w:rsidP="00952DFA">
      <w:pPr>
        <w:numPr>
          <w:ilvl w:val="0"/>
          <w:numId w:val="3"/>
        </w:numPr>
        <w:spacing w:after="372"/>
        <w:ind w:hanging="296"/>
        <w:rPr>
          <w:lang w:val="fr-FR"/>
        </w:rPr>
      </w:pPr>
      <w:r w:rsidRPr="009B3102">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9B3102" w:rsidRDefault="00704BFB" w:rsidP="00952DFA">
      <w:pPr>
        <w:pStyle w:val="Titre3"/>
        <w:ind w:left="702" w:hanging="717"/>
        <w:rPr>
          <w:rFonts w:cs="Times New Roman"/>
          <w:lang w:val="fr-FR"/>
        </w:rPr>
      </w:pPr>
      <w:bookmarkStart w:id="236" w:name="_Toc84684431"/>
      <w:r w:rsidRPr="009B3102">
        <w:rPr>
          <w:rFonts w:cs="Times New Roman"/>
          <w:lang w:val="fr-FR"/>
        </w:rPr>
        <w:t>Stratégie de collecte des indicateurs de performance matériel</w:t>
      </w:r>
      <w:bookmarkEnd w:id="236"/>
      <w:ins w:id="237" w:author="Mickaël Germain" w:date="2021-10-25T10:50:00Z">
        <w:r w:rsidR="003D0058">
          <w:rPr>
            <w:rFonts w:cs="Times New Roman"/>
            <w:lang w:val="fr-FR"/>
          </w:rPr>
          <w:t>le</w:t>
        </w:r>
      </w:ins>
    </w:p>
    <w:p w14:paraId="38394779" w14:textId="77777777" w:rsidR="00A87D2C" w:rsidRPr="009B3102" w:rsidRDefault="00704BFB" w:rsidP="00952DFA">
      <w:pPr>
        <w:spacing w:after="78"/>
        <w:ind w:left="-3"/>
        <w:rPr>
          <w:lang w:val="fr-FR"/>
        </w:rPr>
      </w:pPr>
      <w:r w:rsidRPr="009B3102">
        <w:rPr>
          <w:lang w:val="fr-FR"/>
        </w:rPr>
        <w:t>La méthodologie de la collecte des indicateurs est la suivante</w:t>
      </w:r>
      <w:r w:rsidR="007B6E0D" w:rsidRPr="007B6E0D">
        <w:rPr>
          <w:vertAlign w:val="superscript"/>
          <w:lang w:val="fr-FR"/>
        </w:rPr>
        <w:t xml:space="preserve"> </w:t>
      </w:r>
      <w:r w:rsidR="007B6E0D">
        <w:rPr>
          <w:rStyle w:val="Appelnotedebasdep"/>
        </w:rPr>
        <w:footnoteReference w:id="29"/>
      </w:r>
      <w:r w:rsidRPr="009B3102">
        <w:rPr>
          <w:lang w:val="fr-FR"/>
        </w:rPr>
        <w:t>:</w:t>
      </w:r>
    </w:p>
    <w:p w14:paraId="0877CFF1" w14:textId="57D8B74F" w:rsidR="00A87D2C" w:rsidRPr="009B3102" w:rsidRDefault="00704BFB" w:rsidP="00952DFA">
      <w:pPr>
        <w:spacing w:after="24"/>
        <w:ind w:left="707" w:hanging="356"/>
        <w:rPr>
          <w:lang w:val="fr-FR"/>
        </w:rPr>
      </w:pPr>
      <w:r w:rsidRPr="009B3102">
        <w:rPr>
          <w:lang w:val="fr-FR"/>
        </w:rPr>
        <w:t xml:space="preserve">— La collecte est démarrée après un démarrage frais, manuellement, via un script </w:t>
      </w:r>
      <w:ins w:id="238" w:author="Mickaël Germain" w:date="2021-10-25T10:51:00Z">
        <w:r w:rsidR="003D0058">
          <w:rPr>
            <w:lang w:val="fr-FR"/>
          </w:rPr>
          <w:t>S</w:t>
        </w:r>
      </w:ins>
      <w:del w:id="239" w:author="Mickaël Germain" w:date="2021-10-25T10:51:00Z">
        <w:r w:rsidRPr="009B3102" w:rsidDel="003D0058">
          <w:rPr>
            <w:lang w:val="fr-FR"/>
          </w:rPr>
          <w:delText>s</w:delText>
        </w:r>
      </w:del>
      <w:r w:rsidRPr="009B3102">
        <w:rPr>
          <w:lang w:val="fr-FR"/>
        </w:rPr>
        <w:t>hell, qui exécute chaque utilitaire, et attend l’interruption du test.</w:t>
      </w:r>
    </w:p>
    <w:p w14:paraId="77710200" w14:textId="734E023D" w:rsidR="00A87D2C" w:rsidRPr="009B3102" w:rsidRDefault="00704BFB" w:rsidP="00952DFA">
      <w:pPr>
        <w:spacing w:after="40"/>
        <w:ind w:left="361"/>
        <w:rPr>
          <w:lang w:val="fr-FR"/>
        </w:rPr>
      </w:pPr>
      <w:r w:rsidRPr="009B3102">
        <w:rPr>
          <w:lang w:val="fr-FR"/>
        </w:rPr>
        <w:t>— Chaque utilitaire qui est utilisé pour collecter les mesures</w:t>
      </w:r>
      <w:del w:id="240" w:author="Mickaël Germain" w:date="2021-10-25T10:50:00Z">
        <w:r w:rsidRPr="009B3102" w:rsidDel="003D0058">
          <w:rPr>
            <w:lang w:val="fr-FR"/>
          </w:rPr>
          <w:delText>,</w:delText>
        </w:r>
      </w:del>
      <w:r w:rsidRPr="009B3102">
        <w:rPr>
          <w:lang w:val="fr-FR"/>
        </w:rPr>
        <w:t xml:space="preserve"> possède son propre fichier.</w:t>
      </w:r>
    </w:p>
    <w:p w14:paraId="4566B5B5" w14:textId="77777777" w:rsidR="00A87D2C" w:rsidRPr="009B3102" w:rsidRDefault="00704BFB" w:rsidP="00952DFA">
      <w:pPr>
        <w:spacing w:after="40"/>
        <w:ind w:left="361"/>
        <w:rPr>
          <w:lang w:val="fr-FR"/>
        </w:rPr>
      </w:pPr>
      <w:r w:rsidRPr="009B3102">
        <w:rPr>
          <w:lang w:val="fr-FR"/>
        </w:rPr>
        <w:t>— La date et l’heure de chaque indicateur collecté sont précisées.</w:t>
      </w:r>
    </w:p>
    <w:p w14:paraId="1055B666" w14:textId="77777777" w:rsidR="00A87D2C" w:rsidRPr="009B3102" w:rsidRDefault="00704BFB" w:rsidP="00952DFA">
      <w:pPr>
        <w:spacing w:after="25"/>
        <w:ind w:left="707" w:hanging="356"/>
        <w:rPr>
          <w:lang w:val="fr-FR"/>
        </w:rPr>
      </w:pPr>
      <w:r w:rsidRPr="009B3102">
        <w:rPr>
          <w:lang w:val="fr-FR"/>
        </w:rPr>
        <w:t>— Afin de faciliter la documentation et l’analyse du test, des points d’intérêt sont ajoutés dans un fichier séparé pour marquer un moment particulier du test, avec la date, l’heure et un libellé. Ce point d’intérêt est fait grâce à une commande "</w:t>
      </w:r>
      <w:proofErr w:type="spellStart"/>
      <w:r w:rsidRPr="009B3102">
        <w:rPr>
          <w:lang w:val="fr-FR"/>
        </w:rPr>
        <w:t>shell</w:t>
      </w:r>
      <w:proofErr w:type="spellEnd"/>
      <w:r w:rsidRPr="009B3102">
        <w:rPr>
          <w:lang w:val="fr-FR"/>
        </w:rPr>
        <w:t>" qui vient ajouter une trace dans ce fichier.</w:t>
      </w:r>
    </w:p>
    <w:p w14:paraId="43433222" w14:textId="77777777" w:rsidR="00A87D2C" w:rsidRPr="009B3102" w:rsidRDefault="00704BFB" w:rsidP="00952DFA">
      <w:pPr>
        <w:spacing w:after="40"/>
        <w:ind w:left="361"/>
        <w:rPr>
          <w:lang w:val="fr-FR"/>
        </w:rPr>
      </w:pPr>
      <w:r w:rsidRPr="009B3102">
        <w:rPr>
          <w:lang w:val="fr-FR"/>
        </w:rPr>
        <w:t>— Chaque indicateur est collecté toutes les secondes.</w:t>
      </w:r>
    </w:p>
    <w:p w14:paraId="03E71C58" w14:textId="77777777" w:rsidR="00A87D2C" w:rsidRPr="009B3102" w:rsidRDefault="00704BFB" w:rsidP="00952DFA">
      <w:pPr>
        <w:spacing w:after="40"/>
        <w:ind w:left="361"/>
        <w:rPr>
          <w:lang w:val="fr-FR"/>
        </w:rPr>
      </w:pPr>
      <w:r w:rsidRPr="009B3102">
        <w:rPr>
          <w:lang w:val="fr-FR"/>
        </w:rPr>
        <w:t xml:space="preserve">— Une fois le test complété, la collecte est </w:t>
      </w:r>
      <w:r w:rsidR="007B6E0D" w:rsidRPr="009B3102">
        <w:rPr>
          <w:lang w:val="fr-FR"/>
        </w:rPr>
        <w:t>arrêtée</w:t>
      </w:r>
      <w:r w:rsidRPr="009B3102">
        <w:rPr>
          <w:lang w:val="fr-FR"/>
        </w:rPr>
        <w:t xml:space="preserve"> manuellement.</w:t>
      </w:r>
    </w:p>
    <w:p w14:paraId="54371537" w14:textId="20116C92" w:rsidR="00A87D2C" w:rsidRPr="009B3102" w:rsidRDefault="00704BFB" w:rsidP="00952DFA">
      <w:pPr>
        <w:spacing w:after="40"/>
        <w:ind w:left="361"/>
        <w:rPr>
          <w:lang w:val="fr-FR"/>
        </w:rPr>
      </w:pPr>
      <w:r w:rsidRPr="009B3102">
        <w:rPr>
          <w:lang w:val="fr-FR"/>
        </w:rPr>
        <w:lastRenderedPageBreak/>
        <w:t xml:space="preserve">— Chaque fichier est ensuite transformé en fichier CSV, via des commandes </w:t>
      </w:r>
      <w:ins w:id="241" w:author="Mickaël Germain" w:date="2021-10-25T10:51:00Z">
        <w:r w:rsidR="003D0058">
          <w:rPr>
            <w:lang w:val="fr-FR"/>
          </w:rPr>
          <w:t>S</w:t>
        </w:r>
      </w:ins>
      <w:del w:id="242" w:author="Mickaël Germain" w:date="2021-10-25T10:51:00Z">
        <w:r w:rsidRPr="009B3102" w:rsidDel="003D0058">
          <w:rPr>
            <w:lang w:val="fr-FR"/>
          </w:rPr>
          <w:delText>s</w:delText>
        </w:r>
      </w:del>
      <w:r w:rsidRPr="009B3102">
        <w:rPr>
          <w:lang w:val="fr-FR"/>
        </w:rPr>
        <w:t>hell.</w:t>
      </w:r>
    </w:p>
    <w:p w14:paraId="6035B020" w14:textId="577EF0CF" w:rsidR="00A87D2C" w:rsidRPr="009B3102" w:rsidRDefault="00704BFB" w:rsidP="00952DFA">
      <w:pPr>
        <w:ind w:left="361"/>
        <w:rPr>
          <w:lang w:val="fr-FR"/>
        </w:rPr>
      </w:pPr>
      <w:r w:rsidRPr="009B3102">
        <w:rPr>
          <w:lang w:val="fr-FR"/>
        </w:rPr>
        <w:t>— À partir des fichiers CSV</w:t>
      </w:r>
      <w:ins w:id="243" w:author="Mickaël Germain" w:date="2021-10-25T10:51:00Z">
        <w:r w:rsidR="003D0058">
          <w:rPr>
            <w:lang w:val="fr-FR"/>
          </w:rPr>
          <w:t>,</w:t>
        </w:r>
      </w:ins>
      <w:r w:rsidRPr="009B3102">
        <w:rPr>
          <w:lang w:val="fr-FR"/>
        </w:rPr>
        <w:t xml:space="preserve"> un script Python génère les graphiques automatiquement.</w:t>
      </w:r>
    </w:p>
    <w:p w14:paraId="06B2B0F7" w14:textId="77777777" w:rsidR="00A87D2C" w:rsidRPr="009B3102" w:rsidRDefault="00704BFB" w:rsidP="00952DFA">
      <w:pPr>
        <w:ind w:left="-3"/>
        <w:rPr>
          <w:lang w:val="fr-FR"/>
        </w:rPr>
      </w:pPr>
      <w:r w:rsidRPr="009B3102">
        <w:rPr>
          <w:lang w:val="fr-FR"/>
        </w:rPr>
        <w:t>Chaque indicateur est une colonne du fichier CSV. Il existe le même nombre d’indicateurs à tout moment. La date et l’heure sont un champ.</w:t>
      </w:r>
    </w:p>
    <w:p w14:paraId="103BB871" w14:textId="77777777" w:rsidR="00A87D2C" w:rsidRPr="009B3102" w:rsidRDefault="00704BFB" w:rsidP="00952DFA">
      <w:pPr>
        <w:spacing w:after="1"/>
        <w:ind w:left="-3"/>
        <w:rPr>
          <w:lang w:val="fr-FR"/>
        </w:rPr>
      </w:pPr>
      <w:r w:rsidRPr="009B3102">
        <w:rPr>
          <w:lang w:val="fr-FR"/>
        </w:rPr>
        <w:t>Avant tout début de tests, la collecte est démarrée sans activité autre que la collecte des indicateurs.</w:t>
      </w:r>
    </w:p>
    <w:p w14:paraId="5E1F902E" w14:textId="77777777" w:rsidR="00A87D2C" w:rsidRPr="009B3102" w:rsidDel="002A34B9" w:rsidRDefault="00704BFB" w:rsidP="00952DFA">
      <w:pPr>
        <w:ind w:left="-3"/>
        <w:rPr>
          <w:del w:id="244" w:author="Mickaël Germain" w:date="2021-10-25T10:19:00Z"/>
          <w:lang w:val="fr-FR"/>
        </w:rPr>
      </w:pPr>
      <w:r w:rsidRPr="009B3102">
        <w:rPr>
          <w:lang w:val="fr-FR"/>
        </w:rPr>
        <w:t xml:space="preserve">Cela permet de prendre une base de référence sans aucune </w:t>
      </w:r>
      <w:proofErr w:type="spellStart"/>
      <w:r w:rsidRPr="009B3102">
        <w:rPr>
          <w:lang w:val="fr-FR"/>
        </w:rPr>
        <w:t>charge.</w:t>
      </w:r>
    </w:p>
    <w:p w14:paraId="7BEB1956" w14:textId="77777777" w:rsidR="00A87D2C" w:rsidRPr="009B3102" w:rsidDel="002A34B9" w:rsidRDefault="00704BFB" w:rsidP="002A34B9">
      <w:pPr>
        <w:ind w:left="-3"/>
        <w:rPr>
          <w:del w:id="245" w:author="Mickaël Germain" w:date="2021-10-25T10:19:00Z"/>
          <w:lang w:val="fr-FR"/>
        </w:rPr>
      </w:pPr>
      <w:r w:rsidRPr="009B3102">
        <w:rPr>
          <w:lang w:val="fr-FR"/>
        </w:rPr>
        <w:t>Ensuite</w:t>
      </w:r>
      <w:proofErr w:type="spellEnd"/>
      <w:r w:rsidRPr="009B3102">
        <w:rPr>
          <w:lang w:val="fr-FR"/>
        </w:rPr>
        <w:t xml:space="preserve"> les tests </w:t>
      </w:r>
      <w:proofErr w:type="spellStart"/>
      <w:r w:rsidRPr="009B3102">
        <w:rPr>
          <w:lang w:val="fr-FR"/>
        </w:rPr>
        <w:t>débutent.</w:t>
      </w:r>
    </w:p>
    <w:p w14:paraId="0537F647" w14:textId="77777777" w:rsidR="00A87D2C" w:rsidRPr="009B3102" w:rsidRDefault="00704BFB" w:rsidP="002A34B9">
      <w:pPr>
        <w:ind w:left="-3"/>
        <w:rPr>
          <w:lang w:val="fr-FR"/>
        </w:rPr>
      </w:pPr>
      <w:r w:rsidRPr="009B3102">
        <w:rPr>
          <w:lang w:val="fr-FR"/>
        </w:rPr>
        <w:t>Les</w:t>
      </w:r>
      <w:proofErr w:type="spellEnd"/>
      <w:r w:rsidRPr="009B3102">
        <w:rPr>
          <w:lang w:val="fr-FR"/>
        </w:rPr>
        <w:t xml:space="preserve"> indicateurs collectés permettent de créer des graphiques qui montrent la progression de chacun.</w:t>
      </w:r>
    </w:p>
    <w:p w14:paraId="4EEFA2FC" w14:textId="77777777" w:rsidR="00A87D2C" w:rsidRPr="009B3102" w:rsidRDefault="00704BFB" w:rsidP="00952DFA">
      <w:pPr>
        <w:ind w:left="-3"/>
        <w:rPr>
          <w:lang w:val="fr-FR"/>
        </w:rPr>
      </w:pPr>
      <w:r w:rsidRPr="009B3102">
        <w:rPr>
          <w:lang w:val="fr-FR"/>
        </w:rPr>
        <w:t xml:space="preserve">Les performances matérielles du </w:t>
      </w:r>
      <w:proofErr w:type="spellStart"/>
      <w:r w:rsidRPr="009B3102">
        <w:rPr>
          <w:lang w:val="fr-FR"/>
        </w:rPr>
        <w:t>Jetson</w:t>
      </w:r>
      <w:proofErr w:type="spellEnd"/>
      <w:r w:rsidRPr="009B3102">
        <w:rPr>
          <w:lang w:val="fr-FR"/>
        </w:rPr>
        <w:t xml:space="preserve"> Nano sont évaluées grâce à différents utilitaires : "</w:t>
      </w:r>
      <w:proofErr w:type="spellStart"/>
      <w:r w:rsidRPr="009B3102">
        <w:rPr>
          <w:lang w:val="fr-FR"/>
        </w:rPr>
        <w:t>tegrastats</w:t>
      </w:r>
      <w:proofErr w:type="spellEnd"/>
      <w:r w:rsidRPr="009B3102">
        <w:rPr>
          <w:lang w:val="fr-FR"/>
        </w:rPr>
        <w:t>" fournis par NVIDIA; "free"; et "</w:t>
      </w:r>
      <w:proofErr w:type="spellStart"/>
      <w:r w:rsidRPr="009B3102">
        <w:rPr>
          <w:lang w:val="fr-FR"/>
        </w:rPr>
        <w:t>iotop</w:t>
      </w:r>
      <w:proofErr w:type="spellEnd"/>
      <w:r w:rsidRPr="009B3102">
        <w:rPr>
          <w:lang w:val="fr-FR"/>
        </w:rPr>
        <w:t>".</w:t>
      </w:r>
    </w:p>
    <w:p w14:paraId="5A4C894B" w14:textId="77777777" w:rsidR="00A87D2C" w:rsidRPr="009B3102" w:rsidRDefault="00704BFB" w:rsidP="00952DFA">
      <w:pPr>
        <w:spacing w:after="372"/>
        <w:ind w:left="-3"/>
        <w:rPr>
          <w:lang w:val="fr-FR"/>
        </w:rPr>
      </w:pPr>
      <w:r w:rsidRPr="009B3102">
        <w:rPr>
          <w:lang w:val="fr-FR"/>
        </w:rPr>
        <w:t xml:space="preserve">Les performances de la segmentation sont évaluées grâce au </w:t>
      </w:r>
      <w:proofErr w:type="spellStart"/>
      <w:r w:rsidRPr="009B3102">
        <w:rPr>
          <w:lang w:val="fr-FR"/>
        </w:rPr>
        <w:t>IoU</w:t>
      </w:r>
      <w:proofErr w:type="spellEnd"/>
      <w:r w:rsidRPr="009B3102">
        <w:rPr>
          <w:lang w:val="fr-FR"/>
        </w:rPr>
        <w:t xml:space="preserve"> et au F1 score pour la classe du chemin / route. Une fonction Python est utilisée. Les fonctions </w:t>
      </w:r>
      <w:proofErr w:type="spellStart"/>
      <w:r w:rsidRPr="009B3102">
        <w:rPr>
          <w:lang w:val="fr-FR"/>
        </w:rPr>
        <w:t>IoU</w:t>
      </w:r>
      <w:proofErr w:type="spellEnd"/>
      <w:r w:rsidRPr="009B3102">
        <w:rPr>
          <w:lang w:val="fr-FR"/>
        </w:rPr>
        <w:t xml:space="preserve"> et le F1 score utilisent l’image prédite (généré par l’architecture FCN) </w:t>
      </w:r>
      <w:commentRangeStart w:id="246"/>
      <w:r w:rsidRPr="009B3102">
        <w:rPr>
          <w:lang w:val="fr-FR"/>
        </w:rPr>
        <w:t xml:space="preserve">et l’image vérité terrain (GT). Les images originales sont pré sélectionnées selon leur intérêt et l’image vérité terrain (GT) créée. L’image prédite et vérité terrain (GT) doivent utiliser la même palette de couleurs et doivent être de la même résolution. Pour les images qui ne possèdent pas d’image vérité terrain (GT), </w:t>
      </w:r>
      <w:commentRangeEnd w:id="246"/>
      <w:r w:rsidR="002A34B9">
        <w:rPr>
          <w:rStyle w:val="Marquedecommentaire"/>
        </w:rPr>
        <w:commentReference w:id="246"/>
      </w:r>
      <w:r w:rsidRPr="009B3102">
        <w:rPr>
          <w:lang w:val="fr-FR"/>
        </w:rPr>
        <w:t>cell</w:t>
      </w:r>
      <w:r w:rsidR="008F3237">
        <w:rPr>
          <w:lang w:val="fr-FR"/>
        </w:rPr>
        <w:t>e</w:t>
      </w:r>
      <w:r w:rsidRPr="009B3102">
        <w:rPr>
          <w:lang w:val="fr-FR"/>
        </w:rPr>
        <w:t>-ci est créée à la main avec l’éditeur "</w:t>
      </w:r>
      <w:proofErr w:type="spellStart"/>
      <w:r w:rsidRPr="009B3102">
        <w:rPr>
          <w:lang w:val="fr-FR"/>
        </w:rPr>
        <w:t>Gimp</w:t>
      </w:r>
      <w:proofErr w:type="spellEnd"/>
      <w:r w:rsidRPr="009B3102">
        <w:rPr>
          <w:lang w:val="fr-FR"/>
        </w:rPr>
        <w:t>", en utilisant la même résolution de la segmentation de l’image produite par l’architecture du modèle de NVIDIA. Le besoin est d’évaluer et non d’entrainer, l’importance de la précision de la classification est moindre dans ce cas.</w:t>
      </w:r>
    </w:p>
    <w:p w14:paraId="453BE3BA" w14:textId="77777777" w:rsidR="001C63E9" w:rsidRPr="004134B2" w:rsidRDefault="001C63E9">
      <w:pPr>
        <w:rPr>
          <w:rFonts w:eastAsia="Calibri"/>
          <w:lang w:val="fr-FR"/>
        </w:rPr>
      </w:pPr>
      <w:r w:rsidRPr="004134B2">
        <w:rPr>
          <w:lang w:val="fr-FR"/>
        </w:rPr>
        <w:br w:type="page"/>
      </w:r>
    </w:p>
    <w:p w14:paraId="259C3C7A" w14:textId="77777777" w:rsidR="00A87D2C" w:rsidRPr="009B3102" w:rsidRDefault="00704BFB" w:rsidP="00952DFA">
      <w:pPr>
        <w:pStyle w:val="Titre3"/>
        <w:ind w:left="702" w:hanging="717"/>
        <w:rPr>
          <w:rFonts w:cs="Times New Roman"/>
        </w:rPr>
      </w:pPr>
      <w:bookmarkStart w:id="247" w:name="_Toc84684432"/>
      <w:proofErr w:type="spellStart"/>
      <w:r w:rsidRPr="009B3102">
        <w:rPr>
          <w:rFonts w:cs="Times New Roman"/>
        </w:rPr>
        <w:lastRenderedPageBreak/>
        <w:t>Résolutions</w:t>
      </w:r>
      <w:proofErr w:type="spellEnd"/>
      <w:r w:rsidRPr="009B3102">
        <w:rPr>
          <w:rFonts w:cs="Times New Roman"/>
        </w:rPr>
        <w:t xml:space="preserve"> </w:t>
      </w:r>
      <w:proofErr w:type="spellStart"/>
      <w:r w:rsidRPr="009B3102">
        <w:rPr>
          <w:rFonts w:cs="Times New Roman"/>
        </w:rPr>
        <w:t>évaluées</w:t>
      </w:r>
      <w:bookmarkEnd w:id="247"/>
      <w:proofErr w:type="spellEnd"/>
    </w:p>
    <w:p w14:paraId="75C8C8FE" w14:textId="77777777" w:rsidR="00A87D2C" w:rsidRDefault="00704BFB" w:rsidP="00987FDC">
      <w:pPr>
        <w:spacing w:after="262" w:line="265" w:lineRule="auto"/>
        <w:ind w:left="10"/>
        <w:jc w:val="center"/>
        <w:rPr>
          <w:lang w:val="fr-FR"/>
        </w:rPr>
      </w:pPr>
      <w:r w:rsidRPr="009B3102">
        <w:rPr>
          <w:lang w:val="fr-FR"/>
        </w:rPr>
        <w:t>Les résolutions et images par seconde qui sont évaluées sont présentées dans le</w:t>
      </w:r>
      <w:r w:rsidR="006216B1">
        <w:rPr>
          <w:lang w:val="fr-FR"/>
        </w:rPr>
        <w:t xml:space="preserve"> </w:t>
      </w:r>
      <w:r w:rsidR="006216B1">
        <w:rPr>
          <w:lang w:val="fr-FR"/>
        </w:rPr>
        <w:fldChar w:fldCharType="begin"/>
      </w:r>
      <w:r w:rsidR="006216B1">
        <w:rPr>
          <w:lang w:val="fr-FR"/>
        </w:rPr>
        <w:instrText xml:space="preserve"> REF _Ref84685734 \h </w:instrText>
      </w:r>
      <w:r w:rsidR="006216B1">
        <w:rPr>
          <w:lang w:val="fr-FR"/>
        </w:rPr>
      </w:r>
      <w:r w:rsidR="006216B1">
        <w:rPr>
          <w:lang w:val="fr-FR"/>
        </w:rPr>
        <w:fldChar w:fldCharType="separate"/>
      </w:r>
      <w:r w:rsidR="006216B1" w:rsidRPr="00FD1CC8">
        <w:rPr>
          <w:lang w:val="fr-FR"/>
        </w:rPr>
        <w:t>Table</w:t>
      </w:r>
      <w:r w:rsidR="006216B1">
        <w:rPr>
          <w:lang w:val="fr-FR"/>
        </w:rPr>
        <w:t>au</w:t>
      </w:r>
      <w:r w:rsidR="006216B1" w:rsidRPr="00FD1CC8">
        <w:rPr>
          <w:lang w:val="fr-FR"/>
        </w:rPr>
        <w:t xml:space="preserve"> </w:t>
      </w:r>
      <w:r w:rsidR="006216B1">
        <w:rPr>
          <w:noProof/>
          <w:lang w:val="fr-FR"/>
        </w:rPr>
        <w:t>4</w:t>
      </w:r>
      <w:r w:rsidR="006216B1">
        <w:rPr>
          <w:lang w:val="fr-FR"/>
        </w:rPr>
        <w:fldChar w:fldCharType="end"/>
      </w:r>
      <w:r w:rsidRPr="009B3102">
        <w:rPr>
          <w:lang w:val="fr-FR"/>
        </w:rPr>
        <w:t>.</w:t>
      </w:r>
    </w:p>
    <w:p w14:paraId="32D3ACB7" w14:textId="77777777" w:rsidR="00987FDC" w:rsidRPr="009B3102" w:rsidRDefault="00987FDC" w:rsidP="00987FDC">
      <w:pPr>
        <w:pStyle w:val="Lgende"/>
        <w:rPr>
          <w:lang w:val="fr-FR"/>
        </w:rPr>
      </w:pPr>
      <w:bookmarkStart w:id="248" w:name="_Ref84685734"/>
      <w:bookmarkStart w:id="249" w:name="_Toc84685160"/>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4</w:t>
      </w:r>
      <w:r>
        <w:fldChar w:fldCharType="end"/>
      </w:r>
      <w:bookmarkEnd w:id="248"/>
      <w:r w:rsidRPr="00FD1CC8">
        <w:rPr>
          <w:lang w:val="fr-FR"/>
        </w:rPr>
        <w:t>: Résolutions et images par seconde (FPS) qui sont évaluées</w:t>
      </w:r>
      <w:bookmarkEnd w:id="249"/>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9B3102" w:rsidRDefault="00704BFB" w:rsidP="00952DFA">
            <w:pPr>
              <w:spacing w:line="259" w:lineRule="auto"/>
              <w:jc w:val="left"/>
            </w:pPr>
            <w:proofErr w:type="spellStart"/>
            <w:r w:rsidRPr="009B3102">
              <w:t>Résolutions</w:t>
            </w:r>
            <w:proofErr w:type="spellEnd"/>
          </w:p>
        </w:tc>
      </w:tr>
      <w:tr w:rsidR="00A87D2C" w:rsidRPr="009B3102"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9B3102" w:rsidRDefault="00704BFB" w:rsidP="00952DFA">
            <w:pPr>
              <w:spacing w:after="79" w:line="259" w:lineRule="auto"/>
              <w:jc w:val="left"/>
            </w:pPr>
            <w:r w:rsidRPr="009B3102">
              <w:t>320x576, 480x640, 720x1280, 768x1024, 768x1152, 800x1152, 832x1024, 864x1024,</w:t>
            </w:r>
          </w:p>
          <w:p w14:paraId="00A14B98" w14:textId="77777777"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pPr>
            <w:r w:rsidRPr="009B3102">
              <w:t>832x1120,</w:t>
            </w:r>
            <w:r w:rsidRPr="009B3102">
              <w:tab/>
              <w:t>832x1152,</w:t>
            </w:r>
            <w:r w:rsidRPr="009B3102">
              <w:tab/>
              <w:t>768x1280,</w:t>
            </w:r>
            <w:r w:rsidRPr="009B3102">
              <w:tab/>
              <w:t>800x1280,</w:t>
            </w:r>
            <w:r w:rsidRPr="009B3102">
              <w:tab/>
              <w:t>864x1152,</w:t>
            </w:r>
            <w:r w:rsidRPr="009B3102">
              <w:tab/>
              <w:t>900x1152,</w:t>
            </w:r>
            <w:r w:rsidRPr="009B3102">
              <w:tab/>
              <w:t>900x1280,</w:t>
            </w:r>
          </w:p>
          <w:p w14:paraId="46DDB007" w14:textId="77777777" w:rsidR="00A87D2C" w:rsidRPr="009B3102" w:rsidRDefault="00704BFB" w:rsidP="00952DFA">
            <w:pPr>
              <w:spacing w:line="259" w:lineRule="auto"/>
              <w:jc w:val="left"/>
            </w:pPr>
            <w:r w:rsidRPr="009B3102">
              <w:t>960x1600, 1080x1920, 1024x1024</w:t>
            </w:r>
          </w:p>
        </w:tc>
      </w:tr>
      <w:tr w:rsidR="00A87D2C" w:rsidRPr="009B3102"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9B3102" w:rsidRDefault="00704BFB" w:rsidP="00952DFA">
            <w:pPr>
              <w:spacing w:line="259" w:lineRule="auto"/>
              <w:jc w:val="left"/>
            </w:pPr>
            <w:r w:rsidRPr="009B3102">
              <w:t xml:space="preserve">Images par </w:t>
            </w:r>
            <w:proofErr w:type="spellStart"/>
            <w:r w:rsidRPr="009B3102">
              <w:t>seconde</w:t>
            </w:r>
            <w:proofErr w:type="spellEnd"/>
            <w:r w:rsidRPr="009B3102">
              <w:t xml:space="preserve"> (FPS)</w:t>
            </w:r>
          </w:p>
        </w:tc>
      </w:tr>
      <w:tr w:rsidR="00A87D2C" w:rsidRPr="009B3102"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9B3102" w:rsidRDefault="00704BFB" w:rsidP="00952DFA">
            <w:pPr>
              <w:spacing w:line="259" w:lineRule="auto"/>
              <w:jc w:val="left"/>
            </w:pPr>
            <w:r w:rsidRPr="009B3102">
              <w:t>60/1, 30/1, 15/1, 1/1</w:t>
            </w:r>
          </w:p>
        </w:tc>
      </w:tr>
    </w:tbl>
    <w:p w14:paraId="0080AE2A" w14:textId="77777777" w:rsidR="00987FDC" w:rsidRDefault="00987FDC" w:rsidP="00987FDC">
      <w:pPr>
        <w:pStyle w:val="Titre3"/>
        <w:numPr>
          <w:ilvl w:val="0"/>
          <w:numId w:val="0"/>
        </w:numPr>
        <w:ind w:left="10" w:hanging="10"/>
        <w:rPr>
          <w:rFonts w:cs="Times New Roman"/>
        </w:rPr>
      </w:pPr>
    </w:p>
    <w:p w14:paraId="63A63C1D" w14:textId="77777777" w:rsidR="00A87D2C" w:rsidRPr="009B3102" w:rsidRDefault="00704BFB" w:rsidP="00952DFA">
      <w:pPr>
        <w:pStyle w:val="Titre3"/>
        <w:ind w:left="702" w:hanging="717"/>
        <w:rPr>
          <w:rFonts w:cs="Times New Roman"/>
        </w:rPr>
      </w:pPr>
      <w:bookmarkStart w:id="250" w:name="_Toc84684433"/>
      <w:r w:rsidRPr="009B3102">
        <w:rPr>
          <w:rFonts w:cs="Times New Roman"/>
        </w:rPr>
        <w:t>Segmentation avec des images</w:t>
      </w:r>
      <w:bookmarkEnd w:id="250"/>
    </w:p>
    <w:p w14:paraId="7B5D053A" w14:textId="77777777" w:rsidR="00A87D2C" w:rsidRPr="00DB2DA9" w:rsidRDefault="00704BFB" w:rsidP="00952DFA">
      <w:pPr>
        <w:spacing w:after="225" w:line="265" w:lineRule="auto"/>
        <w:ind w:left="-5"/>
        <w:jc w:val="left"/>
        <w:rPr>
          <w:b/>
        </w:rPr>
      </w:pPr>
      <w:proofErr w:type="spellStart"/>
      <w:r w:rsidRPr="00DB2DA9">
        <w:rPr>
          <w:b/>
        </w:rPr>
        <w:t>Préparation</w:t>
      </w:r>
      <w:proofErr w:type="spellEnd"/>
      <w:r w:rsidRPr="00DB2DA9">
        <w:rPr>
          <w:b/>
        </w:rPr>
        <w:t xml:space="preserve"> et post-</w:t>
      </w:r>
      <w:proofErr w:type="spellStart"/>
      <w:r w:rsidRPr="00DB2DA9">
        <w:rPr>
          <w:b/>
        </w:rPr>
        <w:t>traitement</w:t>
      </w:r>
      <w:proofErr w:type="spellEnd"/>
    </w:p>
    <w:p w14:paraId="3A9E8A37" w14:textId="39FF50E4" w:rsidR="00A87D2C" w:rsidRPr="009B3102" w:rsidRDefault="00704BFB" w:rsidP="00952DFA">
      <w:pPr>
        <w:ind w:left="-3"/>
        <w:rPr>
          <w:lang w:val="fr-FR"/>
        </w:rPr>
      </w:pPr>
      <w:r w:rsidRPr="009B3102">
        <w:rPr>
          <w:lang w:val="fr-FR"/>
        </w:rPr>
        <w:t>Afin de pouvoir mesurer les performances de la segmentation (</w:t>
      </w:r>
      <w:proofErr w:type="spellStart"/>
      <w:r w:rsidRPr="009B3102">
        <w:rPr>
          <w:lang w:val="fr-FR"/>
        </w:rPr>
        <w:t>IoU</w:t>
      </w:r>
      <w:proofErr w:type="spellEnd"/>
      <w:r w:rsidRPr="009B3102">
        <w:rPr>
          <w:lang w:val="fr-FR"/>
        </w:rPr>
        <w:t xml:space="preserve">, F1 score), les classes et la palette de couleur entre l’image vérité terrain </w:t>
      </w:r>
      <w:del w:id="251" w:author="Mickaël Germain" w:date="2021-10-25T10:20:00Z">
        <w:r w:rsidRPr="009B3102" w:rsidDel="002A34B9">
          <w:rPr>
            <w:lang w:val="fr-FR"/>
          </w:rPr>
          <w:delText>(GT)</w:delText>
        </w:r>
      </w:del>
      <w:r w:rsidRPr="009B3102">
        <w:rPr>
          <w:lang w:val="fr-FR"/>
        </w:rPr>
        <w:t xml:space="preserve"> et celles prédites doivent être les mêmes.</w:t>
      </w:r>
    </w:p>
    <w:p w14:paraId="6F293B77" w14:textId="12CF0336" w:rsidR="00A87D2C" w:rsidRPr="009B3102" w:rsidRDefault="00704BFB" w:rsidP="00952DFA">
      <w:pPr>
        <w:ind w:left="-3"/>
        <w:rPr>
          <w:lang w:val="fr-FR"/>
        </w:rPr>
      </w:pPr>
      <w:r w:rsidRPr="009B3102">
        <w:rPr>
          <w:lang w:val="fr-FR"/>
        </w:rPr>
        <w:t xml:space="preserve">L’image vérité terrain </w:t>
      </w:r>
      <w:del w:id="252" w:author="Mickaël Germain" w:date="2021-10-25T10:20:00Z">
        <w:r w:rsidRPr="009B3102" w:rsidDel="002A34B9">
          <w:rPr>
            <w:lang w:val="fr-FR"/>
          </w:rPr>
          <w:delText xml:space="preserve">(GT) </w:delText>
        </w:r>
      </w:del>
      <w:r w:rsidRPr="009B3102">
        <w:rPr>
          <w:lang w:val="fr-FR"/>
        </w:rPr>
        <w:t xml:space="preserve">du jeu de donnée original </w:t>
      </w:r>
      <w:proofErr w:type="spellStart"/>
      <w:r w:rsidRPr="009B3102">
        <w:rPr>
          <w:lang w:val="fr-FR"/>
        </w:rPr>
        <w:t>DeepScene</w:t>
      </w:r>
      <w:proofErr w:type="spellEnd"/>
      <w:r w:rsidRPr="009B3102">
        <w:rPr>
          <w:lang w:val="fr-FR"/>
        </w:rPr>
        <w:t xml:space="preserve"> ne possède pas la même palette de couleur ni exactement les mêmes classes que celle de l’architecture.</w:t>
      </w:r>
    </w:p>
    <w:p w14:paraId="1BDB3C1E" w14:textId="77777777" w:rsidR="00FD1CC8" w:rsidRDefault="00704BFB" w:rsidP="000C4FAD">
      <w:pPr>
        <w:spacing w:after="0"/>
        <w:ind w:left="-3"/>
        <w:rPr>
          <w:lang w:val="fr-FR"/>
        </w:rPr>
      </w:pPr>
      <w:r w:rsidRPr="009B3102">
        <w:rPr>
          <w:lang w:val="fr-FR"/>
        </w:rPr>
        <w:t xml:space="preserve">Un travail d’uniformisation est nécessaire avant la segmentation, qui est résumée dans le </w:t>
      </w:r>
      <w:r w:rsidR="000C4FAD">
        <w:rPr>
          <w:lang w:val="fr-FR"/>
        </w:rPr>
        <w:fldChar w:fldCharType="begin"/>
      </w:r>
      <w:r w:rsidR="000C4FAD">
        <w:rPr>
          <w:lang w:val="fr-FR"/>
        </w:rPr>
        <w:instrText xml:space="preserve"> REF _Ref84685753 \h </w:instrText>
      </w:r>
      <w:r w:rsidR="000C4FAD">
        <w:rPr>
          <w:lang w:val="fr-FR"/>
        </w:rPr>
      </w:r>
      <w:r w:rsidR="000C4FAD">
        <w:rPr>
          <w:lang w:val="fr-FR"/>
        </w:rPr>
        <w:fldChar w:fldCharType="separate"/>
      </w:r>
      <w:r w:rsidR="000C4FAD" w:rsidRPr="00FD1CC8">
        <w:rPr>
          <w:lang w:val="fr-FR"/>
        </w:rPr>
        <w:t>Table</w:t>
      </w:r>
      <w:r w:rsidR="000C4FAD">
        <w:rPr>
          <w:lang w:val="fr-FR"/>
        </w:rPr>
        <w:t>au</w:t>
      </w:r>
      <w:r w:rsidR="000C4FAD" w:rsidRPr="00FD1CC8">
        <w:rPr>
          <w:lang w:val="fr-FR"/>
        </w:rPr>
        <w:t xml:space="preserve"> </w:t>
      </w:r>
      <w:r w:rsidR="000C4FAD">
        <w:rPr>
          <w:noProof/>
          <w:lang w:val="fr-FR"/>
        </w:rPr>
        <w:t>5</w:t>
      </w:r>
      <w:r w:rsidR="000C4FAD">
        <w:rPr>
          <w:lang w:val="fr-FR"/>
        </w:rPr>
        <w:fldChar w:fldCharType="end"/>
      </w:r>
      <w:r w:rsidR="000C4FAD">
        <w:rPr>
          <w:lang w:val="fr-FR"/>
        </w:rPr>
        <w:t>.</w:t>
      </w:r>
    </w:p>
    <w:p w14:paraId="449E165A" w14:textId="77777777" w:rsidR="00FD1CC8" w:rsidRPr="009B3102" w:rsidRDefault="00FD1CC8" w:rsidP="00FD1CC8">
      <w:pPr>
        <w:pStyle w:val="Lgende"/>
        <w:rPr>
          <w:lang w:val="fr-FR"/>
        </w:rPr>
      </w:pPr>
      <w:bookmarkStart w:id="253" w:name="_Ref84685753"/>
      <w:bookmarkStart w:id="254" w:name="_Toc84685161"/>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5</w:t>
      </w:r>
      <w:r>
        <w:fldChar w:fldCharType="end"/>
      </w:r>
      <w:bookmarkEnd w:id="253"/>
      <w:r w:rsidRPr="00FD1CC8">
        <w:rPr>
          <w:lang w:val="fr-FR"/>
        </w:rPr>
        <w:t>: Classes et palettes de couleur</w:t>
      </w:r>
      <w:bookmarkEnd w:id="254"/>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9B3102"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9B3102" w:rsidRDefault="00704BFB" w:rsidP="00952DFA">
            <w:pPr>
              <w:spacing w:line="259" w:lineRule="auto"/>
              <w:jc w:val="center"/>
            </w:pPr>
            <w:proofErr w:type="spellStart"/>
            <w:r w:rsidRPr="009B3102">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9B3102" w:rsidRDefault="00704BFB" w:rsidP="00952DFA">
            <w:pPr>
              <w:spacing w:line="259" w:lineRule="auto"/>
              <w:jc w:val="center"/>
            </w:pPr>
            <w:r w:rsidRPr="009B3102">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9B3102" w:rsidRDefault="00704BFB" w:rsidP="00952DFA">
            <w:pPr>
              <w:spacing w:line="259" w:lineRule="auto"/>
              <w:ind w:left="16"/>
              <w:jc w:val="center"/>
            </w:pPr>
            <w:proofErr w:type="spellStart"/>
            <w:r w:rsidRPr="009B3102">
              <w:t>Consolidée</w:t>
            </w:r>
            <w:proofErr w:type="spellEnd"/>
          </w:p>
        </w:tc>
      </w:tr>
      <w:tr w:rsidR="00A87D2C" w:rsidRPr="009B3102"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9B3102" w:rsidRDefault="00704BFB" w:rsidP="00952DFA">
            <w:pPr>
              <w:spacing w:line="259" w:lineRule="auto"/>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9B3102" w:rsidRDefault="00704BFB" w:rsidP="00952DFA">
            <w:pPr>
              <w:spacing w:line="259" w:lineRule="auto"/>
              <w:ind w:left="24"/>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9B3102" w:rsidRDefault="00704BFB" w:rsidP="00952DFA">
            <w:pPr>
              <w:spacing w:line="259" w:lineRule="auto"/>
              <w:ind w:left="24"/>
              <w:jc w:val="left"/>
            </w:pPr>
            <w:r w:rsidRPr="009B3102">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9B3102" w:rsidRDefault="00704BFB" w:rsidP="00952DFA">
            <w:pPr>
              <w:spacing w:line="259" w:lineRule="auto"/>
              <w:jc w:val="center"/>
            </w:pPr>
            <w:r w:rsidRPr="009B3102">
              <w:t>RGB</w:t>
            </w:r>
          </w:p>
        </w:tc>
      </w:tr>
      <w:tr w:rsidR="00A87D2C" w:rsidRPr="009B3102"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9B3102" w:rsidRDefault="00704BFB" w:rsidP="00952DFA">
            <w:pPr>
              <w:spacing w:line="259" w:lineRule="auto"/>
              <w:jc w:val="left"/>
            </w:pPr>
            <w:r w:rsidRPr="009B3102">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9B3102" w:rsidRDefault="00704BFB" w:rsidP="00952DFA">
            <w:pPr>
              <w:spacing w:line="259" w:lineRule="auto"/>
              <w:jc w:val="left"/>
            </w:pPr>
            <w:r w:rsidRPr="009B3102">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9B3102" w:rsidRDefault="00704BFB" w:rsidP="00952DFA">
            <w:pPr>
              <w:spacing w:line="259" w:lineRule="auto"/>
              <w:ind w:left="24"/>
              <w:jc w:val="left"/>
            </w:pPr>
            <w:r w:rsidRPr="009B3102">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9B3102" w:rsidRDefault="00704BFB" w:rsidP="00952DFA">
            <w:pPr>
              <w:spacing w:line="259" w:lineRule="auto"/>
              <w:jc w:val="left"/>
            </w:pPr>
            <w:r w:rsidRPr="009B3102">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9B3102" w:rsidRDefault="00704BFB" w:rsidP="00952DFA">
            <w:pPr>
              <w:spacing w:line="259" w:lineRule="auto"/>
              <w:ind w:left="24"/>
              <w:jc w:val="left"/>
            </w:pPr>
            <w:r w:rsidRPr="009B3102">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9B3102" w:rsidRDefault="00704BFB" w:rsidP="00952DFA">
            <w:pPr>
              <w:spacing w:line="259" w:lineRule="auto"/>
              <w:jc w:val="left"/>
            </w:pPr>
            <w:r w:rsidRPr="009B3102">
              <w:rPr>
                <w:color w:val="FF0000"/>
              </w:rPr>
              <w:t>170-170-170</w:t>
            </w:r>
          </w:p>
        </w:tc>
      </w:tr>
      <w:tr w:rsidR="00A87D2C" w:rsidRPr="009B3102"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9B3102" w:rsidRDefault="00704BFB" w:rsidP="00952DFA">
            <w:pPr>
              <w:spacing w:line="259" w:lineRule="auto"/>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9B3102" w:rsidRDefault="00704BFB" w:rsidP="00952DFA">
            <w:pPr>
              <w:spacing w:line="259" w:lineRule="auto"/>
              <w:jc w:val="left"/>
            </w:pPr>
            <w:r w:rsidRPr="009B3102">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9B3102" w:rsidRDefault="00704BFB" w:rsidP="00952DFA">
            <w:pPr>
              <w:spacing w:line="259" w:lineRule="auto"/>
              <w:ind w:left="24"/>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9B3102" w:rsidRDefault="00704BFB" w:rsidP="00952DFA">
            <w:pPr>
              <w:spacing w:line="259" w:lineRule="auto"/>
              <w:jc w:val="left"/>
            </w:pPr>
            <w:r w:rsidRPr="009B3102">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9B3102" w:rsidRDefault="00704BFB" w:rsidP="00952DFA">
            <w:pPr>
              <w:spacing w:line="259" w:lineRule="auto"/>
              <w:ind w:left="24"/>
              <w:jc w:val="left"/>
            </w:pPr>
            <w:r w:rsidRPr="009B3102">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9B3102" w:rsidRDefault="00704BFB" w:rsidP="00952DFA">
            <w:pPr>
              <w:spacing w:line="259" w:lineRule="auto"/>
              <w:jc w:val="left"/>
            </w:pPr>
            <w:r w:rsidRPr="009B3102">
              <w:rPr>
                <w:color w:val="FF0000"/>
              </w:rPr>
              <w:t>0-255-0</w:t>
            </w:r>
          </w:p>
        </w:tc>
      </w:tr>
      <w:tr w:rsidR="00A87D2C" w:rsidRPr="009B3102"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9B3102" w:rsidRDefault="00704BFB" w:rsidP="00952DFA">
            <w:pPr>
              <w:spacing w:line="259" w:lineRule="auto"/>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9B3102" w:rsidRDefault="00704BFB" w:rsidP="00952DFA">
            <w:pPr>
              <w:spacing w:line="259" w:lineRule="auto"/>
              <w:jc w:val="left"/>
            </w:pPr>
            <w:r w:rsidRPr="009B3102">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9B3102" w:rsidRDefault="00704BFB" w:rsidP="00952DFA">
            <w:pPr>
              <w:spacing w:line="259" w:lineRule="auto"/>
              <w:ind w:left="24"/>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9B3102" w:rsidRDefault="00704BFB" w:rsidP="00952DFA">
            <w:pPr>
              <w:spacing w:line="259" w:lineRule="auto"/>
              <w:jc w:val="left"/>
            </w:pPr>
            <w:r w:rsidRPr="009B3102">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9B3102" w:rsidRDefault="00704BFB" w:rsidP="00952DFA">
            <w:pPr>
              <w:spacing w:line="259" w:lineRule="auto"/>
              <w:ind w:left="24"/>
              <w:jc w:val="left"/>
            </w:pPr>
            <w:r w:rsidRPr="009B3102">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9B3102" w:rsidRDefault="00704BFB" w:rsidP="00952DFA">
            <w:pPr>
              <w:spacing w:line="259" w:lineRule="auto"/>
              <w:jc w:val="left"/>
            </w:pPr>
            <w:r w:rsidRPr="009B3102">
              <w:rPr>
                <w:color w:val="FF0000"/>
              </w:rPr>
              <w:t>102-102-51</w:t>
            </w:r>
          </w:p>
        </w:tc>
      </w:tr>
      <w:tr w:rsidR="00A87D2C" w:rsidRPr="009B3102"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9B3102" w:rsidRDefault="00704BFB" w:rsidP="00952DFA">
            <w:pPr>
              <w:spacing w:line="259" w:lineRule="auto"/>
              <w:jc w:val="left"/>
            </w:pPr>
            <w:r w:rsidRPr="009B3102">
              <w:t>Tree</w:t>
            </w:r>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9B3102" w:rsidRDefault="00704BFB" w:rsidP="00952DFA">
            <w:pPr>
              <w:spacing w:line="259" w:lineRule="auto"/>
              <w:jc w:val="left"/>
            </w:pPr>
            <w:r w:rsidRPr="009B3102">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9B3102" w:rsidRDefault="00704BFB" w:rsidP="00952DFA">
            <w:pPr>
              <w:spacing w:line="259" w:lineRule="auto"/>
              <w:ind w:left="24"/>
              <w:jc w:val="left"/>
            </w:pPr>
            <w:r w:rsidRPr="009B3102">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9B3102" w:rsidRDefault="00704BFB" w:rsidP="00952DFA">
            <w:pPr>
              <w:spacing w:line="259" w:lineRule="auto"/>
              <w:jc w:val="left"/>
            </w:pPr>
            <w:r w:rsidRPr="009B3102">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9B3102" w:rsidRDefault="00704BFB" w:rsidP="00952DFA">
            <w:pPr>
              <w:spacing w:line="259" w:lineRule="auto"/>
              <w:ind w:left="24"/>
              <w:jc w:val="left"/>
            </w:pPr>
            <w:r w:rsidRPr="009B3102">
              <w:rPr>
                <w:color w:val="FF0000"/>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9B3102" w:rsidRDefault="00704BFB" w:rsidP="00952DFA">
            <w:pPr>
              <w:spacing w:line="259" w:lineRule="auto"/>
              <w:jc w:val="left"/>
            </w:pPr>
            <w:r w:rsidRPr="009B3102">
              <w:rPr>
                <w:color w:val="FF0000"/>
              </w:rPr>
              <w:t>102-102-51</w:t>
            </w:r>
          </w:p>
        </w:tc>
      </w:tr>
      <w:tr w:rsidR="00A87D2C" w:rsidRPr="009B3102"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9B3102" w:rsidRDefault="00704BFB" w:rsidP="00952DFA">
            <w:pPr>
              <w:spacing w:line="259" w:lineRule="auto"/>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9B3102" w:rsidRDefault="00704BFB" w:rsidP="00952DFA">
            <w:pPr>
              <w:spacing w:line="259" w:lineRule="auto"/>
              <w:ind w:left="24"/>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9B3102" w:rsidRDefault="00704BFB" w:rsidP="00952DFA">
            <w:pPr>
              <w:spacing w:line="259" w:lineRule="auto"/>
              <w:ind w:left="24"/>
              <w:jc w:val="left"/>
            </w:pPr>
            <w:r w:rsidRPr="009B3102">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9B3102" w:rsidRDefault="00704BFB" w:rsidP="00952DFA">
            <w:pPr>
              <w:spacing w:line="259" w:lineRule="auto"/>
              <w:jc w:val="left"/>
            </w:pPr>
            <w:r w:rsidRPr="009B3102">
              <w:t>0-120-255</w:t>
            </w:r>
          </w:p>
        </w:tc>
      </w:tr>
      <w:tr w:rsidR="00A87D2C" w:rsidRPr="009B3102"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9B3102" w:rsidRDefault="00704BFB" w:rsidP="00952DFA">
            <w:pPr>
              <w:spacing w:line="259" w:lineRule="auto"/>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9B3102" w:rsidRDefault="00704BFB" w:rsidP="00952DFA">
            <w:pPr>
              <w:spacing w:line="259" w:lineRule="auto"/>
              <w:jc w:val="left"/>
            </w:pPr>
            <w:r w:rsidRPr="009B3102">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9B3102" w:rsidRDefault="00704BFB" w:rsidP="00952DFA">
            <w:pPr>
              <w:spacing w:line="259" w:lineRule="auto"/>
              <w:ind w:left="24"/>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9B3102" w:rsidRDefault="00704BFB" w:rsidP="00952DFA">
            <w:pPr>
              <w:spacing w:line="259" w:lineRule="auto"/>
              <w:jc w:val="left"/>
            </w:pPr>
            <w:r w:rsidRPr="009B3102">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9B3102" w:rsidRDefault="00704BFB" w:rsidP="00952DFA">
            <w:pPr>
              <w:spacing w:line="259" w:lineRule="auto"/>
              <w:ind w:left="24"/>
              <w:jc w:val="left"/>
            </w:pPr>
            <w:r w:rsidRPr="009B3102">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9B3102" w:rsidRDefault="00704BFB" w:rsidP="00952DFA">
            <w:pPr>
              <w:spacing w:line="259" w:lineRule="auto"/>
              <w:jc w:val="left"/>
            </w:pPr>
            <w:r w:rsidRPr="009B3102">
              <w:rPr>
                <w:color w:val="FF0000"/>
              </w:rPr>
              <w:t>0-0-0</w:t>
            </w:r>
          </w:p>
        </w:tc>
      </w:tr>
    </w:tbl>
    <w:p w14:paraId="1E82FEAD" w14:textId="77777777" w:rsidR="00A87D2C" w:rsidRPr="009B3102" w:rsidRDefault="00A87D2C" w:rsidP="00952DFA">
      <w:pPr>
        <w:ind w:left="-3"/>
      </w:pPr>
    </w:p>
    <w:p w14:paraId="2270FD8E" w14:textId="77777777" w:rsidR="00A87D2C" w:rsidRPr="009B3102" w:rsidRDefault="00704BFB" w:rsidP="00952DFA">
      <w:pPr>
        <w:ind w:left="-3"/>
        <w:rPr>
          <w:lang w:val="fr-FR"/>
        </w:rPr>
      </w:pPr>
      <w:r w:rsidRPr="009B3102">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9B3102" w:rsidRDefault="00704BFB" w:rsidP="00952DFA">
      <w:pPr>
        <w:spacing w:after="342"/>
        <w:ind w:left="-3"/>
        <w:rPr>
          <w:lang w:val="fr-FR"/>
        </w:rPr>
      </w:pPr>
      <w:r w:rsidRPr="009B3102">
        <w:rPr>
          <w:lang w:val="fr-FR"/>
        </w:rPr>
        <w:t>Un travail de traitement de l’image segmentée prédite est nécessaire avant l’évaluation de la segmentation.</w:t>
      </w:r>
    </w:p>
    <w:p w14:paraId="3AB5E526" w14:textId="77777777" w:rsidR="00A87D2C" w:rsidRPr="004134B2" w:rsidRDefault="00704BFB" w:rsidP="00952DFA">
      <w:pPr>
        <w:spacing w:after="225" w:line="265" w:lineRule="auto"/>
        <w:ind w:left="-5"/>
        <w:jc w:val="left"/>
        <w:rPr>
          <w:b/>
          <w:lang w:val="fr-FR"/>
        </w:rPr>
      </w:pPr>
      <w:r w:rsidRPr="004134B2">
        <w:rPr>
          <w:b/>
          <w:lang w:val="fr-FR"/>
        </w:rPr>
        <w:t>Segmentation et évaluation</w:t>
      </w:r>
    </w:p>
    <w:p w14:paraId="6F24B214" w14:textId="2ABAF3ED" w:rsidR="00A87D2C" w:rsidRPr="009B3102" w:rsidRDefault="00704BFB" w:rsidP="00952DFA">
      <w:pPr>
        <w:ind w:left="-3"/>
        <w:rPr>
          <w:lang w:val="fr-FR"/>
        </w:rPr>
      </w:pPr>
      <w:r w:rsidRPr="009B3102">
        <w:rPr>
          <w:lang w:val="fr-FR"/>
        </w:rPr>
        <w:t xml:space="preserve">Afin de tester la performance de la segmentation du modèle, deux images du jeu de données de </w:t>
      </w:r>
      <w:proofErr w:type="spellStart"/>
      <w:r w:rsidRPr="009B3102">
        <w:rPr>
          <w:lang w:val="fr-FR"/>
        </w:rPr>
        <w:t>DeepScene</w:t>
      </w:r>
      <w:proofErr w:type="spellEnd"/>
      <w:r w:rsidRPr="009B3102">
        <w:rPr>
          <w:lang w:val="fr-FR"/>
        </w:rPr>
        <w:t xml:space="preserve"> sont utilisées, car ce jeu contient déjà les images vérités terrain</w:t>
      </w:r>
      <w:del w:id="255" w:author="Mickaël Germain" w:date="2021-10-25T10:20:00Z">
        <w:r w:rsidRPr="009B3102" w:rsidDel="002A34B9">
          <w:rPr>
            <w:lang w:val="fr-FR"/>
          </w:rPr>
          <w:delText xml:space="preserve"> (GT)</w:delText>
        </w:r>
      </w:del>
      <w:r w:rsidRPr="009B3102">
        <w:rPr>
          <w:lang w:val="fr-FR"/>
        </w:rPr>
        <w:t xml:space="preserve">, un gain de temps non négligeable dans le cadre de l’essai. </w:t>
      </w:r>
      <w:proofErr w:type="spellStart"/>
      <w:r w:rsidRPr="009B3102">
        <w:rPr>
          <w:lang w:val="fr-FR"/>
        </w:rPr>
        <w:t>Uniquemement</w:t>
      </w:r>
      <w:proofErr w:type="spellEnd"/>
      <w:r w:rsidRPr="009B3102">
        <w:rPr>
          <w:lang w:val="fr-FR"/>
        </w:rPr>
        <w:t xml:space="preserve"> la classe "Trail" est évaluée.</w:t>
      </w:r>
    </w:p>
    <w:p w14:paraId="6DD089D9" w14:textId="77777777" w:rsidR="00A87D2C" w:rsidRPr="009B3102" w:rsidDel="002A34B9" w:rsidRDefault="00704BFB" w:rsidP="00952DFA">
      <w:pPr>
        <w:spacing w:after="231"/>
        <w:ind w:left="-3"/>
        <w:rPr>
          <w:del w:id="256" w:author="Mickaël Germain" w:date="2021-10-25T10:20:00Z"/>
          <w:lang w:val="fr-FR"/>
        </w:rPr>
      </w:pPr>
      <w:r w:rsidRPr="009B3102">
        <w:rPr>
          <w:lang w:val="fr-FR"/>
        </w:rPr>
        <w:t>L’architecture fournit à l’utilitaire "</w:t>
      </w:r>
      <w:proofErr w:type="spellStart"/>
      <w:r w:rsidRPr="009B3102">
        <w:rPr>
          <w:lang w:val="fr-FR"/>
        </w:rPr>
        <w:t>segnet</w:t>
      </w:r>
      <w:proofErr w:type="spellEnd"/>
      <w:r w:rsidRPr="009B3102">
        <w:rPr>
          <w:lang w:val="fr-FR"/>
        </w:rPr>
        <w:t>-console" est "fcn-resnet18-deepscene-576x320"</w:t>
      </w:r>
      <w:r w:rsidR="00DB2DA9" w:rsidRPr="00DB2DA9">
        <w:rPr>
          <w:vertAlign w:val="superscript"/>
          <w:lang w:val="fr-FR"/>
        </w:rPr>
        <w:t xml:space="preserve"> </w:t>
      </w:r>
      <w:r w:rsidR="00DB2DA9">
        <w:rPr>
          <w:rStyle w:val="Appelnotedebasdep"/>
          <w:lang w:val="fr-FR"/>
        </w:rPr>
        <w:footnoteReference w:id="30"/>
      </w:r>
      <w:r w:rsidRPr="009B3102">
        <w:rPr>
          <w:lang w:val="fr-FR"/>
        </w:rPr>
        <w:t>.</w:t>
      </w:r>
    </w:p>
    <w:p w14:paraId="744528EA" w14:textId="77777777" w:rsidR="00A87D2C" w:rsidRPr="009B3102" w:rsidRDefault="00704BFB" w:rsidP="002A34B9">
      <w:pPr>
        <w:spacing w:after="231"/>
        <w:ind w:left="-3"/>
        <w:rPr>
          <w:lang w:val="fr-FR"/>
        </w:rPr>
        <w:pPrChange w:id="257" w:author="Mickaël Germain" w:date="2021-10-25T10:20:00Z">
          <w:pPr>
            <w:ind w:left="-3"/>
          </w:pPr>
        </w:pPrChange>
      </w:pPr>
      <w:r w:rsidRPr="009B3102">
        <w:rPr>
          <w:lang w:val="fr-FR"/>
        </w:rPr>
        <w:t>Un script Python</w:t>
      </w:r>
      <w:r w:rsidR="00DB2DA9">
        <w:rPr>
          <w:lang w:val="fr-FR"/>
        </w:rPr>
        <w:t xml:space="preserve"> </w:t>
      </w:r>
      <w:r w:rsidR="00DB2DA9">
        <w:rPr>
          <w:rStyle w:val="Appelnotedebasdep"/>
          <w:lang w:val="fr-FR"/>
        </w:rPr>
        <w:footnoteReference w:id="31"/>
      </w:r>
      <w:r w:rsidRPr="009B3102">
        <w:rPr>
          <w:lang w:val="fr-FR"/>
        </w:rPr>
        <w:t xml:space="preserve"> est utilisé afin de mesurer le </w:t>
      </w:r>
      <w:proofErr w:type="spellStart"/>
      <w:r w:rsidRPr="009B3102">
        <w:rPr>
          <w:lang w:val="fr-FR"/>
        </w:rPr>
        <w:t>IoU</w:t>
      </w:r>
      <w:proofErr w:type="spellEnd"/>
      <w:r w:rsidRPr="009B3102">
        <w:rPr>
          <w:lang w:val="fr-FR"/>
        </w:rPr>
        <w:t xml:space="preserve"> et le F1 score de la classe de l’image prédite par l’architecture.</w:t>
      </w:r>
    </w:p>
    <w:p w14:paraId="1C3F862E" w14:textId="77777777" w:rsidR="00A87D2C" w:rsidRPr="009B3102" w:rsidRDefault="00704BFB" w:rsidP="00952DFA">
      <w:pPr>
        <w:pStyle w:val="Titre3"/>
        <w:ind w:left="702" w:hanging="717"/>
        <w:rPr>
          <w:rFonts w:cs="Times New Roman"/>
        </w:rPr>
      </w:pPr>
      <w:bookmarkStart w:id="258" w:name="_Toc84684434"/>
      <w:r w:rsidRPr="009B3102">
        <w:rPr>
          <w:rFonts w:cs="Times New Roman"/>
        </w:rPr>
        <w:t xml:space="preserve">Segmentation avec des </w:t>
      </w:r>
      <w:proofErr w:type="spellStart"/>
      <w:r w:rsidRPr="009B3102">
        <w:rPr>
          <w:rFonts w:cs="Times New Roman"/>
        </w:rPr>
        <w:t>vidéos</w:t>
      </w:r>
      <w:bookmarkEnd w:id="258"/>
      <w:proofErr w:type="spellEnd"/>
    </w:p>
    <w:p w14:paraId="4C0B5F36" w14:textId="3BE911E3" w:rsidR="00A87D2C" w:rsidRPr="001F01B2" w:rsidRDefault="00704BFB" w:rsidP="00952DFA">
      <w:pPr>
        <w:spacing w:after="225" w:line="265" w:lineRule="auto"/>
        <w:ind w:left="-5"/>
        <w:jc w:val="left"/>
        <w:rPr>
          <w:b/>
        </w:rPr>
      </w:pPr>
      <w:proofErr w:type="spellStart"/>
      <w:r w:rsidRPr="001F01B2">
        <w:rPr>
          <w:b/>
        </w:rPr>
        <w:t>Préparation</w:t>
      </w:r>
      <w:proofErr w:type="spellEnd"/>
      <w:r w:rsidRPr="001F01B2">
        <w:rPr>
          <w:b/>
        </w:rPr>
        <w:t xml:space="preserve"> et </w:t>
      </w:r>
      <w:proofErr w:type="spellStart"/>
      <w:r w:rsidRPr="001F01B2">
        <w:rPr>
          <w:b/>
        </w:rPr>
        <w:t>pré</w:t>
      </w:r>
      <w:del w:id="259" w:author="Mickaël Germain" w:date="2021-10-25T10:51:00Z">
        <w:r w:rsidRPr="001F01B2" w:rsidDel="003D0058">
          <w:rPr>
            <w:b/>
          </w:rPr>
          <w:delText>-</w:delText>
        </w:r>
      </w:del>
      <w:r w:rsidRPr="001F01B2">
        <w:rPr>
          <w:b/>
        </w:rPr>
        <w:t>traitement</w:t>
      </w:r>
      <w:proofErr w:type="spellEnd"/>
    </w:p>
    <w:p w14:paraId="6B5085EA" w14:textId="38D57592" w:rsidR="00A87D2C" w:rsidRPr="009B3102" w:rsidRDefault="00704BFB" w:rsidP="00952DFA">
      <w:pPr>
        <w:ind w:left="-3"/>
        <w:rPr>
          <w:lang w:val="fr-FR"/>
        </w:rPr>
      </w:pPr>
      <w:r w:rsidRPr="009B3102">
        <w:rPr>
          <w:lang w:val="fr-FR"/>
        </w:rPr>
        <w:t>L’évaluation de la segmentatio</w:t>
      </w:r>
      <w:r w:rsidR="0063453C">
        <w:rPr>
          <w:lang w:val="fr-FR"/>
        </w:rPr>
        <w:t>n avec des vidéos va s’effectu</w:t>
      </w:r>
      <w:ins w:id="260" w:author="Mickaël Germain" w:date="2021-10-25T10:51:00Z">
        <w:r w:rsidR="003D0058">
          <w:rPr>
            <w:lang w:val="fr-FR"/>
          </w:rPr>
          <w:t>er</w:t>
        </w:r>
      </w:ins>
      <w:del w:id="261" w:author="Mickaël Germain" w:date="2021-10-25T10:51:00Z">
        <w:r w:rsidR="0063453C" w:rsidDel="003D0058">
          <w:rPr>
            <w:lang w:val="fr-FR"/>
          </w:rPr>
          <w:delText>é</w:delText>
        </w:r>
      </w:del>
      <w:r w:rsidRPr="009B3102">
        <w:rPr>
          <w:lang w:val="fr-FR"/>
        </w:rPr>
        <w:t xml:space="preserve"> non pas avec la caméra, mais avec un matériel vidéo virtuel. En effet, il n’est pas réaliste de pouvoir travailler sur le terrain. La commande "</w:t>
      </w:r>
      <w:proofErr w:type="spellStart"/>
      <w:r w:rsidRPr="009B3102">
        <w:rPr>
          <w:lang w:val="fr-FR"/>
        </w:rPr>
        <w:t>segnet</w:t>
      </w:r>
      <w:proofErr w:type="spellEnd"/>
      <w:r w:rsidRPr="009B3102">
        <w:rPr>
          <w:lang w:val="fr-FR"/>
        </w:rPr>
        <w:t>-camera" permet de fournir en option le matériel qui doit être utilisé, par exemple "/dev/video0" pour la caméra. Le module "v4l2loopback"</w:t>
      </w:r>
      <w:r w:rsidR="00DB2DA9">
        <w:rPr>
          <w:lang w:val="fr-FR"/>
        </w:rPr>
        <w:t xml:space="preserve"> </w:t>
      </w:r>
      <w:r w:rsidR="00DB2DA9">
        <w:rPr>
          <w:rStyle w:val="Appelnotedebasdep"/>
          <w:lang w:val="fr-FR"/>
        </w:rPr>
        <w:footnoteReference w:id="32"/>
      </w:r>
      <w:r w:rsidRPr="009B3102">
        <w:rPr>
          <w:lang w:val="fr-FR"/>
        </w:rPr>
        <w:t xml:space="preserve"> permet de créer un matériel vidéo virtuel "/dev/video1". Ce matériel permet de recevoir un flux vidéo, qui pourra alors alimenter l’utilitaire "</w:t>
      </w:r>
      <w:proofErr w:type="spellStart"/>
      <w:r w:rsidRPr="009B3102">
        <w:rPr>
          <w:lang w:val="fr-FR"/>
        </w:rPr>
        <w:t>segnet</w:t>
      </w:r>
      <w:proofErr w:type="spellEnd"/>
      <w:r w:rsidRPr="009B3102">
        <w:rPr>
          <w:lang w:val="fr-FR"/>
        </w:rPr>
        <w:t>-camera", comme le ferait la caméra. Le flux vidéo est produit par l’utilitaire "</w:t>
      </w:r>
      <w:proofErr w:type="spellStart"/>
      <w:r w:rsidRPr="009B3102">
        <w:rPr>
          <w:lang w:val="fr-FR"/>
        </w:rPr>
        <w:t>gstreamer</w:t>
      </w:r>
      <w:proofErr w:type="spellEnd"/>
      <w:r w:rsidRPr="009B3102">
        <w:rPr>
          <w:lang w:val="fr-FR"/>
        </w:rPr>
        <w:t>" avec comme données d’entrées le fichier de la vidéo et dirigé vers le matériel vidéo virtuel "/dev/video1".</w:t>
      </w:r>
    </w:p>
    <w:p w14:paraId="0B2E400C" w14:textId="77777777" w:rsidR="00A87D2C" w:rsidRPr="009B3102" w:rsidRDefault="00704BFB" w:rsidP="00952DFA">
      <w:pPr>
        <w:ind w:left="-3"/>
        <w:rPr>
          <w:lang w:val="fr-FR"/>
        </w:rPr>
      </w:pPr>
      <w:r w:rsidRPr="009B3102">
        <w:rPr>
          <w:lang w:val="fr-FR"/>
        </w:rPr>
        <w:lastRenderedPageBreak/>
        <w:t>La difficulté réside dans le fait que le matériel vidéo virtuel et le flux vidéo doivent être compatibles avec ce que l’utilitaire "</w:t>
      </w:r>
      <w:proofErr w:type="spellStart"/>
      <w:r w:rsidRPr="009B3102">
        <w:rPr>
          <w:lang w:val="fr-FR"/>
        </w:rPr>
        <w:t>segnet</w:t>
      </w:r>
      <w:proofErr w:type="spellEnd"/>
      <w:r w:rsidRPr="009B3102">
        <w:rPr>
          <w:lang w:val="fr-FR"/>
        </w:rPr>
        <w:t>-camera" s’attend, et qui a été conçu pour être compatible avec une caméra.</w:t>
      </w:r>
    </w:p>
    <w:p w14:paraId="085BBE57" w14:textId="77777777" w:rsidR="00A87D2C" w:rsidRPr="009B3102" w:rsidRDefault="00704BFB" w:rsidP="00952DFA">
      <w:pPr>
        <w:spacing w:after="0"/>
        <w:ind w:left="-3"/>
        <w:rPr>
          <w:lang w:val="fr-FR"/>
        </w:rPr>
      </w:pPr>
      <w:r w:rsidRPr="009B3102">
        <w:rPr>
          <w:lang w:val="fr-FR"/>
        </w:rPr>
        <w:t xml:space="preserve">Le diagramme de la </w:t>
      </w:r>
      <w:r w:rsidR="000C4FAD">
        <w:rPr>
          <w:lang w:val="fr-FR"/>
        </w:rPr>
        <w:fldChar w:fldCharType="begin"/>
      </w:r>
      <w:r w:rsidR="000C4FAD">
        <w:rPr>
          <w:lang w:val="fr-FR"/>
        </w:rPr>
        <w:instrText xml:space="preserve"> REF _Ref84685777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15</w:t>
      </w:r>
      <w:r w:rsidR="000C4FAD">
        <w:rPr>
          <w:lang w:val="fr-FR"/>
        </w:rPr>
        <w:fldChar w:fldCharType="end"/>
      </w:r>
      <w:r w:rsidR="000C4FAD">
        <w:rPr>
          <w:lang w:val="fr-FR"/>
        </w:rPr>
        <w:t xml:space="preserve"> </w:t>
      </w:r>
      <w:r w:rsidRPr="009B3102">
        <w:rPr>
          <w:lang w:val="fr-FR"/>
        </w:rPr>
        <w:t xml:space="preserve">résume à haut niveau les relations entre ces éléments. Pour comparaison, le diagramme de la </w:t>
      </w:r>
      <w:r w:rsidR="000C4FAD">
        <w:rPr>
          <w:lang w:val="fr-FR"/>
        </w:rPr>
        <w:fldChar w:fldCharType="begin"/>
      </w:r>
      <w:r w:rsidR="000C4FAD">
        <w:rPr>
          <w:lang w:val="fr-FR"/>
        </w:rPr>
        <w:instrText xml:space="preserve"> REF _Ref84685789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16</w:t>
      </w:r>
      <w:r w:rsidR="000C4FAD">
        <w:rPr>
          <w:lang w:val="fr-FR"/>
        </w:rPr>
        <w:fldChar w:fldCharType="end"/>
      </w:r>
      <w:r w:rsidR="000C4FAD">
        <w:rPr>
          <w:lang w:val="fr-FR"/>
        </w:rPr>
        <w:t xml:space="preserve"> </w:t>
      </w:r>
      <w:r w:rsidRPr="009B3102">
        <w:rPr>
          <w:lang w:val="fr-FR"/>
        </w:rPr>
        <w:t>montre la segmentation avec la caméra.</w:t>
      </w:r>
    </w:p>
    <w:p w14:paraId="42A1C900" w14:textId="77777777" w:rsidR="00A87D2C" w:rsidRDefault="00704BFB" w:rsidP="00952DFA">
      <w:pPr>
        <w:spacing w:after="290" w:line="259" w:lineRule="auto"/>
        <w:ind w:left="1638"/>
        <w:jc w:val="left"/>
      </w:pPr>
      <w:r w:rsidRPr="009B3102">
        <w:rPr>
          <w:noProof/>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41"/>
                    <a:stretch>
                      <a:fillRect/>
                    </a:stretch>
                  </pic:blipFill>
                  <pic:spPr>
                    <a:xfrm>
                      <a:off x="0" y="0"/>
                      <a:ext cx="3863291" cy="1034925"/>
                    </a:xfrm>
                    <a:prstGeom prst="rect">
                      <a:avLst/>
                    </a:prstGeom>
                  </pic:spPr>
                </pic:pic>
              </a:graphicData>
            </a:graphic>
          </wp:inline>
        </w:drawing>
      </w:r>
    </w:p>
    <w:p w14:paraId="53A8E415" w14:textId="77777777" w:rsidR="00FD1CC8" w:rsidRPr="00FD1CC8" w:rsidRDefault="00FD1CC8" w:rsidP="00FD1CC8">
      <w:pPr>
        <w:pStyle w:val="Lgende"/>
        <w:rPr>
          <w:lang w:val="fr-FR"/>
        </w:rPr>
      </w:pPr>
      <w:bookmarkStart w:id="262" w:name="_Ref84685777"/>
      <w:bookmarkStart w:id="263" w:name="_Toc84684505"/>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15</w:t>
      </w:r>
      <w:r>
        <w:fldChar w:fldCharType="end"/>
      </w:r>
      <w:bookmarkEnd w:id="262"/>
      <w:r w:rsidRPr="00FD1CC8">
        <w:rPr>
          <w:lang w:val="fr-FR"/>
        </w:rPr>
        <w:t>: Diagramme d’architecture de la segmentation d’une vidéo</w:t>
      </w:r>
      <w:bookmarkEnd w:id="263"/>
    </w:p>
    <w:p w14:paraId="1142E6BA" w14:textId="77777777" w:rsidR="00A87D2C" w:rsidRDefault="00704BFB" w:rsidP="00952DFA">
      <w:pPr>
        <w:spacing w:after="290" w:line="259" w:lineRule="auto"/>
        <w:ind w:left="2340"/>
        <w:jc w:val="left"/>
      </w:pPr>
      <w:r w:rsidRPr="009B3102">
        <w:rPr>
          <w:noProof/>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42"/>
                    <a:stretch>
                      <a:fillRect/>
                    </a:stretch>
                  </pic:blipFill>
                  <pic:spPr>
                    <a:xfrm>
                      <a:off x="0" y="0"/>
                      <a:ext cx="2971762" cy="1080031"/>
                    </a:xfrm>
                    <a:prstGeom prst="rect">
                      <a:avLst/>
                    </a:prstGeom>
                  </pic:spPr>
                </pic:pic>
              </a:graphicData>
            </a:graphic>
          </wp:inline>
        </w:drawing>
      </w:r>
    </w:p>
    <w:p w14:paraId="4E9A3307" w14:textId="77777777" w:rsidR="00FD1CC8" w:rsidRPr="00FD1CC8" w:rsidRDefault="00FD1CC8" w:rsidP="00FD1CC8">
      <w:pPr>
        <w:pStyle w:val="Lgende"/>
        <w:rPr>
          <w:lang w:val="fr-FR"/>
        </w:rPr>
      </w:pPr>
      <w:bookmarkStart w:id="264" w:name="_Ref84685789"/>
      <w:bookmarkStart w:id="265" w:name="_Toc84684506"/>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16</w:t>
      </w:r>
      <w:r>
        <w:fldChar w:fldCharType="end"/>
      </w:r>
      <w:bookmarkEnd w:id="264"/>
      <w:r w:rsidRPr="00FD1CC8">
        <w:rPr>
          <w:lang w:val="fr-FR"/>
        </w:rPr>
        <w:t>: Diagramme d’architecture de la segmentation avec la caméra</w:t>
      </w:r>
      <w:bookmarkEnd w:id="265"/>
    </w:p>
    <w:p w14:paraId="0CA47BFF" w14:textId="77777777" w:rsidR="00A87D2C" w:rsidRPr="001F01B2" w:rsidRDefault="00704BFB" w:rsidP="00952DFA">
      <w:pPr>
        <w:spacing w:after="225" w:line="265" w:lineRule="auto"/>
        <w:ind w:left="-5"/>
        <w:jc w:val="left"/>
        <w:rPr>
          <w:b/>
          <w:lang w:val="fr-FR"/>
        </w:rPr>
      </w:pPr>
      <w:r w:rsidRPr="001F01B2">
        <w:rPr>
          <w:b/>
          <w:lang w:val="fr-FR"/>
        </w:rPr>
        <w:t>Segmentation et évaluation</w:t>
      </w:r>
    </w:p>
    <w:p w14:paraId="1D35A10F" w14:textId="77777777" w:rsidR="00A87D2C" w:rsidRPr="009B3102" w:rsidRDefault="00704BFB" w:rsidP="00952DFA">
      <w:pPr>
        <w:ind w:left="-3"/>
        <w:rPr>
          <w:lang w:val="fr-FR"/>
        </w:rPr>
      </w:pPr>
      <w:r w:rsidRPr="009B3102">
        <w:rPr>
          <w:lang w:val="fr-FR"/>
        </w:rPr>
        <w:t>Les tests de performance de la segmentation de vidéos se déroulent de la manière précisée dans la section "3.7.1 Stratégie de test de l’inférence".</w:t>
      </w:r>
    </w:p>
    <w:p w14:paraId="2D707180" w14:textId="77777777" w:rsidR="00A87D2C" w:rsidRPr="009B3102" w:rsidRDefault="00704BFB" w:rsidP="00952DFA">
      <w:pPr>
        <w:spacing w:after="214"/>
        <w:ind w:left="-3"/>
        <w:rPr>
          <w:lang w:val="fr-FR"/>
        </w:rPr>
      </w:pPr>
      <w:r w:rsidRPr="009B3102">
        <w:rPr>
          <w:lang w:val="fr-FR"/>
        </w:rPr>
        <w:t>L’un des avantages de l’utilitaire "</w:t>
      </w:r>
      <w:proofErr w:type="spellStart"/>
      <w:r w:rsidRPr="009B3102">
        <w:rPr>
          <w:lang w:val="fr-FR"/>
        </w:rPr>
        <w:t>gstreamer</w:t>
      </w:r>
      <w:proofErr w:type="spellEnd"/>
      <w:r w:rsidRPr="009B3102">
        <w:rPr>
          <w:lang w:val="fr-FR"/>
        </w:rPr>
        <w:t>" est de pouvoir contrôler la résolution et le nombre d’images par seconde (FPS) de la vidéo qui doit être segmentée. Les différentes résolutions et FPS qui désirent être exécutées sont préparées dans un script "</w:t>
      </w:r>
      <w:proofErr w:type="spellStart"/>
      <w:r w:rsidRPr="009B3102">
        <w:rPr>
          <w:lang w:val="fr-FR"/>
        </w:rPr>
        <w:t>shell</w:t>
      </w:r>
      <w:proofErr w:type="spellEnd"/>
      <w:r w:rsidRPr="009B3102">
        <w:rPr>
          <w:lang w:val="fr-FR"/>
        </w:rPr>
        <w:t xml:space="preserve">" écrit pour l’occasion. Le script s’occupe de démarrer </w:t>
      </w:r>
      <w:proofErr w:type="spellStart"/>
      <w:r w:rsidRPr="009B3102">
        <w:rPr>
          <w:lang w:val="fr-FR"/>
        </w:rPr>
        <w:t>gstreamer</w:t>
      </w:r>
      <w:proofErr w:type="spellEnd"/>
      <w:r w:rsidRPr="009B3102">
        <w:rPr>
          <w:lang w:val="fr-FR"/>
        </w:rPr>
        <w:t xml:space="preserve"> avec les bons paramètres, et en parallèle de démarrer la segmentation avec "</w:t>
      </w:r>
      <w:proofErr w:type="spellStart"/>
      <w:r w:rsidRPr="009B3102">
        <w:rPr>
          <w:lang w:val="fr-FR"/>
        </w:rPr>
        <w:t>segnet</w:t>
      </w:r>
      <w:proofErr w:type="spellEnd"/>
      <w:r w:rsidRPr="009B3102">
        <w:rPr>
          <w:lang w:val="fr-FR"/>
        </w:rPr>
        <w:t>-camera". Un jeu de résolution peut être testé unitairement</w:t>
      </w:r>
      <w:r w:rsidR="001F01B2" w:rsidRPr="001F01B2">
        <w:rPr>
          <w:vertAlign w:val="superscript"/>
          <w:lang w:val="fr-FR"/>
        </w:rPr>
        <w:t xml:space="preserve"> </w:t>
      </w:r>
      <w:r w:rsidR="001F01B2">
        <w:rPr>
          <w:rStyle w:val="Appelnotedebasdep"/>
          <w:lang w:val="fr-FR"/>
        </w:rPr>
        <w:footnoteReference w:id="33"/>
      </w:r>
      <w:r w:rsidRPr="009B3102">
        <w:rPr>
          <w:lang w:val="fr-FR"/>
        </w:rPr>
        <w:t>, ou plusieurs en séquence</w:t>
      </w:r>
      <w:r w:rsidR="001F01B2" w:rsidRPr="001F01B2">
        <w:rPr>
          <w:vertAlign w:val="superscript"/>
          <w:lang w:val="fr-FR"/>
        </w:rPr>
        <w:t xml:space="preserve"> </w:t>
      </w:r>
      <w:r w:rsidR="001F01B2">
        <w:rPr>
          <w:rStyle w:val="Appelnotedebasdep"/>
          <w:lang w:val="fr-FR"/>
        </w:rPr>
        <w:footnoteReference w:id="34"/>
      </w:r>
      <w:r w:rsidRPr="009B3102">
        <w:rPr>
          <w:lang w:val="fr-FR"/>
        </w:rPr>
        <w:t>.</w:t>
      </w:r>
    </w:p>
    <w:p w14:paraId="4DBF060E" w14:textId="77777777" w:rsidR="00A87D2C" w:rsidRPr="009B3102" w:rsidDel="002A34B9" w:rsidRDefault="00704BFB" w:rsidP="00952DFA">
      <w:pPr>
        <w:ind w:left="-3"/>
        <w:rPr>
          <w:del w:id="266" w:author="Mickaël Germain" w:date="2021-10-25T10:21:00Z"/>
          <w:lang w:val="fr-FR"/>
        </w:rPr>
      </w:pPr>
      <w:r w:rsidRPr="009B3102">
        <w:rPr>
          <w:lang w:val="fr-FR"/>
        </w:rPr>
        <w:t>Les résolutions et images par seconde qui ont été testées sont résumées dans le tableau 4.</w:t>
      </w:r>
    </w:p>
    <w:p w14:paraId="345816A9" w14:textId="77777777" w:rsidR="00A87D2C" w:rsidRPr="009B3102" w:rsidRDefault="00704BFB" w:rsidP="002A34B9">
      <w:pPr>
        <w:ind w:left="-3"/>
        <w:rPr>
          <w:lang w:val="fr-FR"/>
        </w:rPr>
      </w:pPr>
      <w:r w:rsidRPr="009B3102">
        <w:rPr>
          <w:lang w:val="fr-FR"/>
        </w:rPr>
        <w:t xml:space="preserve">Deux vidéos ont été utilisées pour tester la segmentation. La première vidéo est utilisée pour tester l’inférence avec une vidéo du site d’étude, et qui a été fournie gracieusement par l’APC-PJC. Cette </w:t>
      </w:r>
      <w:r w:rsidRPr="009B3102">
        <w:rPr>
          <w:lang w:val="fr-FR"/>
        </w:rPr>
        <w:lastRenderedPageBreak/>
        <w:t>première vidéo est intéressante, car elle est filmée en mouvement par un cycliste. Dans un interval</w:t>
      </w:r>
      <w:r w:rsidR="009C757F">
        <w:rPr>
          <w:lang w:val="fr-FR"/>
        </w:rPr>
        <w:t>le</w:t>
      </w:r>
      <w:r w:rsidRPr="009B3102">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9B3102" w:rsidRDefault="00704BFB" w:rsidP="00952DFA">
      <w:pPr>
        <w:spacing w:after="465"/>
        <w:ind w:left="-3"/>
        <w:rPr>
          <w:lang w:val="fr-FR"/>
        </w:rPr>
      </w:pPr>
      <w:r w:rsidRPr="009B3102">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Pr>
          <w:lang w:val="fr-FR"/>
        </w:rPr>
        <w:t>le</w:t>
      </w:r>
      <w:r w:rsidRPr="009B3102">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9B3102" w:rsidRDefault="00704BFB" w:rsidP="00952DFA">
      <w:pPr>
        <w:pStyle w:val="Titre2"/>
        <w:ind w:left="631" w:hanging="646"/>
        <w:rPr>
          <w:rFonts w:cs="Times New Roman"/>
        </w:rPr>
      </w:pPr>
      <w:bookmarkStart w:id="267" w:name="_Toc84684435"/>
      <w:proofErr w:type="spellStart"/>
      <w:r w:rsidRPr="009B3102">
        <w:rPr>
          <w:rFonts w:cs="Times New Roman"/>
        </w:rPr>
        <w:t>Réentrainement</w:t>
      </w:r>
      <w:bookmarkEnd w:id="267"/>
      <w:proofErr w:type="spellEnd"/>
    </w:p>
    <w:p w14:paraId="311F1C74" w14:textId="700C3E93" w:rsidR="00A87D2C" w:rsidRPr="009B3102" w:rsidRDefault="00704BFB" w:rsidP="00952DFA">
      <w:pPr>
        <w:ind w:left="-3"/>
        <w:rPr>
          <w:lang w:val="fr-FR"/>
        </w:rPr>
      </w:pPr>
      <w:r w:rsidRPr="009B3102">
        <w:rPr>
          <w:lang w:val="fr-FR"/>
        </w:rPr>
        <w:t>La phase de ré</w:t>
      </w:r>
      <w:del w:id="268" w:author="Mickaël Germain" w:date="2021-10-25T10:52:00Z">
        <w:r w:rsidRPr="009B3102" w:rsidDel="003D0058">
          <w:rPr>
            <w:lang w:val="fr-FR"/>
          </w:rPr>
          <w:delText xml:space="preserve">e </w:delText>
        </w:r>
      </w:del>
      <w:r w:rsidRPr="009B3102">
        <w:rPr>
          <w:lang w:val="fr-FR"/>
        </w:rPr>
        <w:t>entrainement sera initiée si le temps le permet, et s’il est jugé bon d’améliorer la qualité de la segmentation. Il y a deux types d’adaptation possible : matérielle et logicielle.</w:t>
      </w:r>
    </w:p>
    <w:p w14:paraId="119349A3" w14:textId="77777777" w:rsidR="00A87D2C" w:rsidRPr="009B3102" w:rsidRDefault="00704BFB" w:rsidP="00952DFA">
      <w:pPr>
        <w:ind w:left="-3"/>
        <w:rPr>
          <w:lang w:val="fr-FR"/>
        </w:rPr>
      </w:pPr>
      <w:r w:rsidRPr="009B3102">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20C973C2" w:rsidR="00A87D2C" w:rsidRPr="009B3102" w:rsidRDefault="00704BFB" w:rsidP="00952DFA">
      <w:pPr>
        <w:ind w:left="-3"/>
        <w:rPr>
          <w:lang w:val="fr-FR"/>
        </w:rPr>
      </w:pPr>
      <w:r w:rsidRPr="009B3102">
        <w:rPr>
          <w:lang w:val="fr-FR"/>
        </w:rPr>
        <w:t>Le réentrainement sera jugé</w:t>
      </w:r>
      <w:del w:id="269" w:author="Mickaël Germain" w:date="2021-10-25T10:52:00Z">
        <w:r w:rsidRPr="009B3102" w:rsidDel="003D0058">
          <w:rPr>
            <w:lang w:val="fr-FR"/>
          </w:rPr>
          <w:delText>e</w:delText>
        </w:r>
      </w:del>
      <w:r w:rsidRPr="009B3102">
        <w:rPr>
          <w:lang w:val="fr-FR"/>
        </w:rPr>
        <w:t xml:space="preserve"> nécessaire si la prédiction de la segmentation est en deçà des attentes, ou inutilisable. Le choix d’adapter une architecture avec les méthodes d’apprentissage par transfert ("Transfer Learning" en anglais)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1D966929" w:rsidR="00A87D2C" w:rsidRPr="009B3102" w:rsidRDefault="00704BFB" w:rsidP="00952DFA">
      <w:pPr>
        <w:ind w:left="-3"/>
        <w:rPr>
          <w:lang w:val="fr-FR"/>
        </w:rPr>
      </w:pPr>
      <w:r w:rsidRPr="009B3102">
        <w:rPr>
          <w:lang w:val="fr-FR"/>
        </w:rPr>
        <w:t xml:space="preserve">Le diagramme de la figure 17 présente la méthodologie qu’il faut suivre pour </w:t>
      </w:r>
      <w:proofErr w:type="spellStart"/>
      <w:r w:rsidRPr="009B3102">
        <w:rPr>
          <w:lang w:val="fr-FR"/>
        </w:rPr>
        <w:t>réentrainer</w:t>
      </w:r>
      <w:proofErr w:type="spellEnd"/>
      <w:r w:rsidRPr="009B3102">
        <w:rPr>
          <w:lang w:val="fr-FR"/>
        </w:rPr>
        <w:t xml:space="preserve"> une architecture à un nouveau jeu de données et à une autre résolution. La première étape est de </w:t>
      </w:r>
      <w:r w:rsidRPr="009B3102">
        <w:rPr>
          <w:lang w:val="fr-FR"/>
        </w:rPr>
        <w:lastRenderedPageBreak/>
        <w:t>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ins w:id="270" w:author="Mickaël Germain" w:date="2021-10-25T10:52:00Z">
        <w:r w:rsidR="003D0058">
          <w:rPr>
            <w:lang w:val="fr-FR"/>
          </w:rPr>
          <w:t xml:space="preserve"> </w:t>
        </w:r>
      </w:ins>
      <w:del w:id="271" w:author="Mickaël Germain" w:date="2021-10-25T10:47:00Z">
        <w:r w:rsidRPr="009B3102" w:rsidDel="003D0058">
          <w:rPr>
            <w:lang w:val="fr-FR"/>
          </w:rPr>
          <w:delText xml:space="preserve"> </w:delText>
        </w:r>
      </w:del>
      <w:r w:rsidRPr="009B3102">
        <w:rPr>
          <w:lang w:val="fr-FR"/>
        </w:rPr>
        <w:t xml:space="preserve">vérité terrain, les bonnes </w:t>
      </w:r>
      <w:proofErr w:type="gramStart"/>
      <w:r w:rsidRPr="009B3102">
        <w:rPr>
          <w:lang w:val="fr-FR"/>
        </w:rPr>
        <w:t>résolutions;</w:t>
      </w:r>
      <w:proofErr w:type="gramEnd"/>
      <w:r w:rsidRPr="009B3102">
        <w:rPr>
          <w:lang w:val="fr-FR"/>
        </w:rPr>
        <w:t xml:space="preserve">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Pr>
          <w:lang w:val="fr-FR"/>
        </w:rPr>
        <w:t xml:space="preserve"> </w:t>
      </w:r>
      <w:r w:rsidR="000C4FAD">
        <w:rPr>
          <w:lang w:val="fr-FR"/>
        </w:rPr>
        <w:fldChar w:fldCharType="begin"/>
      </w:r>
      <w:r w:rsidR="000C4FAD">
        <w:rPr>
          <w:lang w:val="fr-FR"/>
        </w:rPr>
        <w:instrText xml:space="preserve"> REF _Ref84685806 \h </w:instrText>
      </w:r>
      <w:r w:rsidR="000C4FAD">
        <w:rPr>
          <w:lang w:val="fr-FR"/>
        </w:rPr>
      </w:r>
      <w:r w:rsidR="000C4FAD">
        <w:rPr>
          <w:lang w:val="fr-FR"/>
        </w:rPr>
        <w:fldChar w:fldCharType="separate"/>
      </w:r>
      <w:r w:rsidR="000C4FAD" w:rsidRPr="00070939">
        <w:rPr>
          <w:lang w:val="fr-FR"/>
        </w:rPr>
        <w:t xml:space="preserve">Figure </w:t>
      </w:r>
      <w:r w:rsidR="000C4FAD" w:rsidRPr="00070939">
        <w:rPr>
          <w:noProof/>
          <w:lang w:val="fr-FR"/>
        </w:rPr>
        <w:t>17</w:t>
      </w:r>
      <w:r w:rsidR="000C4FAD">
        <w:rPr>
          <w:lang w:val="fr-FR"/>
        </w:rPr>
        <w:fldChar w:fldCharType="end"/>
      </w:r>
      <w:r w:rsidRPr="009B3102">
        <w:rPr>
          <w:lang w:val="fr-FR"/>
        </w:rPr>
        <w:t>.</w:t>
      </w:r>
    </w:p>
    <w:p w14:paraId="17707963" w14:textId="77777777" w:rsidR="00A87D2C" w:rsidRDefault="00704BFB" w:rsidP="00952DFA">
      <w:pPr>
        <w:spacing w:after="290" w:line="259" w:lineRule="auto"/>
        <w:ind w:left="1638"/>
        <w:jc w:val="left"/>
      </w:pPr>
      <w:r w:rsidRPr="009B3102">
        <w:rPr>
          <w:noProof/>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43"/>
                    <a:stretch>
                      <a:fillRect/>
                    </a:stretch>
                  </pic:blipFill>
                  <pic:spPr>
                    <a:xfrm>
                      <a:off x="0" y="0"/>
                      <a:ext cx="3863447" cy="4345375"/>
                    </a:xfrm>
                    <a:prstGeom prst="rect">
                      <a:avLst/>
                    </a:prstGeom>
                  </pic:spPr>
                </pic:pic>
              </a:graphicData>
            </a:graphic>
          </wp:inline>
        </w:drawing>
      </w:r>
    </w:p>
    <w:p w14:paraId="50ED773F" w14:textId="77777777" w:rsidR="00ED2278" w:rsidRDefault="00ED2278" w:rsidP="00ED2278">
      <w:pPr>
        <w:pStyle w:val="Lgende"/>
      </w:pPr>
      <w:bookmarkStart w:id="272" w:name="_Ref84685806"/>
      <w:bookmarkStart w:id="273" w:name="_Toc84684507"/>
      <w:r>
        <w:t xml:space="preserve">Figure </w:t>
      </w:r>
      <w:fldSimple w:instr=" SEQ Figure \* ARABIC ">
        <w:r w:rsidR="001D1F25">
          <w:rPr>
            <w:noProof/>
          </w:rPr>
          <w:t>17</w:t>
        </w:r>
      </w:fldSimple>
      <w:bookmarkEnd w:id="272"/>
      <w:r>
        <w:t xml:space="preserve">: </w:t>
      </w:r>
      <w:proofErr w:type="spellStart"/>
      <w:r w:rsidRPr="008C7146">
        <w:t>Méthodologie</w:t>
      </w:r>
      <w:proofErr w:type="spellEnd"/>
      <w:r w:rsidRPr="008C7146">
        <w:t xml:space="preserve"> du </w:t>
      </w:r>
      <w:proofErr w:type="spellStart"/>
      <w:r w:rsidRPr="008C7146">
        <w:t>réentrainement</w:t>
      </w:r>
      <w:bookmarkEnd w:id="273"/>
      <w:proofErr w:type="spellEnd"/>
    </w:p>
    <w:p w14:paraId="41049323" w14:textId="77777777" w:rsidR="00A87D2C" w:rsidRPr="009B3102" w:rsidRDefault="00704BFB" w:rsidP="00952DFA">
      <w:pPr>
        <w:pStyle w:val="Titre3"/>
        <w:ind w:left="702" w:hanging="717"/>
        <w:rPr>
          <w:rFonts w:cs="Times New Roman"/>
        </w:rPr>
      </w:pPr>
      <w:bookmarkStart w:id="274" w:name="_Toc84684436"/>
      <w:r w:rsidRPr="009B3102">
        <w:rPr>
          <w:rFonts w:cs="Times New Roman"/>
        </w:rPr>
        <w:t xml:space="preserve">Choix de </w:t>
      </w:r>
      <w:proofErr w:type="spellStart"/>
      <w:r w:rsidRPr="009B3102">
        <w:rPr>
          <w:rFonts w:cs="Times New Roman"/>
        </w:rPr>
        <w:t>l’architecture</w:t>
      </w:r>
      <w:proofErr w:type="spellEnd"/>
      <w:r w:rsidRPr="009B3102">
        <w:rPr>
          <w:rFonts w:cs="Times New Roman"/>
        </w:rPr>
        <w:t xml:space="preserve"> FCN</w:t>
      </w:r>
      <w:bookmarkEnd w:id="274"/>
    </w:p>
    <w:p w14:paraId="678D8B17" w14:textId="77777777" w:rsidR="00A87D2C" w:rsidRPr="009B3102" w:rsidRDefault="00704BFB" w:rsidP="00952DFA">
      <w:pPr>
        <w:ind w:left="-3"/>
        <w:rPr>
          <w:lang w:val="fr-FR"/>
        </w:rPr>
      </w:pPr>
      <w:r w:rsidRPr="009B3102">
        <w:rPr>
          <w:lang w:val="fr-FR"/>
        </w:rPr>
        <w:t>Le premier modèle qui est évalué est celui de l’architecture SegNet18 entrainée avec le jeu de données "</w:t>
      </w:r>
      <w:proofErr w:type="spellStart"/>
      <w:r w:rsidRPr="009B3102">
        <w:rPr>
          <w:lang w:val="fr-FR"/>
        </w:rPr>
        <w:t>DeepSCene</w:t>
      </w:r>
      <w:proofErr w:type="spellEnd"/>
      <w:r w:rsidRPr="009B3102">
        <w:rPr>
          <w:lang w:val="fr-FR"/>
        </w:rPr>
        <w:t>", et fourni par NVIDIA. Le second de la liste, et qui est aussi déjà fourni par NVIDIA, est l’architecture de SegNet18 entrainée avec le jeu de donnée "</w:t>
      </w:r>
      <w:proofErr w:type="spellStart"/>
      <w:r w:rsidRPr="009B3102">
        <w:rPr>
          <w:lang w:val="fr-FR"/>
        </w:rPr>
        <w:t>CityScape</w:t>
      </w:r>
      <w:proofErr w:type="spellEnd"/>
      <w:r w:rsidRPr="009B3102">
        <w:rPr>
          <w:lang w:val="fr-FR"/>
        </w:rPr>
        <w:t xml:space="preserve">". Les deux </w:t>
      </w:r>
      <w:r w:rsidRPr="009B3102">
        <w:rPr>
          <w:lang w:val="fr-FR"/>
        </w:rPr>
        <w:lastRenderedPageBreak/>
        <w:t xml:space="preserve">autres architectures, ResNet101 &amp; </w:t>
      </w:r>
      <w:proofErr w:type="spellStart"/>
      <w:r w:rsidRPr="009B3102">
        <w:rPr>
          <w:lang w:val="fr-FR"/>
        </w:rPr>
        <w:t>DeepScene</w:t>
      </w:r>
      <w:proofErr w:type="spellEnd"/>
      <w:r w:rsidRPr="009B3102">
        <w:rPr>
          <w:lang w:val="fr-FR"/>
        </w:rPr>
        <w:t xml:space="preserve"> et DeepLabV3 &amp; </w:t>
      </w:r>
      <w:proofErr w:type="spellStart"/>
      <w:r w:rsidRPr="009B3102">
        <w:rPr>
          <w:lang w:val="fr-FR"/>
        </w:rPr>
        <w:t>Deepscene</w:t>
      </w:r>
      <w:proofErr w:type="spellEnd"/>
      <w:r w:rsidRPr="009B3102">
        <w:rPr>
          <w:lang w:val="fr-FR"/>
        </w:rPr>
        <w:t>,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DeepLabV3 avec le jeu de données de l’APC-PJC.</w:t>
      </w:r>
    </w:p>
    <w:p w14:paraId="3C1DE858" w14:textId="77777777" w:rsidR="00A87D2C" w:rsidRPr="009B3102" w:rsidRDefault="00704BFB" w:rsidP="00952DFA">
      <w:pPr>
        <w:pStyle w:val="Titre1"/>
        <w:ind w:left="501" w:hanging="516"/>
        <w:rPr>
          <w:rFonts w:ascii="Times New Roman" w:hAnsi="Times New Roman" w:cs="Times New Roman"/>
        </w:rPr>
      </w:pPr>
      <w:bookmarkStart w:id="275" w:name="_Toc84684437"/>
      <w:proofErr w:type="spellStart"/>
      <w:r w:rsidRPr="009B3102">
        <w:rPr>
          <w:rFonts w:ascii="Times New Roman" w:hAnsi="Times New Roman" w:cs="Times New Roman"/>
        </w:rPr>
        <w:t>Résultats</w:t>
      </w:r>
      <w:bookmarkEnd w:id="275"/>
      <w:proofErr w:type="spellEnd"/>
    </w:p>
    <w:p w14:paraId="62673C87" w14:textId="77777777" w:rsidR="00A87D2C" w:rsidRPr="009B3102" w:rsidRDefault="00704BFB" w:rsidP="00952DFA">
      <w:pPr>
        <w:pStyle w:val="Titre2"/>
        <w:spacing w:after="180"/>
        <w:ind w:left="631" w:hanging="646"/>
        <w:rPr>
          <w:rFonts w:cs="Times New Roman"/>
        </w:rPr>
      </w:pPr>
      <w:bookmarkStart w:id="276" w:name="_Toc84684438"/>
      <w:r w:rsidRPr="009B3102">
        <w:rPr>
          <w:rFonts w:cs="Times New Roman"/>
        </w:rPr>
        <w:t xml:space="preserve">Performances </w:t>
      </w:r>
      <w:proofErr w:type="spellStart"/>
      <w:r w:rsidRPr="009B3102">
        <w:rPr>
          <w:rFonts w:cs="Times New Roman"/>
        </w:rPr>
        <w:t>matérielles</w:t>
      </w:r>
      <w:bookmarkEnd w:id="276"/>
      <w:proofErr w:type="spellEnd"/>
    </w:p>
    <w:p w14:paraId="2D89E89A" w14:textId="77777777" w:rsidR="00A87D2C" w:rsidRPr="009B3102" w:rsidRDefault="00704BFB" w:rsidP="00952DFA">
      <w:pPr>
        <w:pStyle w:val="Titre3"/>
        <w:ind w:left="702" w:hanging="717"/>
        <w:rPr>
          <w:rFonts w:cs="Times New Roman"/>
        </w:rPr>
      </w:pPr>
      <w:bookmarkStart w:id="277" w:name="_Toc84684439"/>
      <w:r w:rsidRPr="009B3102">
        <w:rPr>
          <w:rFonts w:cs="Times New Roman"/>
        </w:rPr>
        <w:t xml:space="preserve">Stockage de </w:t>
      </w:r>
      <w:proofErr w:type="spellStart"/>
      <w:r w:rsidRPr="009B3102">
        <w:rPr>
          <w:rFonts w:cs="Times New Roman"/>
        </w:rPr>
        <w:t>données</w:t>
      </w:r>
      <w:bookmarkEnd w:id="277"/>
      <w:proofErr w:type="spellEnd"/>
    </w:p>
    <w:p w14:paraId="1EAD2275" w14:textId="77777777" w:rsidR="00A87D2C" w:rsidRPr="009B3102" w:rsidRDefault="00704BFB" w:rsidP="00952DFA">
      <w:pPr>
        <w:spacing w:after="300"/>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peut être facilement utilisé</w:t>
      </w:r>
      <w:r w:rsidR="00070939">
        <w:rPr>
          <w:lang w:val="fr-FR"/>
        </w:rPr>
        <w:t xml:space="preserve"> (</w:t>
      </w:r>
      <w:r w:rsidR="00070939">
        <w:rPr>
          <w:lang w:val="fr-FR"/>
        </w:rPr>
        <w:fldChar w:fldCharType="begin"/>
      </w:r>
      <w:r w:rsidR="00070939">
        <w:rPr>
          <w:lang w:val="fr-FR"/>
        </w:rPr>
        <w:instrText xml:space="preserve"> REF _Ref84685836 \h </w:instrText>
      </w:r>
      <w:r w:rsidR="00070939">
        <w:rPr>
          <w:lang w:val="fr-FR"/>
        </w:rPr>
      </w:r>
      <w:r w:rsidR="00070939">
        <w:rPr>
          <w:lang w:val="fr-FR"/>
        </w:rPr>
        <w:fldChar w:fldCharType="separate"/>
      </w:r>
      <w:r w:rsidR="00070939" w:rsidRPr="00F63879">
        <w:rPr>
          <w:lang w:val="fr-FR"/>
        </w:rPr>
        <w:t>Table</w:t>
      </w:r>
      <w:r w:rsidR="00070939">
        <w:rPr>
          <w:lang w:val="fr-FR"/>
        </w:rPr>
        <w:t>au</w:t>
      </w:r>
      <w:r w:rsidR="00070939" w:rsidRPr="00F63879">
        <w:rPr>
          <w:lang w:val="fr-FR"/>
        </w:rPr>
        <w:t xml:space="preserve"> </w:t>
      </w:r>
      <w:r w:rsidR="00070939">
        <w:rPr>
          <w:noProof/>
          <w:lang w:val="fr-FR"/>
        </w:rPr>
        <w:t>6</w:t>
      </w:r>
      <w:r w:rsidR="00070939">
        <w:rPr>
          <w:lang w:val="fr-FR"/>
        </w:rPr>
        <w:fldChar w:fldCharType="end"/>
      </w:r>
      <w:r w:rsidR="00070939">
        <w:rPr>
          <w:lang w:val="fr-FR"/>
        </w:rPr>
        <w:t>)</w:t>
      </w:r>
      <w:r w:rsidRPr="009B3102">
        <w:rPr>
          <w:lang w:val="fr-FR"/>
        </w:rPr>
        <w:t>.</w:t>
      </w:r>
    </w:p>
    <w:p w14:paraId="730F930E" w14:textId="77777777" w:rsidR="00A87D2C" w:rsidRPr="009B3102" w:rsidRDefault="00F63879" w:rsidP="00F63879">
      <w:pPr>
        <w:pStyle w:val="Lgende"/>
        <w:rPr>
          <w:lang w:val="fr-FR"/>
        </w:rPr>
      </w:pPr>
      <w:bookmarkStart w:id="278" w:name="_Ref84685836"/>
      <w:bookmarkStart w:id="279" w:name="_Toc84685162"/>
      <w:r w:rsidRPr="00F63879">
        <w:rPr>
          <w:lang w:val="fr-FR"/>
        </w:rPr>
        <w:t>Table</w:t>
      </w:r>
      <w:r w:rsidR="009D70AB">
        <w:rPr>
          <w:lang w:val="fr-FR"/>
        </w:rPr>
        <w:t>au</w:t>
      </w:r>
      <w:r w:rsidRPr="00F63879">
        <w:rPr>
          <w:lang w:val="fr-FR"/>
        </w:rPr>
        <w:t xml:space="preserve"> </w:t>
      </w:r>
      <w:r>
        <w:fldChar w:fldCharType="begin"/>
      </w:r>
      <w:r w:rsidRPr="00F63879">
        <w:rPr>
          <w:lang w:val="fr-FR"/>
        </w:rPr>
        <w:instrText xml:space="preserve"> SEQ Table \* ARABIC </w:instrText>
      </w:r>
      <w:r>
        <w:fldChar w:fldCharType="separate"/>
      </w:r>
      <w:r w:rsidR="00FA6619">
        <w:rPr>
          <w:noProof/>
          <w:lang w:val="fr-FR"/>
        </w:rPr>
        <w:t>6</w:t>
      </w:r>
      <w:r>
        <w:fldChar w:fldCharType="end"/>
      </w:r>
      <w:bookmarkEnd w:id="278"/>
      <w:r w:rsidRPr="00F63879">
        <w:rPr>
          <w:lang w:val="fr-FR"/>
        </w:rPr>
        <w:t xml:space="preserve">: Comparaison des performances du "data </w:t>
      </w:r>
      <w:proofErr w:type="spellStart"/>
      <w:r w:rsidRPr="00F63879">
        <w:rPr>
          <w:lang w:val="fr-FR"/>
        </w:rPr>
        <w:t>read</w:t>
      </w:r>
      <w:proofErr w:type="spellEnd"/>
      <w:r w:rsidRPr="00F63879">
        <w:rPr>
          <w:lang w:val="fr-FR"/>
        </w:rPr>
        <w:t xml:space="preserve">" entre un SDD M.2 </w:t>
      </w:r>
      <w:proofErr w:type="spellStart"/>
      <w:r w:rsidRPr="00F63879">
        <w:rPr>
          <w:lang w:val="fr-FR"/>
        </w:rPr>
        <w:t>NVMe</w:t>
      </w:r>
      <w:proofErr w:type="spellEnd"/>
      <w:r w:rsidRPr="00F63879">
        <w:rPr>
          <w:lang w:val="fr-FR"/>
        </w:rPr>
        <w:t xml:space="preserve"> et une </w:t>
      </w:r>
      <w:proofErr w:type="spellStart"/>
      <w:r w:rsidRPr="00F63879">
        <w:rPr>
          <w:lang w:val="fr-FR"/>
        </w:rPr>
        <w:t>microSD</w:t>
      </w:r>
      <w:bookmarkEnd w:id="279"/>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9B3102"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9B3102" w:rsidRDefault="00704BFB" w:rsidP="00952DFA">
            <w:pPr>
              <w:spacing w:line="259" w:lineRule="auto"/>
              <w:jc w:val="left"/>
            </w:pPr>
            <w:r w:rsidRPr="009B3102">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9B3102" w:rsidRDefault="00704BFB" w:rsidP="00952DFA">
            <w:pPr>
              <w:spacing w:line="259" w:lineRule="auto"/>
              <w:jc w:val="left"/>
            </w:pPr>
            <w:r w:rsidRPr="009B3102">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77777777" w:rsidR="00A87D2C" w:rsidRPr="009B3102" w:rsidRDefault="00704BFB" w:rsidP="00952DFA">
            <w:pPr>
              <w:spacing w:line="259" w:lineRule="auto"/>
              <w:jc w:val="left"/>
            </w:pPr>
            <w:r w:rsidRPr="009B3102">
              <w:t>sec</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9B3102" w:rsidRDefault="00704BFB" w:rsidP="00952DFA">
            <w:pPr>
              <w:spacing w:line="259" w:lineRule="auto"/>
            </w:pPr>
            <w:r w:rsidRPr="009B3102">
              <w:t>MB/sec</w:t>
            </w:r>
          </w:p>
        </w:tc>
      </w:tr>
      <w:tr w:rsidR="00A87D2C" w:rsidRPr="009B3102"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9B3102" w:rsidRDefault="00704BFB" w:rsidP="00952DFA">
            <w:pPr>
              <w:spacing w:line="259" w:lineRule="auto"/>
              <w:jc w:val="left"/>
            </w:pPr>
            <w:r w:rsidRPr="009B3102">
              <w:t xml:space="preserve">Samsung 970 EVO Plus 250GB M.2 </w:t>
            </w:r>
            <w:proofErr w:type="spellStart"/>
            <w:r w:rsidRPr="009B3102">
              <w:t>NVMe</w:t>
            </w:r>
            <w:proofErr w:type="spellEnd"/>
            <w:r w:rsidRPr="009B3102">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9B3102" w:rsidRDefault="00704BFB" w:rsidP="00952DFA">
            <w:pPr>
              <w:spacing w:line="259" w:lineRule="auto"/>
              <w:jc w:val="left"/>
            </w:pPr>
            <w:r w:rsidRPr="009B3102">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9B3102" w:rsidRDefault="00704BFB" w:rsidP="00952DFA">
            <w:pPr>
              <w:spacing w:line="259" w:lineRule="auto"/>
              <w:jc w:val="left"/>
            </w:pPr>
            <w:r w:rsidRPr="009B3102">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9B3102" w:rsidRDefault="00704BFB" w:rsidP="00952DFA">
            <w:pPr>
              <w:spacing w:line="259" w:lineRule="auto"/>
              <w:jc w:val="left"/>
            </w:pPr>
            <w:r w:rsidRPr="009B3102">
              <w:t>334.15</w:t>
            </w:r>
          </w:p>
        </w:tc>
      </w:tr>
      <w:tr w:rsidR="00A87D2C" w:rsidRPr="009B3102"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9B3102" w:rsidRDefault="00704BFB" w:rsidP="00952DFA">
            <w:pPr>
              <w:spacing w:line="259" w:lineRule="auto"/>
              <w:jc w:val="left"/>
            </w:pPr>
            <w:r w:rsidRPr="009B3102">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9B3102" w:rsidRDefault="00704BFB" w:rsidP="00952DFA">
            <w:pPr>
              <w:spacing w:line="259" w:lineRule="auto"/>
              <w:jc w:val="left"/>
            </w:pPr>
            <w:r w:rsidRPr="009B3102">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9B3102" w:rsidRDefault="00704BFB" w:rsidP="00952DFA">
            <w:pPr>
              <w:spacing w:line="259" w:lineRule="auto"/>
              <w:jc w:val="left"/>
            </w:pPr>
            <w:r w:rsidRPr="009B3102">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9B3102" w:rsidRDefault="00704BFB" w:rsidP="00952DFA">
            <w:pPr>
              <w:spacing w:line="259" w:lineRule="auto"/>
              <w:jc w:val="left"/>
            </w:pPr>
            <w:r w:rsidRPr="009B3102">
              <w:t>40.22</w:t>
            </w:r>
          </w:p>
        </w:tc>
      </w:tr>
      <w:tr w:rsidR="00A87D2C" w:rsidRPr="009B3102"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9B3102" w:rsidRDefault="00704BFB" w:rsidP="00952DFA">
            <w:pPr>
              <w:spacing w:line="259" w:lineRule="auto"/>
              <w:jc w:val="left"/>
            </w:pPr>
            <w:r w:rsidRPr="009B3102">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9B3102" w:rsidRDefault="00704BFB" w:rsidP="00952DFA">
            <w:pPr>
              <w:spacing w:line="259" w:lineRule="auto"/>
              <w:jc w:val="left"/>
            </w:pPr>
            <w:r w:rsidRPr="009B3102">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9B3102" w:rsidRDefault="00704BFB" w:rsidP="00952DFA">
            <w:pPr>
              <w:spacing w:line="259" w:lineRule="auto"/>
              <w:jc w:val="left"/>
            </w:pPr>
            <w:r w:rsidRPr="009B3102">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9B3102" w:rsidRDefault="00704BFB" w:rsidP="00952DFA">
            <w:pPr>
              <w:spacing w:line="259" w:lineRule="auto"/>
              <w:jc w:val="left"/>
            </w:pPr>
            <w:r w:rsidRPr="009B3102">
              <w:t>84.71</w:t>
            </w:r>
          </w:p>
        </w:tc>
      </w:tr>
      <w:tr w:rsidR="00A87D2C" w:rsidRPr="009B3102"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9B3102" w:rsidRDefault="00704BFB" w:rsidP="00952DFA">
            <w:pPr>
              <w:spacing w:line="259" w:lineRule="auto"/>
              <w:jc w:val="left"/>
            </w:pPr>
            <w:r w:rsidRPr="009B3102">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9B3102" w:rsidRDefault="00704BFB" w:rsidP="00952DFA">
            <w:pPr>
              <w:spacing w:line="259" w:lineRule="auto"/>
              <w:jc w:val="left"/>
            </w:pPr>
            <w:r w:rsidRPr="009B3102">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9B3102" w:rsidRDefault="00704BFB" w:rsidP="00952DFA">
            <w:pPr>
              <w:spacing w:line="259" w:lineRule="auto"/>
              <w:jc w:val="left"/>
            </w:pPr>
            <w:r w:rsidRPr="009B3102">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9B3102" w:rsidRDefault="00704BFB" w:rsidP="00952DFA">
            <w:pPr>
              <w:spacing w:line="259" w:lineRule="auto"/>
              <w:jc w:val="left"/>
            </w:pPr>
            <w:r w:rsidRPr="009B3102">
              <w:t>30.54</w:t>
            </w:r>
          </w:p>
        </w:tc>
      </w:tr>
    </w:tbl>
    <w:p w14:paraId="7B2628BB" w14:textId="77777777" w:rsidR="004134B2" w:rsidRDefault="004134B2" w:rsidP="004134B2">
      <w:pPr>
        <w:pStyle w:val="Titre3"/>
        <w:numPr>
          <w:ilvl w:val="0"/>
          <w:numId w:val="0"/>
        </w:numPr>
        <w:ind w:left="10" w:hanging="10"/>
        <w:rPr>
          <w:rFonts w:cs="Times New Roman"/>
        </w:rPr>
      </w:pPr>
    </w:p>
    <w:p w14:paraId="01F58094" w14:textId="77777777" w:rsidR="00A87D2C" w:rsidRPr="009B3102" w:rsidRDefault="00704BFB" w:rsidP="00952DFA">
      <w:pPr>
        <w:pStyle w:val="Titre3"/>
        <w:ind w:left="702" w:hanging="717"/>
        <w:rPr>
          <w:rFonts w:cs="Times New Roman"/>
        </w:rPr>
      </w:pPr>
      <w:bookmarkStart w:id="280" w:name="_Toc84684440"/>
      <w:r w:rsidRPr="009B3102">
        <w:rPr>
          <w:rFonts w:cs="Times New Roman"/>
        </w:rPr>
        <w:t xml:space="preserve">Performances </w:t>
      </w:r>
      <w:proofErr w:type="spellStart"/>
      <w:r w:rsidRPr="009B3102">
        <w:rPr>
          <w:rFonts w:cs="Times New Roman"/>
        </w:rPr>
        <w:t>système</w:t>
      </w:r>
      <w:bookmarkEnd w:id="280"/>
      <w:proofErr w:type="spellEnd"/>
    </w:p>
    <w:p w14:paraId="42525DF2" w14:textId="77777777" w:rsidR="00A87D2C" w:rsidRPr="009B3102" w:rsidRDefault="00704BFB" w:rsidP="00952DFA">
      <w:pPr>
        <w:ind w:left="-3"/>
        <w:rPr>
          <w:lang w:val="fr-FR"/>
        </w:rPr>
      </w:pPr>
      <w:r w:rsidRPr="009B3102">
        <w:rPr>
          <w:lang w:val="fr-FR"/>
        </w:rPr>
        <w:t>Les diagrammes suivants présentent l’état du nano-ordinateur avant la segmentation, pendant et après. Les indicateurs qui sont observés sont ceux de la mémoire, la fréquence, le I/O, la consommation, la tempér</w:t>
      </w:r>
      <w:r w:rsidR="00F63879">
        <w:rPr>
          <w:lang w:val="fr-FR"/>
        </w:rPr>
        <w:t>ature. Afin de montrer l’impact</w:t>
      </w:r>
      <w:r w:rsidRPr="009B3102">
        <w:rPr>
          <w:lang w:val="fr-FR"/>
        </w:rPr>
        <w:t xml:space="preserve"> potentiel de l’application </w:t>
      </w:r>
      <w:proofErr w:type="spellStart"/>
      <w:r w:rsidRPr="009B3102">
        <w:rPr>
          <w:lang w:val="fr-FR"/>
        </w:rPr>
        <w:t>Chromium</w:t>
      </w:r>
      <w:proofErr w:type="spellEnd"/>
      <w:r w:rsidRPr="009B3102">
        <w:rPr>
          <w:lang w:val="fr-FR"/>
        </w:rPr>
        <w:t>, elle est démarrée entre deux segmentations, et pendant la segmentation.</w:t>
      </w:r>
    </w:p>
    <w:p w14:paraId="6CEADEE3" w14:textId="77777777" w:rsidR="00A87D2C" w:rsidRPr="009B3102" w:rsidRDefault="00704BFB" w:rsidP="00952DFA">
      <w:pPr>
        <w:ind w:left="-3"/>
        <w:rPr>
          <w:lang w:val="fr-FR"/>
        </w:rPr>
      </w:pPr>
      <w:r w:rsidRPr="009B3102">
        <w:rPr>
          <w:lang w:val="fr-FR"/>
        </w:rPr>
        <w:t xml:space="preserve">La carte </w:t>
      </w:r>
      <w:proofErr w:type="spellStart"/>
      <w:r w:rsidRPr="009B3102">
        <w:rPr>
          <w:lang w:val="fr-FR"/>
        </w:rPr>
        <w:t>microSD</w:t>
      </w:r>
      <w:proofErr w:type="spellEnd"/>
      <w:r w:rsidRPr="009B3102">
        <w:rPr>
          <w:lang w:val="fr-FR"/>
        </w:rPr>
        <w:t xml:space="preserve"> "Scan Disk Ultra 32Gb class 10 HC I" a été utilisée pour les tests de performance système. La carte </w:t>
      </w:r>
      <w:proofErr w:type="spellStart"/>
      <w:r w:rsidRPr="009B3102">
        <w:rPr>
          <w:lang w:val="fr-FR"/>
        </w:rPr>
        <w:t>microSD</w:t>
      </w:r>
      <w:proofErr w:type="spellEnd"/>
      <w:r w:rsidRPr="009B3102">
        <w:rPr>
          <w:lang w:val="fr-FR"/>
        </w:rPr>
        <w:t xml:space="preserve"> "Samsung EVO 64Gb Plus class 10 HC I" n’était malheureusement plus fonctionnelle au moment des tests, celle-ci ayant été réservée pour tenter d’adapter l’architecture aux images terrain locales.</w:t>
      </w:r>
    </w:p>
    <w:p w14:paraId="0975905F" w14:textId="77777777" w:rsidR="00A87D2C" w:rsidRPr="009B3102" w:rsidRDefault="00704BFB" w:rsidP="00952DFA">
      <w:pPr>
        <w:spacing w:after="111"/>
        <w:ind w:left="-3"/>
        <w:rPr>
          <w:lang w:val="fr-FR"/>
        </w:rPr>
      </w:pPr>
      <w:r w:rsidRPr="009B3102">
        <w:rPr>
          <w:lang w:val="fr-FR"/>
        </w:rPr>
        <w:lastRenderedPageBreak/>
        <w:t>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p>
    <w:p w14:paraId="7E30412F" w14:textId="77777777" w:rsidR="00A87D2C" w:rsidRPr="00F63879" w:rsidRDefault="00704BFB" w:rsidP="00F63879">
      <w:pPr>
        <w:numPr>
          <w:ilvl w:val="0"/>
          <w:numId w:val="4"/>
        </w:numPr>
        <w:ind w:hanging="416"/>
        <w:rPr>
          <w:lang w:val="fr-FR"/>
        </w:rPr>
      </w:pPr>
      <w:r w:rsidRPr="009B3102">
        <w:rPr>
          <w:lang w:val="fr-FR"/>
        </w:rPr>
        <w:t>La première période est celle entre la 1re seconde et la 200e seconde, et qui permet d’observer l’état du système au démarrage du nano-ordinateur sans opération mise à part celle</w:t>
      </w:r>
      <w:r w:rsidR="00F63879">
        <w:rPr>
          <w:lang w:val="fr-FR"/>
        </w:rPr>
        <w:t xml:space="preserve"> </w:t>
      </w:r>
      <w:r w:rsidRPr="00F63879">
        <w:rPr>
          <w:lang w:val="fr-FR"/>
        </w:rPr>
        <w:t>de la collecte des statistiques.</w:t>
      </w:r>
    </w:p>
    <w:p w14:paraId="1C419C84" w14:textId="77777777" w:rsidR="00A87D2C" w:rsidRPr="009B3102" w:rsidRDefault="00704BFB" w:rsidP="00952DFA">
      <w:pPr>
        <w:numPr>
          <w:ilvl w:val="0"/>
          <w:numId w:val="4"/>
        </w:numPr>
        <w:spacing w:after="111"/>
        <w:ind w:hanging="416"/>
        <w:rPr>
          <w:lang w:val="fr-FR"/>
        </w:rPr>
      </w:pPr>
      <w:r w:rsidRPr="009B3102">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9B3102" w:rsidRDefault="00704BFB" w:rsidP="00952DFA">
      <w:pPr>
        <w:numPr>
          <w:ilvl w:val="0"/>
          <w:numId w:val="4"/>
        </w:numPr>
        <w:spacing w:after="110"/>
        <w:ind w:hanging="416"/>
        <w:rPr>
          <w:lang w:val="fr-FR"/>
        </w:rPr>
      </w:pPr>
      <w:r w:rsidRPr="009B3102">
        <w:rPr>
          <w:lang w:val="fr-FR"/>
        </w:rPr>
        <w:t xml:space="preserve">La troisième période est celle entre la 400e seconde et le premier démarrage de </w:t>
      </w:r>
      <w:proofErr w:type="spellStart"/>
      <w:r w:rsidRPr="009B3102">
        <w:rPr>
          <w:lang w:val="fr-FR"/>
        </w:rPr>
        <w:t>Chromium</w:t>
      </w:r>
      <w:proofErr w:type="spellEnd"/>
      <w:r w:rsidRPr="009B3102">
        <w:rPr>
          <w:lang w:val="fr-FR"/>
        </w:rPr>
        <w:t>. Elle permet d’observer la réaction du système après l’arrêt de la segmentation.</w:t>
      </w:r>
    </w:p>
    <w:p w14:paraId="4D6DE687" w14:textId="77777777" w:rsidR="00A87D2C" w:rsidRPr="009B3102" w:rsidRDefault="00704BFB" w:rsidP="00952DFA">
      <w:pPr>
        <w:numPr>
          <w:ilvl w:val="0"/>
          <w:numId w:val="4"/>
        </w:numPr>
        <w:spacing w:after="111"/>
        <w:ind w:hanging="416"/>
        <w:rPr>
          <w:lang w:val="fr-FR"/>
        </w:rPr>
      </w:pPr>
      <w:r w:rsidRPr="009B3102">
        <w:rPr>
          <w:lang w:val="fr-FR"/>
        </w:rPr>
        <w:t xml:space="preserve">La quatrième période est celle entre le premier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qui est suspecté de ralentir le système, lorsqu’actif (observations faites durant l’essai).</w:t>
      </w:r>
    </w:p>
    <w:p w14:paraId="0C31A0F0" w14:textId="77777777" w:rsidR="00A87D2C" w:rsidRPr="009B3102" w:rsidRDefault="00704BFB" w:rsidP="00952DFA">
      <w:pPr>
        <w:numPr>
          <w:ilvl w:val="0"/>
          <w:numId w:val="4"/>
        </w:numPr>
        <w:spacing w:after="111"/>
        <w:ind w:hanging="416"/>
        <w:rPr>
          <w:lang w:val="fr-FR"/>
        </w:rPr>
      </w:pPr>
      <w:r w:rsidRPr="009B3102">
        <w:rPr>
          <w:lang w:val="fr-FR"/>
        </w:rPr>
        <w:t xml:space="preserve">La cinquième période est celle entre l’arrêt de </w:t>
      </w:r>
      <w:proofErr w:type="spellStart"/>
      <w:r w:rsidRPr="009B3102">
        <w:rPr>
          <w:lang w:val="fr-FR"/>
        </w:rPr>
        <w:t>Chromium</w:t>
      </w:r>
      <w:proofErr w:type="spellEnd"/>
      <w:r w:rsidRPr="009B3102">
        <w:rPr>
          <w:lang w:val="fr-FR"/>
        </w:rPr>
        <w:t xml:space="preserve"> et le démarrage de la seconde segmentation avec la caméra. Cette période permet d’observer la réaction du système après l’arrêt de </w:t>
      </w:r>
      <w:proofErr w:type="spellStart"/>
      <w:r w:rsidRPr="009B3102">
        <w:rPr>
          <w:lang w:val="fr-FR"/>
        </w:rPr>
        <w:t>Chromium</w:t>
      </w:r>
      <w:proofErr w:type="spellEnd"/>
      <w:r w:rsidRPr="009B3102">
        <w:rPr>
          <w:lang w:val="fr-FR"/>
        </w:rPr>
        <w:t>.</w:t>
      </w:r>
    </w:p>
    <w:p w14:paraId="66F7CD22" w14:textId="77777777" w:rsidR="00A87D2C" w:rsidRPr="009B3102" w:rsidRDefault="00704BFB" w:rsidP="00952DFA">
      <w:pPr>
        <w:numPr>
          <w:ilvl w:val="0"/>
          <w:numId w:val="4"/>
        </w:numPr>
        <w:spacing w:after="111"/>
        <w:ind w:hanging="416"/>
        <w:rPr>
          <w:lang w:val="fr-FR"/>
        </w:rPr>
      </w:pPr>
      <w:r w:rsidRPr="009B3102">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9B3102" w:rsidRDefault="00704BFB" w:rsidP="00952DFA">
      <w:pPr>
        <w:numPr>
          <w:ilvl w:val="0"/>
          <w:numId w:val="4"/>
        </w:numPr>
        <w:spacing w:after="111"/>
        <w:ind w:hanging="416"/>
        <w:rPr>
          <w:lang w:val="fr-FR"/>
        </w:rPr>
      </w:pPr>
      <w:r w:rsidRPr="009B3102">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9B3102" w:rsidRDefault="00704BFB" w:rsidP="00952DFA">
      <w:pPr>
        <w:numPr>
          <w:ilvl w:val="0"/>
          <w:numId w:val="4"/>
        </w:numPr>
        <w:spacing w:after="111"/>
        <w:ind w:hanging="416"/>
        <w:rPr>
          <w:lang w:val="fr-FR"/>
        </w:rPr>
      </w:pPr>
      <w:r w:rsidRPr="009B3102">
        <w:rPr>
          <w:lang w:val="fr-FR"/>
        </w:rPr>
        <w:t xml:space="preserve">La huitième période est celle entre le démarrage de la troisième segmentation et le démarrage de </w:t>
      </w:r>
      <w:proofErr w:type="spellStart"/>
      <w:r w:rsidRPr="009B3102">
        <w:rPr>
          <w:lang w:val="fr-FR"/>
        </w:rPr>
        <w:t>Chromium</w:t>
      </w:r>
      <w:proofErr w:type="spellEnd"/>
      <w:r w:rsidRPr="009B3102">
        <w:rPr>
          <w:lang w:val="fr-FR"/>
        </w:rPr>
        <w:t xml:space="preserve"> la seconde fois. Cette période permet d’observer la réaction du système pendant le démarrage de la segmentation la troisième fois.</w:t>
      </w:r>
    </w:p>
    <w:p w14:paraId="5E4D579C" w14:textId="77777777" w:rsidR="00A87D2C" w:rsidRPr="009B3102" w:rsidRDefault="00704BFB" w:rsidP="00952DFA">
      <w:pPr>
        <w:numPr>
          <w:ilvl w:val="0"/>
          <w:numId w:val="4"/>
        </w:numPr>
        <w:spacing w:after="111"/>
        <w:ind w:hanging="416"/>
        <w:rPr>
          <w:lang w:val="fr-FR"/>
        </w:rPr>
      </w:pPr>
      <w:r w:rsidRPr="009B3102">
        <w:rPr>
          <w:lang w:val="fr-FR"/>
        </w:rPr>
        <w:lastRenderedPageBreak/>
        <w:t xml:space="preserve">La neuvième période est celle entre le deuxième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xml:space="preserve"> pendant l’inférence.</w:t>
      </w:r>
    </w:p>
    <w:p w14:paraId="5826ECAA" w14:textId="77777777" w:rsidR="00A87D2C" w:rsidRPr="009B3102" w:rsidRDefault="00704BFB" w:rsidP="00952DFA">
      <w:pPr>
        <w:numPr>
          <w:ilvl w:val="0"/>
          <w:numId w:val="4"/>
        </w:numPr>
        <w:spacing w:after="111"/>
        <w:ind w:hanging="416"/>
        <w:rPr>
          <w:lang w:val="fr-FR"/>
        </w:rPr>
      </w:pPr>
      <w:r w:rsidRPr="009B3102">
        <w:rPr>
          <w:lang w:val="fr-FR"/>
        </w:rPr>
        <w:t xml:space="preserve">La dixième période est celle entre l’arrêt </w:t>
      </w:r>
      <w:proofErr w:type="spellStart"/>
      <w:r w:rsidRPr="009B3102">
        <w:rPr>
          <w:lang w:val="fr-FR"/>
        </w:rPr>
        <w:t>Chromium</w:t>
      </w:r>
      <w:proofErr w:type="spellEnd"/>
      <w:r w:rsidRPr="009B3102">
        <w:rPr>
          <w:lang w:val="fr-FR"/>
        </w:rPr>
        <w:t xml:space="preserve"> la seconde fois et l’arrêt de la troisième segmentation. Cette période permet d’observer la réaction du système après l’arrêt de </w:t>
      </w:r>
      <w:proofErr w:type="spellStart"/>
      <w:r w:rsidRPr="009B3102">
        <w:rPr>
          <w:lang w:val="fr-FR"/>
        </w:rPr>
        <w:t>Chromium</w:t>
      </w:r>
      <w:proofErr w:type="spellEnd"/>
      <w:r w:rsidRPr="009B3102">
        <w:rPr>
          <w:lang w:val="fr-FR"/>
        </w:rPr>
        <w:t xml:space="preserve"> pendant l’inférence.</w:t>
      </w:r>
    </w:p>
    <w:p w14:paraId="68520C4C" w14:textId="77777777" w:rsidR="00A87D2C" w:rsidRPr="009B3102" w:rsidRDefault="00704BFB" w:rsidP="00952DFA">
      <w:pPr>
        <w:numPr>
          <w:ilvl w:val="0"/>
          <w:numId w:val="4"/>
        </w:numPr>
        <w:ind w:hanging="416"/>
        <w:rPr>
          <w:lang w:val="fr-FR"/>
        </w:rPr>
      </w:pPr>
      <w:r w:rsidRPr="009B3102">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Default="00C767D1" w:rsidP="00474593">
      <w:pPr>
        <w:pStyle w:val="Lgende"/>
        <w:rPr>
          <w:lang w:val="fr-FR"/>
        </w:rPr>
        <w:sectPr w:rsidR="00C767D1" w:rsidSect="00952DFA">
          <w:footerReference w:type="even" r:id="rId44"/>
          <w:footerReference w:type="default" r:id="rId45"/>
          <w:footerReference w:type="first" r:id="rId46"/>
          <w:pgSz w:w="12240" w:h="15840"/>
          <w:pgMar w:top="360" w:right="1440" w:bottom="1388" w:left="1440" w:header="720" w:footer="791" w:gutter="0"/>
          <w:pgNumType w:start="1"/>
          <w:cols w:space="720"/>
        </w:sectPr>
      </w:pPr>
    </w:p>
    <w:p w14:paraId="7FD38DCF" w14:textId="77777777" w:rsidR="00A87D2C" w:rsidRDefault="00704BFB" w:rsidP="004134B2">
      <w:pPr>
        <w:pStyle w:val="Lgende"/>
        <w:ind w:left="-630"/>
        <w:rPr>
          <w:lang w:val="fr-FR"/>
        </w:rPr>
      </w:pPr>
      <w:commentRangeStart w:id="281"/>
      <w:r w:rsidRPr="009B3102">
        <w:rPr>
          <w:noProof/>
        </w:rPr>
        <w:lastRenderedPageBreak/>
        <w:drawing>
          <wp:inline distT="0" distB="0" distL="0" distR="0" wp14:anchorId="04FEFBE9" wp14:editId="4512C1A8">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47"/>
                    <a:stretch>
                      <a:fillRect/>
                    </a:stretch>
                  </pic:blipFill>
                  <pic:spPr>
                    <a:xfrm>
                      <a:off x="0" y="0"/>
                      <a:ext cx="9258300" cy="2034540"/>
                    </a:xfrm>
                    <a:prstGeom prst="rect">
                      <a:avLst/>
                    </a:prstGeom>
                  </pic:spPr>
                </pic:pic>
              </a:graphicData>
            </a:graphic>
          </wp:inline>
        </w:drawing>
      </w:r>
      <w:commentRangeEnd w:id="281"/>
      <w:r w:rsidR="003F3FB6">
        <w:rPr>
          <w:rStyle w:val="Marquedecommentaire"/>
          <w:i w:val="0"/>
          <w:iCs w:val="0"/>
          <w:color w:val="000000"/>
        </w:rPr>
        <w:commentReference w:id="281"/>
      </w:r>
    </w:p>
    <w:p w14:paraId="71F448AA" w14:textId="77777777" w:rsidR="007104DD" w:rsidRPr="007104DD" w:rsidRDefault="007104DD" w:rsidP="007104DD">
      <w:pPr>
        <w:pStyle w:val="Lgende"/>
        <w:rPr>
          <w:lang w:val="fr-FR"/>
        </w:rPr>
      </w:pPr>
      <w:bookmarkStart w:id="282" w:name="_Toc84684508"/>
      <w:r w:rsidRPr="002F7F20">
        <w:rPr>
          <w:lang w:val="fr-FR"/>
        </w:rPr>
        <w:t xml:space="preserve">Figure </w:t>
      </w:r>
      <w:r>
        <w:fldChar w:fldCharType="begin"/>
      </w:r>
      <w:r w:rsidRPr="002F7F20">
        <w:rPr>
          <w:lang w:val="fr-FR"/>
        </w:rPr>
        <w:instrText xml:space="preserve"> SEQ Figure \* ARABIC </w:instrText>
      </w:r>
      <w:r>
        <w:fldChar w:fldCharType="separate"/>
      </w:r>
      <w:r w:rsidR="001D1F25">
        <w:rPr>
          <w:noProof/>
          <w:lang w:val="fr-FR"/>
        </w:rPr>
        <w:t>18</w:t>
      </w:r>
      <w:r>
        <w:fldChar w:fldCharType="end"/>
      </w:r>
      <w:r w:rsidRPr="002F7F20">
        <w:rPr>
          <w:lang w:val="fr-FR"/>
        </w:rPr>
        <w:t>: Les périodes du diagramme des performances système</w:t>
      </w:r>
      <w:bookmarkEnd w:id="282"/>
    </w:p>
    <w:p w14:paraId="4394955F" w14:textId="77777777" w:rsidR="00C767D1" w:rsidRPr="00C767D1" w:rsidRDefault="00C767D1" w:rsidP="00C767D1">
      <w:pPr>
        <w:keepNext/>
        <w:spacing w:after="0" w:line="259" w:lineRule="auto"/>
        <w:jc w:val="left"/>
        <w:rPr>
          <w:lang w:val="fr-FR"/>
        </w:rPr>
        <w:sectPr w:rsidR="00C767D1" w:rsidRPr="00C767D1" w:rsidSect="004134B2">
          <w:pgSz w:w="15840" w:h="12240" w:orient="landscape"/>
          <w:pgMar w:top="1440" w:right="360" w:bottom="1440" w:left="1382" w:header="720" w:footer="792" w:gutter="0"/>
          <w:cols w:space="720"/>
        </w:sectPr>
      </w:pPr>
    </w:p>
    <w:commentRangeStart w:id="283"/>
    <w:p w14:paraId="363341D7" w14:textId="77777777" w:rsidR="00C767D1" w:rsidRDefault="00C767D1" w:rsidP="004134B2">
      <w:pPr>
        <w:keepNext/>
        <w:spacing w:after="0" w:line="259" w:lineRule="auto"/>
        <w:ind w:left="-810"/>
        <w:jc w:val="left"/>
      </w:pPr>
      <w:r w:rsidRPr="009B3102">
        <w:rPr>
          <w:noProof/>
          <w:sz w:val="22"/>
        </w:rPr>
        <w:lastRenderedPageBreak/>
        <mc:AlternateContent>
          <mc:Choice Requires="wpg">
            <w:drawing>
              <wp:inline distT="0" distB="0" distL="0" distR="0" wp14:anchorId="7B9C23B8" wp14:editId="301333F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48"/>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49"/>
                          <a:stretch>
                            <a:fillRect/>
                          </a:stretch>
                        </pic:blipFill>
                        <pic:spPr>
                          <a:xfrm rot="16200001">
                            <a:off x="-1060309" y="3566160"/>
                            <a:ext cx="8915400" cy="1783080"/>
                          </a:xfrm>
                          <a:prstGeom prst="rect">
                            <a:avLst/>
                          </a:prstGeom>
                        </pic:spPr>
                      </pic:pic>
                    </wpg:wgp>
                  </a:graphicData>
                </a:graphic>
              </wp:inline>
            </w:drawing>
          </mc:Choice>
          <mc:Fallback>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50"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51" o:title=""/>
                </v:shape>
                <w10:anchorlock/>
              </v:group>
            </w:pict>
          </mc:Fallback>
        </mc:AlternateContent>
      </w:r>
      <w:commentRangeEnd w:id="283"/>
      <w:r w:rsidR="003F3FB6">
        <w:rPr>
          <w:rStyle w:val="Marquedecommentaire"/>
        </w:rPr>
        <w:commentReference w:id="283"/>
      </w:r>
    </w:p>
    <w:p w14:paraId="6771B742" w14:textId="77777777" w:rsidR="00A87D2C" w:rsidRPr="00C767D1" w:rsidRDefault="00C767D1" w:rsidP="00C767D1">
      <w:pPr>
        <w:pStyle w:val="Lgende"/>
        <w:jc w:val="left"/>
        <w:rPr>
          <w:lang w:val="fr-FR"/>
        </w:rPr>
      </w:pPr>
      <w:bookmarkStart w:id="284" w:name="_Toc84684509"/>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19</w:t>
      </w:r>
      <w:r>
        <w:fldChar w:fldCharType="end"/>
      </w:r>
      <w:r w:rsidRPr="00C767D1">
        <w:rPr>
          <w:lang w:val="fr-FR"/>
        </w:rPr>
        <w:t xml:space="preserve">: Diagramme des </w:t>
      </w:r>
      <w:r w:rsidR="00D02044">
        <w:rPr>
          <w:lang w:val="fr-FR"/>
        </w:rPr>
        <w:t>performances système</w:t>
      </w:r>
      <w:r w:rsidRPr="00C767D1">
        <w:rPr>
          <w:lang w:val="fr-FR"/>
        </w:rPr>
        <w:t>: la fréquence</w:t>
      </w:r>
      <w:r>
        <w:rPr>
          <w:lang w:val="fr-FR"/>
        </w:rPr>
        <w:t xml:space="preserve"> (haut) et la mémoire (bas)</w:t>
      </w:r>
      <w:bookmarkEnd w:id="284"/>
    </w:p>
    <w:commentRangeStart w:id="285"/>
    <w:p w14:paraId="10905D3C" w14:textId="77777777" w:rsidR="00A87D2C" w:rsidRPr="00D02044" w:rsidRDefault="00704BFB" w:rsidP="00D21AC4">
      <w:pPr>
        <w:spacing w:after="0" w:line="259" w:lineRule="auto"/>
        <w:ind w:left="-630"/>
        <w:jc w:val="left"/>
        <w:rPr>
          <w:lang w:val="fr-FR"/>
        </w:rPr>
      </w:pPr>
      <w:r w:rsidRPr="009B3102">
        <w:rPr>
          <w:noProof/>
          <w:sz w:val="22"/>
        </w:rPr>
        <w:lastRenderedPageBreak/>
        <mc:AlternateContent>
          <mc:Choice Requires="wpg">
            <w:drawing>
              <wp:inline distT="0" distB="0" distL="0" distR="0" wp14:anchorId="6BBC862E" wp14:editId="3A74868D">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52"/>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53"/>
                          <a:stretch>
                            <a:fillRect/>
                          </a:stretch>
                        </pic:blipFill>
                        <pic:spPr>
                          <a:xfrm rot="-5399999">
                            <a:off x="-1060309" y="3566160"/>
                            <a:ext cx="8915400" cy="1783080"/>
                          </a:xfrm>
                          <a:prstGeom prst="rect">
                            <a:avLst/>
                          </a:prstGeom>
                        </pic:spPr>
                      </pic:pic>
                    </wpg:wgp>
                  </a:graphicData>
                </a:graphic>
              </wp:inline>
            </w:drawing>
          </mc:Choice>
          <mc:Fallback>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54"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55" o:title=""/>
                </v:shape>
                <w10:anchorlock/>
              </v:group>
            </w:pict>
          </mc:Fallback>
        </mc:AlternateContent>
      </w:r>
      <w:commentRangeEnd w:id="285"/>
      <w:r w:rsidR="003F3FB6">
        <w:rPr>
          <w:rStyle w:val="Marquedecommentaire"/>
        </w:rPr>
        <w:commentReference w:id="285"/>
      </w:r>
      <w:r w:rsidR="0028289D" w:rsidRPr="00D02044">
        <w:rPr>
          <w:lang w:val="fr-FR"/>
        </w:rPr>
        <w:t>-</w:t>
      </w:r>
    </w:p>
    <w:p w14:paraId="0D557CC0" w14:textId="77777777" w:rsidR="00D21AC4" w:rsidRDefault="00C767D1" w:rsidP="00C767D1">
      <w:pPr>
        <w:pStyle w:val="Lgende"/>
        <w:rPr>
          <w:lang w:val="fr-FR"/>
        </w:rPr>
      </w:pPr>
      <w:bookmarkStart w:id="286" w:name="_Toc84684510"/>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20</w:t>
      </w:r>
      <w:r>
        <w:fldChar w:fldCharType="end"/>
      </w:r>
      <w:r w:rsidRPr="00C767D1">
        <w:rPr>
          <w:lang w:val="fr-FR"/>
        </w:rPr>
        <w:t>: Dia</w:t>
      </w:r>
      <w:r w:rsidR="00F77CC9">
        <w:rPr>
          <w:lang w:val="fr-FR"/>
        </w:rPr>
        <w:t>gramme des performances système</w:t>
      </w:r>
      <w:r w:rsidRPr="00C767D1">
        <w:rPr>
          <w:lang w:val="fr-FR"/>
        </w:rPr>
        <w:t xml:space="preserve">: le I/O total en % de la segmentation (haut) et le I/O en </w:t>
      </w:r>
      <w:proofErr w:type="spellStart"/>
      <w:r w:rsidRPr="00C767D1">
        <w:rPr>
          <w:lang w:val="fr-FR"/>
        </w:rPr>
        <w:t>KBytes</w:t>
      </w:r>
      <w:proofErr w:type="spellEnd"/>
      <w:r w:rsidRPr="00C767D1">
        <w:rPr>
          <w:lang w:val="fr-FR"/>
        </w:rPr>
        <w:t xml:space="preserve"> de la segmentation (bas)</w:t>
      </w:r>
      <w:bookmarkEnd w:id="286"/>
    </w:p>
    <w:p w14:paraId="239F7CD6" w14:textId="77777777" w:rsidR="00D21AC4" w:rsidRDefault="00D21AC4">
      <w:pPr>
        <w:rPr>
          <w:color w:val="44546A" w:themeColor="text2"/>
          <w:sz w:val="18"/>
          <w:szCs w:val="18"/>
          <w:lang w:val="fr-FR"/>
        </w:rPr>
      </w:pPr>
      <w:r>
        <w:rPr>
          <w:color w:val="44546A" w:themeColor="text2"/>
          <w:sz w:val="18"/>
          <w:szCs w:val="18"/>
          <w:lang w:val="fr-FR"/>
        </w:rPr>
        <w:br w:type="page"/>
      </w:r>
    </w:p>
    <w:p w14:paraId="3884E23A" w14:textId="77777777" w:rsidR="001D1F25" w:rsidRDefault="001D1F25" w:rsidP="001D1F25">
      <w:pPr>
        <w:pStyle w:val="Lgende"/>
        <w:rPr>
          <w:lang w:val="fr-FR"/>
        </w:rPr>
      </w:pPr>
      <w:r>
        <w:rPr>
          <w:noProof/>
        </w:rPr>
        <w:lastRenderedPageBreak/>
        <w:drawing>
          <wp:anchor distT="0" distB="0" distL="114300" distR="114300" simplePos="0" relativeHeight="251665408" behindDoc="0" locked="0" layoutInCell="1" allowOverlap="1" wp14:anchorId="235AA22C" wp14:editId="670C2861">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56"/>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14:paraId="5CE7A5A8" w14:textId="77777777" w:rsidR="001D1F25" w:rsidRDefault="001D1F25" w:rsidP="001D1F25">
      <w:pPr>
        <w:pStyle w:val="Lgende"/>
        <w:rPr>
          <w:lang w:val="fr-FR"/>
        </w:rPr>
      </w:pPr>
    </w:p>
    <w:p w14:paraId="3DCB0F06" w14:textId="77777777" w:rsidR="001D1F25" w:rsidRDefault="001D1F25" w:rsidP="001D1F25">
      <w:pPr>
        <w:pStyle w:val="Lgende"/>
        <w:rPr>
          <w:lang w:val="fr-FR"/>
        </w:rPr>
      </w:pPr>
    </w:p>
    <w:p w14:paraId="320C2FB9" w14:textId="77777777" w:rsidR="001D1F25" w:rsidRDefault="001D1F25" w:rsidP="001D1F25">
      <w:pPr>
        <w:pStyle w:val="Lgende"/>
        <w:rPr>
          <w:lang w:val="fr-FR"/>
        </w:rPr>
      </w:pPr>
    </w:p>
    <w:p w14:paraId="188F9E2E" w14:textId="77777777" w:rsidR="001D1F25" w:rsidRDefault="001D1F25" w:rsidP="001D1F25">
      <w:pPr>
        <w:pStyle w:val="Lgende"/>
        <w:rPr>
          <w:lang w:val="fr-FR"/>
        </w:rPr>
      </w:pPr>
    </w:p>
    <w:p w14:paraId="58B4199C" w14:textId="77777777" w:rsidR="001D1F25" w:rsidRDefault="001D1F25" w:rsidP="001D1F25">
      <w:pPr>
        <w:pStyle w:val="Lgende"/>
        <w:rPr>
          <w:lang w:val="fr-FR"/>
        </w:rPr>
      </w:pPr>
    </w:p>
    <w:p w14:paraId="104759C8" w14:textId="77777777" w:rsidR="001D1F25" w:rsidRDefault="001D1F25" w:rsidP="001D1F25">
      <w:pPr>
        <w:pStyle w:val="Lgende"/>
        <w:rPr>
          <w:lang w:val="fr-FR"/>
        </w:rPr>
      </w:pPr>
    </w:p>
    <w:p w14:paraId="1C4BF48C" w14:textId="77777777" w:rsidR="001D1F25" w:rsidRDefault="001D1F25" w:rsidP="001D1F25">
      <w:pPr>
        <w:pStyle w:val="Lgende"/>
        <w:rPr>
          <w:lang w:val="fr-FR"/>
        </w:rPr>
      </w:pPr>
      <w:r>
        <w:rPr>
          <w:noProof/>
        </w:rPr>
        <w:drawing>
          <wp:anchor distT="0" distB="0" distL="114300" distR="114300" simplePos="0" relativeHeight="251667456" behindDoc="0" locked="0" layoutInCell="1" allowOverlap="1" wp14:anchorId="58760C7F" wp14:editId="43CA3642">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57"/>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14:paraId="28F15CC0" w14:textId="77777777" w:rsidR="001D1F25" w:rsidRDefault="001D1F25" w:rsidP="001D1F25">
      <w:pPr>
        <w:pStyle w:val="Lgende"/>
        <w:rPr>
          <w:lang w:val="fr-FR"/>
        </w:rPr>
      </w:pPr>
    </w:p>
    <w:p w14:paraId="4E800CF0" w14:textId="77777777" w:rsidR="001D1F25" w:rsidRDefault="001D1F25" w:rsidP="001D1F25">
      <w:pPr>
        <w:pStyle w:val="Lgende"/>
        <w:rPr>
          <w:lang w:val="fr-FR"/>
        </w:rPr>
      </w:pPr>
    </w:p>
    <w:p w14:paraId="217D2F34" w14:textId="77777777" w:rsidR="001D1F25" w:rsidRDefault="001D1F25" w:rsidP="001D1F25">
      <w:pPr>
        <w:pStyle w:val="Lgende"/>
        <w:rPr>
          <w:lang w:val="fr-FR"/>
        </w:rPr>
      </w:pPr>
    </w:p>
    <w:p w14:paraId="5A889377" w14:textId="77777777" w:rsidR="001D1F25" w:rsidRDefault="001D1F25" w:rsidP="001D1F25">
      <w:pPr>
        <w:pStyle w:val="Lgende"/>
        <w:rPr>
          <w:lang w:val="fr-FR"/>
        </w:rPr>
      </w:pPr>
    </w:p>
    <w:p w14:paraId="448E1133" w14:textId="77777777" w:rsidR="001D1F25" w:rsidRDefault="001D1F25" w:rsidP="001D1F25">
      <w:pPr>
        <w:pStyle w:val="Lgende"/>
        <w:rPr>
          <w:lang w:val="fr-FR"/>
        </w:rPr>
      </w:pPr>
    </w:p>
    <w:p w14:paraId="1936AA9F" w14:textId="77777777" w:rsidR="001D1F25" w:rsidRDefault="001D1F25" w:rsidP="001D1F25">
      <w:pPr>
        <w:pStyle w:val="Lgende"/>
        <w:rPr>
          <w:lang w:val="fr-FR"/>
        </w:rPr>
      </w:pPr>
    </w:p>
    <w:p w14:paraId="613C481D" w14:textId="77777777" w:rsidR="001D1F25" w:rsidRDefault="001D1F25" w:rsidP="001D1F25">
      <w:pPr>
        <w:pStyle w:val="Lgende"/>
        <w:rPr>
          <w:lang w:val="fr-FR"/>
        </w:rPr>
      </w:pPr>
    </w:p>
    <w:p w14:paraId="60A75CC5" w14:textId="77777777" w:rsidR="001D1F25" w:rsidRDefault="001D1F25" w:rsidP="001D1F25">
      <w:pPr>
        <w:pStyle w:val="Lgende"/>
        <w:rPr>
          <w:lang w:val="fr-FR"/>
        </w:rPr>
      </w:pPr>
    </w:p>
    <w:p w14:paraId="0F9EE269" w14:textId="77777777" w:rsidR="001D1F25" w:rsidRDefault="001D1F25" w:rsidP="001D1F25">
      <w:pPr>
        <w:pStyle w:val="Lgende"/>
        <w:rPr>
          <w:lang w:val="fr-FR"/>
        </w:rPr>
      </w:pPr>
    </w:p>
    <w:p w14:paraId="5D609EC0" w14:textId="77777777" w:rsidR="00D21AC4" w:rsidRDefault="001D1F25" w:rsidP="001D1F25">
      <w:pPr>
        <w:pStyle w:val="Lgende"/>
        <w:rPr>
          <w:i w:val="0"/>
          <w:iCs w:val="0"/>
          <w:lang w:val="fr-FR"/>
        </w:rPr>
      </w:pPr>
      <w:bookmarkStart w:id="287" w:name="_Toc84684511"/>
      <w:r w:rsidRPr="001D1F25">
        <w:rPr>
          <w:lang w:val="fr-FR"/>
        </w:rPr>
        <w:t xml:space="preserve">Figure </w:t>
      </w:r>
      <w:r>
        <w:fldChar w:fldCharType="begin"/>
      </w:r>
      <w:r w:rsidRPr="001D1F25">
        <w:rPr>
          <w:lang w:val="fr-FR"/>
        </w:rPr>
        <w:instrText xml:space="preserve"> SEQ Figure \* ARABIC </w:instrText>
      </w:r>
      <w:r>
        <w:fldChar w:fldCharType="separate"/>
      </w:r>
      <w:r w:rsidRPr="001D1F25">
        <w:rPr>
          <w:noProof/>
          <w:lang w:val="fr-FR"/>
        </w:rPr>
        <w:t>21</w:t>
      </w:r>
      <w:r>
        <w:fldChar w:fldCharType="end"/>
      </w:r>
      <w:r w:rsidRPr="001D1F25">
        <w:rPr>
          <w:lang w:val="fr-FR"/>
        </w:rPr>
        <w:t xml:space="preserve">: Diagramme des performances système : le I/O total du disque en </w:t>
      </w:r>
      <w:proofErr w:type="spellStart"/>
      <w:r w:rsidRPr="001D1F25">
        <w:rPr>
          <w:lang w:val="fr-FR"/>
        </w:rPr>
        <w:t>KBytes</w:t>
      </w:r>
      <w:proofErr w:type="spellEnd"/>
      <w:r w:rsidRPr="001D1F25">
        <w:rPr>
          <w:lang w:val="fr-FR"/>
        </w:rPr>
        <w:t xml:space="preserve"> (haut) et les températures (bas)</w:t>
      </w:r>
      <w:bookmarkEnd w:id="287"/>
      <w:r w:rsidR="004277A9">
        <w:rPr>
          <w:lang w:val="fr-FR"/>
        </w:rPr>
        <w:t xml:space="preserve"> </w:t>
      </w:r>
      <w:r w:rsidR="004277A9">
        <w:rPr>
          <w:rStyle w:val="Appelnotedebasdep"/>
          <w:lang w:val="fr-FR"/>
        </w:rPr>
        <w:footnoteReference w:id="35"/>
      </w:r>
    </w:p>
    <w:p w14:paraId="5EB705F6" w14:textId="77777777" w:rsidR="00D21AC4" w:rsidRPr="00D21AC4" w:rsidRDefault="00D21AC4" w:rsidP="00C767D1">
      <w:pPr>
        <w:pStyle w:val="Lgende"/>
        <w:rPr>
          <w:b/>
          <w:lang w:val="fr-FR"/>
        </w:rPr>
      </w:pPr>
    </w:p>
    <w:p w14:paraId="2E6CA2E2" w14:textId="77777777" w:rsidR="001D1F25" w:rsidRDefault="00D21AC4" w:rsidP="00D21AC4">
      <w:pPr>
        <w:rPr>
          <w:lang w:val="fr-FR"/>
        </w:rPr>
      </w:pPr>
      <w:r>
        <w:rPr>
          <w:lang w:val="fr-FR"/>
        </w:rPr>
        <w:br w:type="page"/>
      </w:r>
    </w:p>
    <w:p w14:paraId="18B17CE3" w14:textId="77777777" w:rsidR="00D21AC4" w:rsidRDefault="0028289D" w:rsidP="00D21AC4">
      <w:pPr>
        <w:rPr>
          <w:color w:val="44546A" w:themeColor="text2"/>
          <w:sz w:val="18"/>
          <w:szCs w:val="18"/>
          <w:lang w:val="fr-FR"/>
        </w:rPr>
      </w:pPr>
      <w:r>
        <w:rPr>
          <w:noProof/>
        </w:rPr>
        <w:lastRenderedPageBreak/>
        <w:drawing>
          <wp:anchor distT="0" distB="0" distL="114300" distR="114300" simplePos="0" relativeHeight="251669504" behindDoc="0" locked="0" layoutInCell="1" allowOverlap="1" wp14:anchorId="3F905ED0" wp14:editId="20922D6D">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58"/>
                    <a:stretch>
                      <a:fillRect/>
                    </a:stretch>
                  </pic:blipFill>
                  <pic:spPr>
                    <a:xfrm rot="1">
                      <a:off x="0" y="0"/>
                      <a:ext cx="9081136" cy="1783080"/>
                    </a:xfrm>
                    <a:prstGeom prst="rect">
                      <a:avLst/>
                    </a:prstGeom>
                  </pic:spPr>
                </pic:pic>
              </a:graphicData>
            </a:graphic>
            <wp14:sizeRelH relativeFrom="margin">
              <wp14:pctWidth>0</wp14:pctWidth>
            </wp14:sizeRelH>
          </wp:anchor>
        </w:drawing>
      </w:r>
    </w:p>
    <w:p w14:paraId="6C10E090" w14:textId="77777777" w:rsidR="00C767D1" w:rsidRPr="00C767D1" w:rsidRDefault="00C767D1" w:rsidP="00C767D1">
      <w:pPr>
        <w:pStyle w:val="Lgende"/>
        <w:rPr>
          <w:lang w:val="fr-FR"/>
        </w:rPr>
      </w:pPr>
    </w:p>
    <w:p w14:paraId="5E83D4D2" w14:textId="77777777" w:rsidR="00A87D2C" w:rsidRPr="00D02044" w:rsidRDefault="00A87D2C" w:rsidP="00952DFA">
      <w:pPr>
        <w:spacing w:after="0" w:line="259" w:lineRule="auto"/>
        <w:jc w:val="left"/>
        <w:rPr>
          <w:lang w:val="fr-FR"/>
        </w:rPr>
      </w:pPr>
    </w:p>
    <w:p w14:paraId="02885455" w14:textId="77777777" w:rsidR="00D21AC4" w:rsidRPr="00D02044" w:rsidRDefault="00D21AC4" w:rsidP="00952DFA">
      <w:pPr>
        <w:spacing w:after="0" w:line="259" w:lineRule="auto"/>
        <w:jc w:val="left"/>
        <w:rPr>
          <w:lang w:val="fr-FR"/>
        </w:rPr>
      </w:pPr>
    </w:p>
    <w:p w14:paraId="431804C4" w14:textId="77777777" w:rsidR="00A87D2C" w:rsidRPr="00D02044" w:rsidRDefault="00A87D2C" w:rsidP="00952DFA">
      <w:pPr>
        <w:spacing w:after="0" w:line="259" w:lineRule="auto"/>
        <w:jc w:val="left"/>
        <w:rPr>
          <w:lang w:val="fr-FR"/>
        </w:rPr>
      </w:pPr>
    </w:p>
    <w:p w14:paraId="0B7B9C6A" w14:textId="77777777" w:rsidR="00C767D1" w:rsidRPr="00D02044" w:rsidRDefault="00C767D1" w:rsidP="00952DFA">
      <w:pPr>
        <w:pStyle w:val="Titre2"/>
        <w:spacing w:after="180"/>
        <w:ind w:left="631" w:hanging="646"/>
        <w:rPr>
          <w:rFonts w:cs="Times New Roman"/>
          <w:lang w:val="fr-FR"/>
        </w:rPr>
      </w:pPr>
      <w:bookmarkStart w:id="288" w:name="_Toc84684441"/>
      <w:bookmarkEnd w:id="288"/>
    </w:p>
    <w:p w14:paraId="202C4462" w14:textId="77777777" w:rsidR="0028289D" w:rsidRPr="00D02044" w:rsidRDefault="0028289D" w:rsidP="0028289D">
      <w:pPr>
        <w:pStyle w:val="Lgende"/>
        <w:rPr>
          <w:lang w:val="fr-FR"/>
        </w:rPr>
      </w:pPr>
    </w:p>
    <w:p w14:paraId="5D482E14" w14:textId="77777777" w:rsidR="0028289D" w:rsidRPr="00F77CC9" w:rsidRDefault="0028289D" w:rsidP="0028289D">
      <w:pPr>
        <w:pStyle w:val="Lgende"/>
        <w:rPr>
          <w:lang w:val="fr-FR"/>
        </w:rPr>
        <w:sectPr w:rsidR="0028289D" w:rsidRPr="00F77CC9" w:rsidSect="004134B2">
          <w:pgSz w:w="15840" w:h="12240" w:orient="landscape"/>
          <w:pgMar w:top="1440" w:right="1080" w:bottom="1440" w:left="1382" w:header="720" w:footer="792" w:gutter="0"/>
          <w:cols w:space="720"/>
        </w:sectPr>
      </w:pPr>
      <w:bookmarkStart w:id="289" w:name="_Toc84684512"/>
      <w:r w:rsidRPr="00F77CC9">
        <w:rPr>
          <w:lang w:val="fr-FR"/>
        </w:rPr>
        <w:t xml:space="preserve">Figure </w:t>
      </w:r>
      <w:r>
        <w:fldChar w:fldCharType="begin"/>
      </w:r>
      <w:r w:rsidRPr="00F77CC9">
        <w:rPr>
          <w:lang w:val="fr-FR"/>
        </w:rPr>
        <w:instrText xml:space="preserve"> SEQ Figure \* ARABIC </w:instrText>
      </w:r>
      <w:r>
        <w:fldChar w:fldCharType="separate"/>
      </w:r>
      <w:r w:rsidR="001D1F25">
        <w:rPr>
          <w:noProof/>
          <w:lang w:val="fr-FR"/>
        </w:rPr>
        <w:t>22</w:t>
      </w:r>
      <w:r>
        <w:fldChar w:fldCharType="end"/>
      </w:r>
      <w:r w:rsidRPr="00F77CC9">
        <w:rPr>
          <w:lang w:val="fr-FR"/>
        </w:rPr>
        <w:t>: Diagramme des performances système: la consommation</w:t>
      </w:r>
      <w:bookmarkEnd w:id="289"/>
    </w:p>
    <w:p w14:paraId="351CA43C" w14:textId="77777777" w:rsidR="00A87D2C" w:rsidRPr="009B3102" w:rsidRDefault="00704BFB" w:rsidP="00952DFA">
      <w:pPr>
        <w:pStyle w:val="Titre2"/>
        <w:spacing w:after="180"/>
        <w:ind w:left="631" w:hanging="646"/>
        <w:rPr>
          <w:rFonts w:cs="Times New Roman"/>
        </w:rPr>
      </w:pPr>
      <w:bookmarkStart w:id="290" w:name="_Toc84684442"/>
      <w:r w:rsidRPr="009B3102">
        <w:rPr>
          <w:rFonts w:cs="Times New Roman"/>
        </w:rPr>
        <w:lastRenderedPageBreak/>
        <w:t xml:space="preserve">Performances de </w:t>
      </w:r>
      <w:proofErr w:type="spellStart"/>
      <w:r w:rsidRPr="009B3102">
        <w:rPr>
          <w:rFonts w:cs="Times New Roman"/>
        </w:rPr>
        <w:t>l’inférence</w:t>
      </w:r>
      <w:bookmarkEnd w:id="290"/>
      <w:proofErr w:type="spellEnd"/>
    </w:p>
    <w:p w14:paraId="26D56C03" w14:textId="77777777" w:rsidR="00A87D2C" w:rsidRPr="009B3102" w:rsidRDefault="00704BFB" w:rsidP="00952DFA">
      <w:pPr>
        <w:pStyle w:val="Titre3"/>
        <w:ind w:left="702" w:hanging="717"/>
        <w:rPr>
          <w:rFonts w:cs="Times New Roman"/>
        </w:rPr>
      </w:pPr>
      <w:bookmarkStart w:id="291" w:name="_Toc84684443"/>
      <w:r w:rsidRPr="009B3102">
        <w:rPr>
          <w:rFonts w:cs="Times New Roman"/>
        </w:rPr>
        <w:t>Images</w:t>
      </w:r>
      <w:bookmarkEnd w:id="291"/>
    </w:p>
    <w:p w14:paraId="649D7D3D" w14:textId="1A577230" w:rsidR="00A87D2C" w:rsidRPr="009B3102" w:rsidRDefault="00704BFB" w:rsidP="00952DFA">
      <w:pPr>
        <w:ind w:left="-3"/>
        <w:rPr>
          <w:lang w:val="fr-FR"/>
        </w:rPr>
      </w:pPr>
      <w:r w:rsidRPr="009B3102">
        <w:rPr>
          <w:lang w:val="fr-FR"/>
        </w:rPr>
        <w:t>Les tests ont été faits avec l’architecture "fcn-resnet18-deepscene-576x320" fourni</w:t>
      </w:r>
      <w:ins w:id="292" w:author="Mickaël Germain" w:date="2021-10-25T10:53:00Z">
        <w:r w:rsidR="00E438AE">
          <w:rPr>
            <w:lang w:val="fr-FR"/>
          </w:rPr>
          <w:t>e</w:t>
        </w:r>
      </w:ins>
      <w:r w:rsidRPr="009B3102">
        <w:rPr>
          <w:lang w:val="fr-FR"/>
        </w:rPr>
        <w:t xml:space="preserve"> par NVIDIA.</w:t>
      </w:r>
    </w:p>
    <w:p w14:paraId="08DA7850" w14:textId="77777777" w:rsidR="00A87D2C" w:rsidRPr="009B3102" w:rsidRDefault="00704BFB" w:rsidP="00952DFA">
      <w:pPr>
        <w:ind w:left="-3"/>
        <w:rPr>
          <w:lang w:val="fr-FR"/>
        </w:rPr>
      </w:pPr>
      <w:r w:rsidRPr="009B3102">
        <w:rPr>
          <w:lang w:val="fr-FR"/>
        </w:rPr>
        <w:t xml:space="preserve">Lors de l’entrainement et l’inférence, le script montre un </w:t>
      </w:r>
      <w:proofErr w:type="spellStart"/>
      <w:r w:rsidRPr="009B3102">
        <w:rPr>
          <w:lang w:val="fr-FR"/>
        </w:rPr>
        <w:t>IoU</w:t>
      </w:r>
      <w:proofErr w:type="spellEnd"/>
      <w:r w:rsidRPr="009B3102">
        <w:rPr>
          <w:lang w:val="fr-FR"/>
        </w:rPr>
        <w:t xml:space="preserve"> moyen de 75 %. Mais l’objet d’intérêt de l’essai n’est pas la qualité de la segmentation de l’image complète, mais seulement de la piste cyclable. Certains efforts ont dû être dépensés</w:t>
      </w:r>
      <w:r w:rsidR="00990027">
        <w:rPr>
          <w:lang w:val="fr-FR"/>
        </w:rPr>
        <w:t xml:space="preserve"> </w:t>
      </w:r>
      <w:r w:rsidR="00990027">
        <w:rPr>
          <w:rStyle w:val="Appelnotedebasdep"/>
          <w:lang w:val="fr-FR"/>
        </w:rPr>
        <w:footnoteReference w:id="36"/>
      </w:r>
      <w:r w:rsidRPr="009B3102">
        <w:rPr>
          <w:lang w:val="fr-FR"/>
        </w:rPr>
        <w:t xml:space="preserve"> afin de pouvoir observer le </w:t>
      </w:r>
      <w:proofErr w:type="spellStart"/>
      <w:r w:rsidRPr="009B3102">
        <w:rPr>
          <w:lang w:val="fr-FR"/>
        </w:rPr>
        <w:t>IoU</w:t>
      </w:r>
      <w:proofErr w:type="spellEnd"/>
      <w:r w:rsidRPr="009B3102">
        <w:rPr>
          <w:lang w:val="fr-FR"/>
        </w:rPr>
        <w:t xml:space="preserve"> et le F1 score de la segmentation sémantique de la piste cyclable uniquement.</w:t>
      </w:r>
    </w:p>
    <w:p w14:paraId="40463ECC" w14:textId="7CF8FCF0" w:rsidR="00A87D2C" w:rsidRPr="009B3102" w:rsidRDefault="00704BFB" w:rsidP="00952DFA">
      <w:pPr>
        <w:ind w:left="-3"/>
        <w:rPr>
          <w:lang w:val="fr-FR"/>
        </w:rPr>
      </w:pPr>
      <w:r w:rsidRPr="009B3102">
        <w:rPr>
          <w:lang w:val="fr-FR"/>
        </w:rPr>
        <w:t>Le résultat de la segmentation sémantique peut-être visualisé avec ces deux photos</w:t>
      </w:r>
      <w:r w:rsidR="003C7433">
        <w:rPr>
          <w:lang w:val="fr-FR"/>
        </w:rPr>
        <w:t xml:space="preserve"> (</w:t>
      </w:r>
      <w:r w:rsidR="003C7433">
        <w:rPr>
          <w:lang w:val="fr-FR"/>
        </w:rPr>
        <w:fldChar w:fldCharType="begin"/>
      </w:r>
      <w:r w:rsidR="003C7433">
        <w:rPr>
          <w:lang w:val="fr-FR"/>
        </w:rPr>
        <w:instrText xml:space="preserve"> REF _Ref84685904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23</w:t>
      </w:r>
      <w:r w:rsidR="003C7433">
        <w:rPr>
          <w:lang w:val="fr-FR"/>
        </w:rPr>
        <w:fldChar w:fldCharType="end"/>
      </w:r>
      <w:r w:rsidR="003C7433">
        <w:rPr>
          <w:lang w:val="fr-FR"/>
        </w:rPr>
        <w:t xml:space="preserve">, </w:t>
      </w:r>
      <w:r w:rsidR="003C7433">
        <w:rPr>
          <w:lang w:val="fr-FR"/>
        </w:rPr>
        <w:fldChar w:fldCharType="begin"/>
      </w:r>
      <w:r w:rsidR="003C7433">
        <w:rPr>
          <w:lang w:val="fr-FR"/>
        </w:rPr>
        <w:instrText xml:space="preserve"> REF _Ref84685907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24</w:t>
      </w:r>
      <w:r w:rsidR="003C7433">
        <w:rPr>
          <w:lang w:val="fr-FR"/>
        </w:rPr>
        <w:fldChar w:fldCharType="end"/>
      </w:r>
      <w:r w:rsidR="003C7433">
        <w:rPr>
          <w:lang w:val="fr-FR"/>
        </w:rPr>
        <w:t>)</w:t>
      </w:r>
      <w:r w:rsidRPr="009B3102">
        <w:rPr>
          <w:lang w:val="fr-FR"/>
        </w:rPr>
        <w:t xml:space="preserve">, prises du jeu de donnée de test de la forêt de Freiburg et utiliser comme jeu de données de test pour l’architecture. L’image utilisée possède une version vérité </w:t>
      </w:r>
      <w:proofErr w:type="spellStart"/>
      <w:r w:rsidRPr="009B3102">
        <w:rPr>
          <w:lang w:val="fr-FR"/>
        </w:rPr>
        <w:t>terrain</w:t>
      </w:r>
      <w:ins w:id="293" w:author="Mickaël Germain" w:date="2021-10-25T10:26:00Z">
        <w:r w:rsidR="003F3FB6">
          <w:rPr>
            <w:lang w:val="fr-FR"/>
          </w:rPr>
          <w:t>.</w:t>
        </w:r>
      </w:ins>
      <w:del w:id="294" w:author="Mickaël Germain" w:date="2021-10-25T10:26:00Z">
        <w:r w:rsidRPr="009B3102" w:rsidDel="003F3FB6">
          <w:rPr>
            <w:lang w:val="fr-FR"/>
          </w:rPr>
          <w:delText xml:space="preserve"> (GT). </w:delText>
        </w:r>
      </w:del>
      <w:r w:rsidRPr="009B3102">
        <w:rPr>
          <w:lang w:val="fr-FR"/>
        </w:rPr>
        <w:t>L’image</w:t>
      </w:r>
      <w:proofErr w:type="spellEnd"/>
      <w:r w:rsidRPr="009B3102">
        <w:rPr>
          <w:lang w:val="fr-FR"/>
        </w:rPr>
        <w:t xml:space="preserve"> générée est l’image prédite et peut être comparée avec l’image vérité terrain</w:t>
      </w:r>
      <w:del w:id="295" w:author="Mickaël Germain" w:date="2021-10-25T10:26:00Z">
        <w:r w:rsidRPr="009B3102" w:rsidDel="003F3FB6">
          <w:rPr>
            <w:lang w:val="fr-FR"/>
          </w:rPr>
          <w:delText xml:space="preserve"> (GT)</w:delText>
        </w:r>
      </w:del>
      <w:r w:rsidRPr="009B3102">
        <w:rPr>
          <w:lang w:val="fr-FR"/>
        </w:rPr>
        <w:t>, tant que la palette de couleur est identique à la version vérité terrain</w:t>
      </w:r>
      <w:del w:id="296" w:author="Mickaël Germain" w:date="2021-10-25T10:26:00Z">
        <w:r w:rsidRPr="009B3102" w:rsidDel="003F3FB6">
          <w:rPr>
            <w:lang w:val="fr-FR"/>
          </w:rPr>
          <w:delText xml:space="preserve"> (GT)</w:delText>
        </w:r>
      </w:del>
      <w:r w:rsidRPr="009B3102">
        <w:rPr>
          <w:lang w:val="fr-FR"/>
        </w:rPr>
        <w:t>.</w:t>
      </w:r>
    </w:p>
    <w:p w14:paraId="61E3F89E" w14:textId="77777777" w:rsidR="00A87D2C" w:rsidRPr="009B3102" w:rsidRDefault="00704BFB" w:rsidP="00952DFA">
      <w:pPr>
        <w:spacing w:after="0"/>
        <w:ind w:left="-3"/>
        <w:rPr>
          <w:lang w:val="fr-FR"/>
        </w:rPr>
      </w:pPr>
      <w:r w:rsidRPr="009B3102">
        <w:rPr>
          <w:lang w:val="fr-FR"/>
        </w:rPr>
        <w:t xml:space="preserve">Il s’avère que le </w:t>
      </w:r>
      <w:proofErr w:type="spellStart"/>
      <w:r w:rsidRPr="009B3102">
        <w:rPr>
          <w:lang w:val="fr-FR"/>
        </w:rPr>
        <w:t>IoU</w:t>
      </w:r>
      <w:proofErr w:type="spellEnd"/>
      <w:r w:rsidRPr="009B3102">
        <w:rPr>
          <w:lang w:val="fr-FR"/>
        </w:rPr>
        <w:t xml:space="preserve"> et F1 score sont assez élevés pour les deux photos pour la classe "Chemin".</w:t>
      </w:r>
    </w:p>
    <w:p w14:paraId="01C59D71" w14:textId="77777777" w:rsidR="00A87D2C" w:rsidRDefault="00704BFB" w:rsidP="00952DFA">
      <w:pPr>
        <w:spacing w:after="290" w:line="259" w:lineRule="auto"/>
        <w:jc w:val="left"/>
      </w:pPr>
      <w:r w:rsidRPr="009B3102">
        <w:rPr>
          <w:noProof/>
          <w:sz w:val="22"/>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2D134A" w:rsidRDefault="002D134A">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2D134A" w:rsidRDefault="002D134A">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2D134A" w:rsidRDefault="002D134A">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2D134A" w:rsidRDefault="002D134A">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59"/>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bmKU8bBQAAuBoAAA4A&#10;AAAAAAAAAAAAAAAAOgIAAGRycy9lMm9Eb2MueG1sUEsBAi0ACgAAAAAAAAAhAOOFH8JlwAEAZcAB&#10;ABQAAAAAAAAAAAAAAAAAgQcAAGRycy9tZWRpYS9pbWFnZTEucG5nUEsBAi0AFAAGAAgAAAAhABTG&#10;/SfcAAAABQEAAA8AAAAAAAAAAAAAAAAAGMgBAGRycy9kb3ducmV2LnhtbFBLAQItABQABgAIAAAA&#10;IQCqJg6+vAAAACEBAAAZAAAAAAAAAAAAAAAAACHJAQBkcnMvX3JlbHMvZTJvRG9jLnhtbC5yZWxz&#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2D134A" w:rsidRDefault="002D134A">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2D134A" w:rsidRDefault="002D134A">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2D134A" w:rsidRDefault="002D134A">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2D134A" w:rsidRDefault="002D134A">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60" o:title=""/>
                </v:shape>
                <w10:anchorlock/>
              </v:group>
            </w:pict>
          </mc:Fallback>
        </mc:AlternateContent>
      </w:r>
    </w:p>
    <w:p w14:paraId="1535BBF0" w14:textId="77777777" w:rsidR="00474593" w:rsidRPr="00474593" w:rsidRDefault="00474593" w:rsidP="00474593">
      <w:pPr>
        <w:pStyle w:val="Lgende"/>
        <w:rPr>
          <w:lang w:val="fr-FR"/>
        </w:rPr>
      </w:pPr>
      <w:bookmarkStart w:id="297" w:name="_Ref84685904"/>
      <w:bookmarkStart w:id="298" w:name="_Toc84684513"/>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23</w:t>
      </w:r>
      <w:r>
        <w:fldChar w:fldCharType="end"/>
      </w:r>
      <w:bookmarkEnd w:id="297"/>
      <w:r w:rsidRPr="00474593">
        <w:rPr>
          <w:lang w:val="fr-FR"/>
        </w:rPr>
        <w:t xml:space="preserve">: (gauche) Image originale (b1-09517); (centre) vérité terrain (GT); (droite) segmentation sémantique générée par l’architecture. Le </w:t>
      </w:r>
      <w:proofErr w:type="spellStart"/>
      <w:r w:rsidRPr="00474593">
        <w:rPr>
          <w:lang w:val="fr-FR"/>
        </w:rPr>
        <w:t>IoU</w:t>
      </w:r>
      <w:proofErr w:type="spellEnd"/>
      <w:r w:rsidRPr="00474593">
        <w:rPr>
          <w:lang w:val="fr-FR"/>
        </w:rPr>
        <w:t xml:space="preserve"> et le F1 score pour le chemin sont de +80 %.</w:t>
      </w:r>
      <w:bookmarkEnd w:id="298"/>
    </w:p>
    <w:p w14:paraId="4977AF65" w14:textId="77777777" w:rsidR="00A87D2C" w:rsidRDefault="00704BFB" w:rsidP="00952DFA">
      <w:pPr>
        <w:spacing w:after="290" w:line="259" w:lineRule="auto"/>
        <w:jc w:val="left"/>
      </w:pPr>
      <w:r w:rsidRPr="009B3102">
        <w:rPr>
          <w:noProof/>
          <w:sz w:val="22"/>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2D134A" w:rsidRDefault="002D134A">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2D134A" w:rsidRDefault="002D134A">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2D134A" w:rsidRDefault="002D134A">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2D134A" w:rsidRDefault="002D134A">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2D134A" w:rsidRDefault="002D134A">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61"/>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2D134A" w:rsidRDefault="002D134A">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2D134A" w:rsidRDefault="002D134A">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2D134A" w:rsidRDefault="002D134A">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2D134A" w:rsidRDefault="002D134A">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2D134A" w:rsidRDefault="002D134A">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62" o:title=""/>
                </v:shape>
                <w10:anchorlock/>
              </v:group>
            </w:pict>
          </mc:Fallback>
        </mc:AlternateContent>
      </w:r>
    </w:p>
    <w:p w14:paraId="0F9091EE" w14:textId="77777777" w:rsidR="00474593" w:rsidRPr="007104DD" w:rsidRDefault="00474593" w:rsidP="00474593">
      <w:pPr>
        <w:pStyle w:val="Lgende"/>
        <w:rPr>
          <w:lang w:val="fr-FR"/>
        </w:rPr>
      </w:pPr>
      <w:bookmarkStart w:id="299" w:name="_Ref84685907"/>
      <w:bookmarkStart w:id="300" w:name="_Toc84684514"/>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24</w:t>
      </w:r>
      <w:r>
        <w:fldChar w:fldCharType="end"/>
      </w:r>
      <w:bookmarkEnd w:id="299"/>
      <w:r w:rsidRPr="00474593">
        <w:rPr>
          <w:lang w:val="fr-FR"/>
        </w:rPr>
        <w:t xml:space="preserve">: (gauche) Image originale (b378-61); (milieu) vérité terrain (GT); (droite) segmentation sémantique générée par l’architecture. </w:t>
      </w:r>
      <w:r w:rsidRPr="007104DD">
        <w:rPr>
          <w:lang w:val="fr-FR"/>
        </w:rPr>
        <w:t xml:space="preserve">Le </w:t>
      </w:r>
      <w:proofErr w:type="spellStart"/>
      <w:r w:rsidRPr="007104DD">
        <w:rPr>
          <w:lang w:val="fr-FR"/>
        </w:rPr>
        <w:t>IoU</w:t>
      </w:r>
      <w:proofErr w:type="spellEnd"/>
      <w:r w:rsidRPr="007104DD">
        <w:rPr>
          <w:lang w:val="fr-FR"/>
        </w:rPr>
        <w:t xml:space="preserve"> pour le chemin est +69 %.</w:t>
      </w:r>
      <w:bookmarkEnd w:id="300"/>
    </w:p>
    <w:p w14:paraId="383B21F1" w14:textId="77777777" w:rsidR="00A87D2C" w:rsidRPr="009B3102" w:rsidRDefault="00704BFB" w:rsidP="00952DFA">
      <w:pPr>
        <w:pStyle w:val="Titre3"/>
        <w:ind w:left="702" w:hanging="717"/>
        <w:rPr>
          <w:rFonts w:cs="Times New Roman"/>
        </w:rPr>
      </w:pPr>
      <w:bookmarkStart w:id="301" w:name="_Toc84684444"/>
      <w:proofErr w:type="spellStart"/>
      <w:r w:rsidRPr="009B3102">
        <w:rPr>
          <w:rFonts w:cs="Times New Roman"/>
        </w:rPr>
        <w:lastRenderedPageBreak/>
        <w:t>Vidéos</w:t>
      </w:r>
      <w:bookmarkEnd w:id="301"/>
      <w:proofErr w:type="spellEnd"/>
    </w:p>
    <w:p w14:paraId="4F91E328" w14:textId="77777777" w:rsidR="00A87D2C" w:rsidRPr="009B3102" w:rsidRDefault="00704BFB" w:rsidP="00952DFA">
      <w:pPr>
        <w:ind w:left="-3"/>
        <w:rPr>
          <w:lang w:val="fr-FR"/>
        </w:rPr>
      </w:pPr>
      <w:r w:rsidRPr="009B3102">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Pr>
          <w:lang w:val="fr-FR"/>
        </w:rPr>
        <w:t>nano-ordi</w:t>
      </w:r>
      <w:r w:rsidRPr="009B3102">
        <w:rPr>
          <w:lang w:val="fr-FR"/>
        </w:rPr>
        <w:t>nateur pendant que la segmentation est exécutée. Cela produit une vidéo HD 1080p 30 FPS. Lors de la seconde vidéo, les performances du système et les statistiques "</w:t>
      </w:r>
      <w:proofErr w:type="spellStart"/>
      <w:r w:rsidRPr="009B3102">
        <w:rPr>
          <w:lang w:val="fr-FR"/>
        </w:rPr>
        <w:t>tegrastats</w:t>
      </w:r>
      <w:proofErr w:type="spellEnd"/>
      <w:r w:rsidRPr="009B3102">
        <w:rPr>
          <w:lang w:val="fr-FR"/>
        </w:rPr>
        <w:t>" sont affichées en plus de la segmentation.</w:t>
      </w:r>
    </w:p>
    <w:p w14:paraId="2AC44FBF" w14:textId="77777777" w:rsidR="00A87D2C" w:rsidRPr="009B3102" w:rsidRDefault="00704BFB" w:rsidP="00952DFA">
      <w:pPr>
        <w:spacing w:after="22"/>
        <w:ind w:left="-3"/>
        <w:rPr>
          <w:lang w:val="fr-FR"/>
        </w:rPr>
      </w:pPr>
      <w:r w:rsidRPr="009B3102">
        <w:rPr>
          <w:lang w:val="fr-FR"/>
        </w:rPr>
        <w:t>J’ai tenté de capturer le résultat (vidéos/images) de l’inférence directement depuis le nano-ordinateur, mais ce n’est pas une bonne idée, car trop intrusif, l’inférence est ralentie. Deux images sont produites par l’architecture : "overlay" et "</w:t>
      </w:r>
      <w:proofErr w:type="spellStart"/>
      <w:r w:rsidRPr="009B3102">
        <w:rPr>
          <w:lang w:val="fr-FR"/>
        </w:rPr>
        <w:t>mask</w:t>
      </w:r>
      <w:proofErr w:type="spellEnd"/>
      <w:r w:rsidRPr="009B3102">
        <w:rPr>
          <w:lang w:val="fr-FR"/>
        </w:rPr>
        <w:t xml:space="preserve">", qui sont directement rafraichies dans un </w:t>
      </w:r>
      <w:proofErr w:type="spellStart"/>
      <w:r w:rsidRPr="009B3102">
        <w:rPr>
          <w:lang w:val="fr-FR"/>
        </w:rPr>
        <w:t>XWindow</w:t>
      </w:r>
      <w:proofErr w:type="spellEnd"/>
      <w:r w:rsidRPr="009B3102">
        <w:rPr>
          <w:lang w:val="fr-FR"/>
        </w:rPr>
        <w:t>.</w:t>
      </w:r>
    </w:p>
    <w:p w14:paraId="48342089" w14:textId="77777777" w:rsidR="00A87D2C" w:rsidRPr="009B3102" w:rsidRDefault="00704BFB" w:rsidP="00952DFA">
      <w:pPr>
        <w:spacing w:after="20"/>
        <w:ind w:left="707" w:hanging="356"/>
        <w:rPr>
          <w:lang w:val="fr-FR"/>
        </w:rPr>
      </w:pPr>
      <w:r w:rsidRPr="009B3102">
        <w:rPr>
          <w:lang w:val="fr-FR"/>
        </w:rPr>
        <w:t>— Lien</w:t>
      </w:r>
      <w:r w:rsidR="007A466C" w:rsidRPr="007A466C">
        <w:rPr>
          <w:vertAlign w:val="superscript"/>
          <w:lang w:val="fr-FR"/>
        </w:rPr>
        <w:t xml:space="preserve"> </w:t>
      </w:r>
      <w:r w:rsidR="007A466C">
        <w:rPr>
          <w:rStyle w:val="Appelnotedebasdep"/>
        </w:rPr>
        <w:footnoteReference w:id="37"/>
      </w:r>
      <w:r w:rsidR="007A466C">
        <w:rPr>
          <w:vertAlign w:val="superscript"/>
          <w:lang w:val="fr-FR"/>
        </w:rPr>
        <w:t xml:space="preserve"> </w:t>
      </w:r>
      <w:r w:rsidRPr="009B3102">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14:paraId="12D112EC" w14:textId="77777777" w:rsidR="00A87D2C" w:rsidRPr="009B3102" w:rsidRDefault="007A466C" w:rsidP="00952DFA">
      <w:pPr>
        <w:ind w:left="707" w:hanging="356"/>
        <w:rPr>
          <w:lang w:val="fr-FR"/>
        </w:rPr>
      </w:pPr>
      <w:r>
        <w:rPr>
          <w:lang w:val="fr-FR"/>
        </w:rPr>
        <w:t xml:space="preserve">— Lien </w:t>
      </w:r>
      <w:r>
        <w:rPr>
          <w:rStyle w:val="Appelnotedebasdep"/>
          <w:lang w:val="fr-FR"/>
        </w:rPr>
        <w:footnoteReference w:id="38"/>
      </w:r>
      <w:r>
        <w:rPr>
          <w:lang w:val="fr-FR"/>
        </w:rPr>
        <w:t xml:space="preserve"> </w:t>
      </w:r>
      <w:r w:rsidR="00704BFB" w:rsidRPr="009B3102">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704BFB" w:rsidRPr="009B3102">
        <w:rPr>
          <w:lang w:val="fr-FR"/>
        </w:rPr>
        <w:t>xWindow</w:t>
      </w:r>
      <w:proofErr w:type="spellEnd"/>
      <w:r w:rsidR="00704BFB" w:rsidRPr="009B3102">
        <w:rPr>
          <w:lang w:val="fr-FR"/>
        </w:rPr>
        <w:t xml:space="preserve"> présentant la segmentation, le FPS est autour de 23-26 FPS.</w:t>
      </w:r>
    </w:p>
    <w:p w14:paraId="79CF9177" w14:textId="77777777" w:rsidR="00FF51B9" w:rsidRDefault="00FF51B9">
      <w:pPr>
        <w:rPr>
          <w:lang w:val="fr-FR"/>
        </w:rPr>
      </w:pPr>
      <w:r>
        <w:rPr>
          <w:lang w:val="fr-FR"/>
        </w:rPr>
        <w:br w:type="page"/>
      </w:r>
    </w:p>
    <w:p w14:paraId="2B0C891A" w14:textId="77777777" w:rsidR="00A87D2C" w:rsidRDefault="0056248B" w:rsidP="00474593">
      <w:pPr>
        <w:spacing w:after="137"/>
        <w:ind w:left="-3"/>
        <w:rPr>
          <w:lang w:val="fr-FR"/>
        </w:rPr>
      </w:pPr>
      <w:r>
        <w:rPr>
          <w:lang w:val="fr-FR"/>
        </w:rPr>
        <w:lastRenderedPageBreak/>
        <w:t xml:space="preserve">Le </w:t>
      </w:r>
      <w:r w:rsidR="00AF1463">
        <w:rPr>
          <w:lang w:val="fr-FR"/>
        </w:rPr>
        <w:fldChar w:fldCharType="begin"/>
      </w:r>
      <w:r w:rsidR="00AF1463">
        <w:rPr>
          <w:lang w:val="fr-FR"/>
        </w:rPr>
        <w:instrText xml:space="preserve"> REF _Ref84685142 \h </w:instrText>
      </w:r>
      <w:r w:rsidR="00AF1463">
        <w:rPr>
          <w:lang w:val="fr-FR"/>
        </w:rPr>
      </w:r>
      <w:r w:rsidR="00AF1463">
        <w:rPr>
          <w:lang w:val="fr-FR"/>
        </w:rPr>
        <w:fldChar w:fldCharType="separate"/>
      </w:r>
      <w:r w:rsidR="00AF1463" w:rsidRPr="00474593">
        <w:rPr>
          <w:lang w:val="fr-FR"/>
        </w:rPr>
        <w:t>Table</w:t>
      </w:r>
      <w:r w:rsidR="00AF1463">
        <w:rPr>
          <w:lang w:val="fr-FR"/>
        </w:rPr>
        <w:t>au</w:t>
      </w:r>
      <w:r w:rsidR="00AF1463" w:rsidRPr="00474593">
        <w:rPr>
          <w:lang w:val="fr-FR"/>
        </w:rPr>
        <w:t xml:space="preserve"> </w:t>
      </w:r>
      <w:r w:rsidR="00AF1463">
        <w:rPr>
          <w:noProof/>
          <w:lang w:val="fr-FR"/>
        </w:rPr>
        <w:t>7</w:t>
      </w:r>
      <w:r w:rsidR="00AF1463">
        <w:rPr>
          <w:lang w:val="fr-FR"/>
        </w:rPr>
        <w:fldChar w:fldCharType="end"/>
      </w:r>
      <w:r w:rsidR="00AF1463">
        <w:rPr>
          <w:lang w:val="fr-FR"/>
        </w:rPr>
        <w:t xml:space="preserve"> </w:t>
      </w:r>
      <w:r>
        <w:rPr>
          <w:lang w:val="fr-FR"/>
        </w:rPr>
        <w:t>montre</w:t>
      </w:r>
      <w:r w:rsidR="00704BFB" w:rsidRPr="009B3102">
        <w:rPr>
          <w:lang w:val="fr-FR"/>
        </w:rPr>
        <w:t xml:space="preserve"> les différentes résolutions et images par seconde (FPS) qui ont été testées avec l’architecture :</w:t>
      </w:r>
    </w:p>
    <w:p w14:paraId="1AF4827D" w14:textId="0D115034" w:rsidR="00474593" w:rsidRPr="009B3102" w:rsidRDefault="00474593" w:rsidP="00474593">
      <w:pPr>
        <w:pStyle w:val="Lgende"/>
        <w:rPr>
          <w:lang w:val="fr-FR"/>
        </w:rPr>
      </w:pPr>
      <w:bookmarkStart w:id="302" w:name="_Ref84685142"/>
      <w:bookmarkStart w:id="303" w:name="_Toc84685163"/>
      <w:r w:rsidRPr="00474593">
        <w:rPr>
          <w:lang w:val="fr-FR"/>
        </w:rPr>
        <w:t>Table</w:t>
      </w:r>
      <w:r w:rsidR="00F63151">
        <w:rPr>
          <w:lang w:val="fr-FR"/>
        </w:rPr>
        <w:t>au</w:t>
      </w:r>
      <w:r w:rsidRPr="00474593">
        <w:rPr>
          <w:lang w:val="fr-FR"/>
        </w:rPr>
        <w:t xml:space="preserve"> </w:t>
      </w:r>
      <w:r>
        <w:fldChar w:fldCharType="begin"/>
      </w:r>
      <w:r w:rsidRPr="00474593">
        <w:rPr>
          <w:lang w:val="fr-FR"/>
        </w:rPr>
        <w:instrText xml:space="preserve"> SEQ Table \* ARABIC </w:instrText>
      </w:r>
      <w:r>
        <w:fldChar w:fldCharType="separate"/>
      </w:r>
      <w:r w:rsidR="00FA6619">
        <w:rPr>
          <w:noProof/>
          <w:lang w:val="fr-FR"/>
        </w:rPr>
        <w:t>7</w:t>
      </w:r>
      <w:r>
        <w:fldChar w:fldCharType="end"/>
      </w:r>
      <w:bookmarkEnd w:id="302"/>
      <w:r w:rsidRPr="00474593">
        <w:rPr>
          <w:lang w:val="fr-FR"/>
        </w:rPr>
        <w:t>: Résolutions et images par seconde (FPS) testé</w:t>
      </w:r>
      <w:ins w:id="304" w:author="Mickaël Germain" w:date="2021-10-25T10:53:00Z">
        <w:r w:rsidR="00E438AE">
          <w:rPr>
            <w:lang w:val="fr-FR"/>
          </w:rPr>
          <w:t>e</w:t>
        </w:r>
      </w:ins>
      <w:del w:id="305" w:author="Mickaël Germain" w:date="2021-10-25T10:53:00Z">
        <w:r w:rsidRPr="00474593" w:rsidDel="00E438AE">
          <w:rPr>
            <w:lang w:val="fr-FR"/>
          </w:rPr>
          <w:delText>s</w:delText>
        </w:r>
      </w:del>
      <w:bookmarkEnd w:id="303"/>
      <w:ins w:id="306" w:author="Mickaël Germain" w:date="2021-10-25T10:53:00Z">
        <w:r w:rsidR="00E438AE">
          <w:rPr>
            <w:lang w:val="fr-FR"/>
          </w:rPr>
          <w:t>s</w:t>
        </w:r>
      </w:ins>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9B3102" w:rsidRDefault="00704BFB" w:rsidP="00952DFA">
            <w:pPr>
              <w:spacing w:line="259" w:lineRule="auto"/>
              <w:jc w:val="left"/>
            </w:pPr>
            <w:proofErr w:type="spellStart"/>
            <w:r w:rsidRPr="009B3102">
              <w:t>Résolutions</w:t>
            </w:r>
            <w:proofErr w:type="spellEnd"/>
            <w:r w:rsidRPr="009B3102">
              <w:t xml:space="preserve"> qui </w:t>
            </w:r>
            <w:proofErr w:type="spellStart"/>
            <w:r w:rsidRPr="009B3102">
              <w:t>fonctionnent</w:t>
            </w:r>
            <w:proofErr w:type="spellEnd"/>
          </w:p>
        </w:tc>
      </w:tr>
      <w:tr w:rsidR="00A87D2C" w:rsidRPr="009B3102"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9B3102" w:rsidRDefault="00704BFB" w:rsidP="00952DFA">
            <w:pPr>
              <w:spacing w:line="259" w:lineRule="auto"/>
              <w:jc w:val="left"/>
            </w:pPr>
            <w:r w:rsidRPr="009B3102">
              <w:t>320x576, 480x640, 720x1280, 768x1024, 768x1152, 800x1152, 832x1024, 864x1024</w:t>
            </w:r>
          </w:p>
        </w:tc>
      </w:tr>
      <w:tr w:rsidR="00A87D2C" w:rsidRPr="002D134A"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9B3102" w:rsidRDefault="00704BFB" w:rsidP="00952DFA">
            <w:pPr>
              <w:spacing w:line="259" w:lineRule="auto"/>
              <w:jc w:val="left"/>
              <w:rPr>
                <w:lang w:val="fr-FR"/>
              </w:rPr>
            </w:pPr>
            <w:r w:rsidRPr="009B3102">
              <w:rPr>
                <w:lang w:val="fr-FR"/>
              </w:rPr>
              <w:t>Résolutions qui ne fonctionnent pas</w:t>
            </w:r>
          </w:p>
        </w:tc>
      </w:tr>
      <w:tr w:rsidR="00A87D2C" w:rsidRPr="002D134A"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9B3102">
              <w:rPr>
                <w:lang w:val="fr-FR"/>
              </w:rPr>
              <w:t>832x1120,</w:t>
            </w:r>
            <w:r w:rsidRPr="009B3102">
              <w:rPr>
                <w:lang w:val="fr-FR"/>
              </w:rPr>
              <w:tab/>
              <w:t>832x1152,</w:t>
            </w:r>
            <w:r w:rsidRPr="009B3102">
              <w:rPr>
                <w:lang w:val="fr-FR"/>
              </w:rPr>
              <w:tab/>
              <w:t>768x1280,</w:t>
            </w:r>
            <w:r w:rsidRPr="009B3102">
              <w:rPr>
                <w:lang w:val="fr-FR"/>
              </w:rPr>
              <w:tab/>
              <w:t>800x1280,</w:t>
            </w:r>
            <w:r w:rsidRPr="009B3102">
              <w:rPr>
                <w:lang w:val="fr-FR"/>
              </w:rPr>
              <w:tab/>
              <w:t>864x1152,</w:t>
            </w:r>
            <w:r w:rsidRPr="009B3102">
              <w:rPr>
                <w:lang w:val="fr-FR"/>
              </w:rPr>
              <w:tab/>
              <w:t>900x1152,</w:t>
            </w:r>
            <w:r w:rsidRPr="009B3102">
              <w:rPr>
                <w:lang w:val="fr-FR"/>
              </w:rPr>
              <w:tab/>
              <w:t>900x1280,</w:t>
            </w:r>
          </w:p>
          <w:p w14:paraId="3D1B0330" w14:textId="77777777" w:rsidR="00A87D2C" w:rsidRPr="009B3102" w:rsidRDefault="00704BFB" w:rsidP="00952DFA">
            <w:pPr>
              <w:spacing w:line="259" w:lineRule="auto"/>
              <w:jc w:val="left"/>
              <w:rPr>
                <w:lang w:val="fr-FR"/>
              </w:rPr>
            </w:pPr>
            <w:r w:rsidRPr="009B3102">
              <w:rPr>
                <w:lang w:val="fr-FR"/>
              </w:rPr>
              <w:t>960x1600, 1080x1920, 1024x1024</w:t>
            </w:r>
          </w:p>
        </w:tc>
      </w:tr>
      <w:tr w:rsidR="00A87D2C" w:rsidRPr="002D134A"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9B3102" w:rsidRDefault="00704BFB" w:rsidP="00952DFA">
            <w:pPr>
              <w:spacing w:line="259" w:lineRule="auto"/>
              <w:jc w:val="left"/>
              <w:rPr>
                <w:lang w:val="fr-FR"/>
              </w:rPr>
            </w:pPr>
            <w:r w:rsidRPr="009B3102">
              <w:rPr>
                <w:lang w:val="fr-FR"/>
              </w:rPr>
              <w:t>Images par seconde (FPS) supportées</w:t>
            </w:r>
          </w:p>
        </w:tc>
      </w:tr>
      <w:tr w:rsidR="00A87D2C" w:rsidRPr="009B3102"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9B3102" w:rsidRDefault="00704BFB" w:rsidP="00952DFA">
            <w:pPr>
              <w:spacing w:line="259" w:lineRule="auto"/>
              <w:jc w:val="left"/>
            </w:pPr>
            <w:r w:rsidRPr="009B3102">
              <w:t>60/1, 30/1, 15/1, 1/1</w:t>
            </w:r>
          </w:p>
        </w:tc>
      </w:tr>
    </w:tbl>
    <w:p w14:paraId="7799296D" w14:textId="77777777" w:rsidR="00C855B7" w:rsidRDefault="00C855B7" w:rsidP="00C855B7">
      <w:pPr>
        <w:pStyle w:val="Titre2"/>
        <w:numPr>
          <w:ilvl w:val="0"/>
          <w:numId w:val="0"/>
        </w:numPr>
        <w:ind w:left="10" w:hanging="10"/>
        <w:rPr>
          <w:rFonts w:cs="Times New Roman"/>
        </w:rPr>
      </w:pPr>
    </w:p>
    <w:p w14:paraId="49D73DDF" w14:textId="77777777" w:rsidR="00A87D2C" w:rsidRPr="009B3102" w:rsidRDefault="00704BFB" w:rsidP="00952DFA">
      <w:pPr>
        <w:pStyle w:val="Titre2"/>
        <w:ind w:left="631" w:hanging="646"/>
        <w:rPr>
          <w:rFonts w:cs="Times New Roman"/>
        </w:rPr>
      </w:pPr>
      <w:bookmarkStart w:id="307" w:name="_Toc84684445"/>
      <w:proofErr w:type="spellStart"/>
      <w:r w:rsidRPr="009B3102">
        <w:rPr>
          <w:rFonts w:cs="Times New Roman"/>
        </w:rPr>
        <w:t>Réentrainement</w:t>
      </w:r>
      <w:bookmarkEnd w:id="307"/>
      <w:proofErr w:type="spellEnd"/>
    </w:p>
    <w:p w14:paraId="616D76D7" w14:textId="5F98017B" w:rsidR="00A87D2C" w:rsidRPr="009B3102" w:rsidRDefault="00704BFB" w:rsidP="00952DFA">
      <w:pPr>
        <w:ind w:left="-3"/>
        <w:rPr>
          <w:lang w:val="fr-FR"/>
        </w:rPr>
      </w:pPr>
      <w:r w:rsidRPr="009B3102">
        <w:rPr>
          <w:lang w:val="fr-FR"/>
        </w:rPr>
        <w:t>Une tentative de réentrainement a été initiée. La première étape a été de vouloir r</w:t>
      </w:r>
      <w:ins w:id="308" w:author="Mickaël Germain" w:date="2021-10-25T10:44:00Z">
        <w:r w:rsidR="003D0058">
          <w:rPr>
            <w:lang w:val="fr-FR"/>
          </w:rPr>
          <w:t>é</w:t>
        </w:r>
      </w:ins>
      <w:del w:id="309" w:author="Mickaël Germain" w:date="2021-10-25T10:44:00Z">
        <w:r w:rsidRPr="009B3102" w:rsidDel="003D0058">
          <w:rPr>
            <w:lang w:val="fr-FR"/>
          </w:rPr>
          <w:delText>e</w:delText>
        </w:r>
      </w:del>
      <w:r w:rsidRPr="009B3102">
        <w:rPr>
          <w:lang w:val="fr-FR"/>
        </w:rPr>
        <w:t>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w:t>
      </w:r>
      <w:del w:id="310" w:author="Mickaël Germain" w:date="2021-10-25T10:28:00Z">
        <w:r w:rsidRPr="009B3102" w:rsidDel="003F3FB6">
          <w:rPr>
            <w:lang w:val="fr-FR"/>
          </w:rPr>
          <w:delText xml:space="preserve"> (GT)</w:delText>
        </w:r>
      </w:del>
      <w:r w:rsidRPr="009B3102">
        <w:rPr>
          <w:lang w:val="fr-FR"/>
        </w:rPr>
        <w:t>, qui est beaucoup plus chronophage que difficile. Une fois le tout complété, la dernière étape est de re entrainé l’architecture SegNet18 avec ce jeu, et r</w:t>
      </w:r>
      <w:ins w:id="311" w:author="Mickaël Germain" w:date="2021-10-25T10:44:00Z">
        <w:r w:rsidR="003D0058">
          <w:rPr>
            <w:lang w:val="fr-FR"/>
          </w:rPr>
          <w:t>é</w:t>
        </w:r>
      </w:ins>
      <w:del w:id="312" w:author="Mickaël Germain" w:date="2021-10-25T10:44:00Z">
        <w:r w:rsidRPr="009B3102" w:rsidDel="003D0058">
          <w:rPr>
            <w:lang w:val="fr-FR"/>
          </w:rPr>
          <w:delText>e</w:delText>
        </w:r>
      </w:del>
      <w:r w:rsidRPr="009B3102">
        <w:rPr>
          <w:lang w:val="fr-FR"/>
        </w:rPr>
        <w:t>générer le nouveau fichier ONNX.</w:t>
      </w:r>
    </w:p>
    <w:p w14:paraId="3F750659" w14:textId="51040FAE" w:rsidR="00A87D2C" w:rsidRPr="009B3102" w:rsidRDefault="00704BFB" w:rsidP="00952DFA">
      <w:pPr>
        <w:spacing w:after="598"/>
        <w:ind w:left="-3"/>
        <w:rPr>
          <w:lang w:val="fr-FR"/>
        </w:rPr>
      </w:pPr>
      <w:r w:rsidRPr="009B3102">
        <w:rPr>
          <w:lang w:val="fr-FR"/>
        </w:rPr>
        <w:t>Malheureuse</w:t>
      </w:r>
      <w:del w:id="313" w:author="Mickaël Germain" w:date="2021-10-25T10:53:00Z">
        <w:r w:rsidRPr="009B3102" w:rsidDel="00E438AE">
          <w:rPr>
            <w:lang w:val="fr-FR"/>
          </w:rPr>
          <w:delText>u</w:delText>
        </w:r>
      </w:del>
      <w:r w:rsidRPr="009B3102">
        <w:rPr>
          <w:lang w:val="fr-FR"/>
        </w:rPr>
        <w:t>ment la première étape, de r</w:t>
      </w:r>
      <w:ins w:id="314" w:author="Mickaël Germain" w:date="2021-10-25T10:44:00Z">
        <w:r w:rsidR="003D0058">
          <w:rPr>
            <w:lang w:val="fr-FR"/>
          </w:rPr>
          <w:t>é</w:t>
        </w:r>
      </w:ins>
      <w:del w:id="315" w:author="Mickaël Germain" w:date="2021-10-25T10:44:00Z">
        <w:r w:rsidRPr="009B3102" w:rsidDel="003D0058">
          <w:rPr>
            <w:lang w:val="fr-FR"/>
          </w:rPr>
          <w:delText>e</w:delText>
        </w:r>
      </w:del>
      <w:r w:rsidRPr="009B3102">
        <w:rPr>
          <w:lang w:val="fr-FR"/>
        </w:rPr>
        <w:t xml:space="preserve">générer le fichier ONNX, ne s’est pas déroulé aussi simplement </w:t>
      </w:r>
      <w:proofErr w:type="gramStart"/>
      <w:r w:rsidRPr="009B3102">
        <w:rPr>
          <w:lang w:val="fr-FR"/>
        </w:rPr>
        <w:t>qu’espéré</w:t>
      </w:r>
      <w:proofErr w:type="gramEnd"/>
      <w:r w:rsidRPr="009B3102">
        <w:rPr>
          <w:lang w:val="fr-FR"/>
        </w:rPr>
        <w:t xml:space="preserve">, et a remis en question la suite du réentrainement. La génération du fichier ONNX a tout d’abord réussie assez facilement, mais une erreur à l’exécution a remis en question </w:t>
      </w:r>
      <w:r w:rsidRPr="009B3102">
        <w:rPr>
          <w:lang w:val="fr-FR"/>
        </w:rPr>
        <w:lastRenderedPageBreak/>
        <w:t>l’intégrité de ce fichier. Une longue période d’investigation a débuté</w:t>
      </w:r>
      <w:r w:rsidR="007E5ED6" w:rsidRPr="007E5ED6">
        <w:rPr>
          <w:vertAlign w:val="superscript"/>
          <w:lang w:val="fr-FR"/>
        </w:rPr>
        <w:t xml:space="preserve"> </w:t>
      </w:r>
      <w:r w:rsidR="007E5ED6">
        <w:rPr>
          <w:rStyle w:val="Appelnotedebasdep"/>
          <w:lang w:val="fr-FR"/>
        </w:rPr>
        <w:footnoteReference w:id="39"/>
      </w:r>
      <w:r w:rsidR="007E5ED6" w:rsidRPr="007E5ED6">
        <w:rPr>
          <w:vertAlign w:val="superscript"/>
          <w:lang w:val="fr-FR"/>
        </w:rPr>
        <w:t xml:space="preserve"> </w:t>
      </w:r>
      <w:r w:rsidR="007E5ED6">
        <w:rPr>
          <w:rStyle w:val="Appelnotedebasdep"/>
          <w:lang w:val="fr-FR"/>
        </w:rPr>
        <w:footnoteReference w:id="40"/>
      </w:r>
      <w:r w:rsidRPr="009B3102">
        <w:rPr>
          <w:lang w:val="fr-FR"/>
        </w:rPr>
        <w:t>, et finalement le fichier ONNX a pu être r</w:t>
      </w:r>
      <w:ins w:id="316" w:author="Mickaël Germain" w:date="2021-10-25T10:53:00Z">
        <w:r w:rsidR="00E438AE">
          <w:rPr>
            <w:lang w:val="fr-FR"/>
          </w:rPr>
          <w:t>é</w:t>
        </w:r>
      </w:ins>
      <w:del w:id="317" w:author="Mickaël Germain" w:date="2021-10-25T10:53:00Z">
        <w:r w:rsidRPr="009B3102" w:rsidDel="00E438AE">
          <w:rPr>
            <w:lang w:val="fr-FR"/>
          </w:rPr>
          <w:delText>e</w:delText>
        </w:r>
      </w:del>
      <w:r w:rsidRPr="009B3102">
        <w:rPr>
          <w:lang w:val="fr-FR"/>
        </w:rPr>
        <w:t xml:space="preserve">généré avec succès après la phase de réentrainement. Malheureusement le script fourni par NVIDIA qui adapte les photos du jeu de données de </w:t>
      </w:r>
      <w:proofErr w:type="spellStart"/>
      <w:r w:rsidRPr="009B3102">
        <w:rPr>
          <w:lang w:val="fr-FR"/>
        </w:rPr>
        <w:t>De</w:t>
      </w:r>
      <w:ins w:id="318" w:author="Mickaël Germain" w:date="2021-10-25T10:28:00Z">
        <w:r w:rsidR="003F3FB6">
          <w:rPr>
            <w:lang w:val="fr-FR"/>
          </w:rPr>
          <w:t>e</w:t>
        </w:r>
      </w:ins>
      <w:del w:id="319" w:author="Mickaël Germain" w:date="2021-10-25T10:28:00Z">
        <w:r w:rsidRPr="009B3102" w:rsidDel="003F3FB6">
          <w:rPr>
            <w:lang w:val="fr-FR"/>
          </w:rPr>
          <w:delText>p</w:delText>
        </w:r>
      </w:del>
      <w:r w:rsidRPr="009B3102">
        <w:rPr>
          <w:lang w:val="fr-FR"/>
        </w:rPr>
        <w:t>pScene</w:t>
      </w:r>
      <w:proofErr w:type="spellEnd"/>
      <w:r w:rsidRPr="009B3102">
        <w:rPr>
          <w:lang w:val="fr-FR"/>
        </w:rPr>
        <w:t xml:space="preserve"> pour le jeu d’entrainement et de test destiné au réentrainement de l’architecture SegNet18, génère des photos toutes noires, l’investigation s’est arrêtée à ce point.</w:t>
      </w:r>
    </w:p>
    <w:p w14:paraId="078161EC" w14:textId="77777777" w:rsidR="00A87D2C" w:rsidRPr="009B3102" w:rsidRDefault="00704BFB" w:rsidP="00952DFA">
      <w:pPr>
        <w:pStyle w:val="Titre1"/>
        <w:ind w:left="501" w:hanging="516"/>
        <w:rPr>
          <w:rFonts w:ascii="Times New Roman" w:hAnsi="Times New Roman" w:cs="Times New Roman"/>
        </w:rPr>
      </w:pPr>
      <w:bookmarkStart w:id="320" w:name="_Toc84684446"/>
      <w:proofErr w:type="spellStart"/>
      <w:r w:rsidRPr="009B3102">
        <w:rPr>
          <w:rFonts w:ascii="Times New Roman" w:hAnsi="Times New Roman" w:cs="Times New Roman"/>
        </w:rPr>
        <w:t>Interprétation</w:t>
      </w:r>
      <w:proofErr w:type="spellEnd"/>
      <w:r w:rsidRPr="009B3102">
        <w:rPr>
          <w:rFonts w:ascii="Times New Roman" w:hAnsi="Times New Roman" w:cs="Times New Roman"/>
        </w:rPr>
        <w:t xml:space="preserve"> et discussion des </w:t>
      </w:r>
      <w:proofErr w:type="spellStart"/>
      <w:r w:rsidRPr="009B3102">
        <w:rPr>
          <w:rFonts w:ascii="Times New Roman" w:hAnsi="Times New Roman" w:cs="Times New Roman"/>
        </w:rPr>
        <w:t>résultats</w:t>
      </w:r>
      <w:bookmarkEnd w:id="320"/>
      <w:proofErr w:type="spellEnd"/>
    </w:p>
    <w:p w14:paraId="09964932" w14:textId="77777777" w:rsidR="00A87D2C" w:rsidRPr="009B3102" w:rsidRDefault="00704BFB" w:rsidP="00952DFA">
      <w:pPr>
        <w:pStyle w:val="Titre2"/>
        <w:spacing w:after="180"/>
        <w:ind w:left="631" w:hanging="646"/>
        <w:rPr>
          <w:rFonts w:cs="Times New Roman"/>
        </w:rPr>
      </w:pPr>
      <w:bookmarkStart w:id="321" w:name="_Toc84684447"/>
      <w:r w:rsidRPr="009B3102">
        <w:rPr>
          <w:rFonts w:cs="Times New Roman"/>
        </w:rPr>
        <w:t xml:space="preserve">Performances </w:t>
      </w:r>
      <w:proofErr w:type="spellStart"/>
      <w:r w:rsidRPr="009B3102">
        <w:rPr>
          <w:rFonts w:cs="Times New Roman"/>
        </w:rPr>
        <w:t>matérielles</w:t>
      </w:r>
      <w:bookmarkEnd w:id="321"/>
      <w:proofErr w:type="spellEnd"/>
    </w:p>
    <w:p w14:paraId="6582A7F4" w14:textId="77777777" w:rsidR="00A87D2C" w:rsidRPr="009B3102" w:rsidRDefault="00704BFB" w:rsidP="00952DFA">
      <w:pPr>
        <w:pStyle w:val="Titre3"/>
        <w:ind w:left="702" w:hanging="717"/>
        <w:rPr>
          <w:rFonts w:cs="Times New Roman"/>
        </w:rPr>
      </w:pPr>
      <w:bookmarkStart w:id="322" w:name="_Toc84684448"/>
      <w:r w:rsidRPr="009B3102">
        <w:rPr>
          <w:rFonts w:cs="Times New Roman"/>
        </w:rPr>
        <w:t xml:space="preserve">Stockage de </w:t>
      </w:r>
      <w:proofErr w:type="spellStart"/>
      <w:r w:rsidRPr="009B3102">
        <w:rPr>
          <w:rFonts w:cs="Times New Roman"/>
        </w:rPr>
        <w:t>données</w:t>
      </w:r>
      <w:bookmarkEnd w:id="322"/>
      <w:proofErr w:type="spellEnd"/>
    </w:p>
    <w:p w14:paraId="60721C99" w14:textId="77777777" w:rsidR="00A87D2C" w:rsidRPr="009B3102" w:rsidRDefault="00704BFB" w:rsidP="00952DFA">
      <w:pPr>
        <w:spacing w:after="372"/>
        <w:ind w:left="-3"/>
        <w:rPr>
          <w:lang w:val="fr-FR"/>
        </w:rPr>
      </w:pPr>
      <w:r w:rsidRPr="009B3102">
        <w:rPr>
          <w:lang w:val="fr-FR"/>
        </w:rPr>
        <w:t xml:space="preserve">Les tests montrent que le SSD interne est de 4 à 11 fois plus efficaces qu’une carte </w:t>
      </w:r>
      <w:proofErr w:type="spellStart"/>
      <w:r w:rsidRPr="009B3102">
        <w:rPr>
          <w:lang w:val="fr-FR"/>
        </w:rPr>
        <w:t>microSD</w:t>
      </w:r>
      <w:proofErr w:type="spellEnd"/>
      <w:r w:rsidRPr="009B3102">
        <w:rPr>
          <w:lang w:val="fr-FR"/>
        </w:rPr>
        <w:t>, pour l’opération de lecture de données.</w:t>
      </w:r>
    </w:p>
    <w:p w14:paraId="14BFF513" w14:textId="77777777" w:rsidR="00A87D2C" w:rsidRPr="009B3102" w:rsidRDefault="00704BFB" w:rsidP="00952DFA">
      <w:pPr>
        <w:pStyle w:val="Titre3"/>
        <w:ind w:left="702" w:hanging="717"/>
        <w:rPr>
          <w:rFonts w:cs="Times New Roman"/>
        </w:rPr>
      </w:pPr>
      <w:bookmarkStart w:id="323" w:name="_Toc84684449"/>
      <w:commentRangeStart w:id="324"/>
      <w:r w:rsidRPr="009B3102">
        <w:rPr>
          <w:rFonts w:cs="Times New Roman"/>
        </w:rPr>
        <w:t xml:space="preserve">Performances </w:t>
      </w:r>
      <w:proofErr w:type="spellStart"/>
      <w:r w:rsidRPr="009B3102">
        <w:rPr>
          <w:rFonts w:cs="Times New Roman"/>
        </w:rPr>
        <w:t>système</w:t>
      </w:r>
      <w:bookmarkEnd w:id="323"/>
      <w:commentRangeEnd w:id="324"/>
      <w:proofErr w:type="spellEnd"/>
      <w:r w:rsidR="003F3FB6">
        <w:rPr>
          <w:rStyle w:val="Marquedecommentaire"/>
          <w:rFonts w:eastAsiaTheme="minorEastAsia" w:cs="Times New Roman"/>
        </w:rPr>
        <w:commentReference w:id="324"/>
      </w:r>
    </w:p>
    <w:p w14:paraId="23298510" w14:textId="77777777" w:rsidR="00A87D2C" w:rsidRPr="00F335B4" w:rsidRDefault="00704BFB" w:rsidP="00952DFA">
      <w:pPr>
        <w:spacing w:after="225" w:line="265" w:lineRule="auto"/>
        <w:ind w:left="-5"/>
        <w:jc w:val="left"/>
        <w:rPr>
          <w:b/>
        </w:rPr>
      </w:pPr>
      <w:r w:rsidRPr="00F335B4">
        <w:rPr>
          <w:b/>
        </w:rPr>
        <w:t xml:space="preserve">Performances </w:t>
      </w:r>
      <w:proofErr w:type="spellStart"/>
      <w:r w:rsidRPr="00F335B4">
        <w:rPr>
          <w:b/>
        </w:rPr>
        <w:t>globales</w:t>
      </w:r>
      <w:proofErr w:type="spellEnd"/>
    </w:p>
    <w:p w14:paraId="0AE28245" w14:textId="77777777" w:rsidR="00A87D2C" w:rsidRPr="009B3102" w:rsidRDefault="00704BFB" w:rsidP="00952DFA">
      <w:pPr>
        <w:spacing w:after="342"/>
        <w:ind w:left="-3"/>
        <w:rPr>
          <w:lang w:val="fr-FR"/>
        </w:rPr>
      </w:pPr>
      <w:r w:rsidRPr="009B3102">
        <w:rPr>
          <w:lang w:val="fr-FR"/>
        </w:rPr>
        <w:t xml:space="preserve">Concernant les performances globales du nano-ordinateur, il est à noter que celui-ci est capable d’exécuter l’inférence en temps réel pour une durée prolongée (23 minutes dans ce cas), et rester réactif aux commandes. L’exemple qui le démontre est le démarrage du navigateur </w:t>
      </w:r>
      <w:proofErr w:type="spellStart"/>
      <w:r w:rsidRPr="009B3102">
        <w:rPr>
          <w:lang w:val="fr-FR"/>
        </w:rPr>
        <w:t>Chromium</w:t>
      </w:r>
      <w:proofErr w:type="spellEnd"/>
      <w:r w:rsidRPr="009B3102">
        <w:rPr>
          <w:lang w:val="fr-FR"/>
        </w:rPr>
        <w:t xml:space="preserve"> entre deux segmentations, et pendant la segmentation.</w:t>
      </w:r>
    </w:p>
    <w:p w14:paraId="2EAC412C" w14:textId="77777777" w:rsidR="00A87D2C" w:rsidRPr="00F335B4" w:rsidRDefault="00704BFB" w:rsidP="00952DFA">
      <w:pPr>
        <w:spacing w:after="225" w:line="265" w:lineRule="auto"/>
        <w:ind w:left="-5"/>
        <w:jc w:val="left"/>
        <w:rPr>
          <w:b/>
          <w:lang w:val="fr-FR"/>
        </w:rPr>
      </w:pPr>
      <w:r w:rsidRPr="00F335B4">
        <w:rPr>
          <w:b/>
          <w:lang w:val="fr-FR"/>
        </w:rPr>
        <w:t>Fréquence</w:t>
      </w:r>
    </w:p>
    <w:p w14:paraId="214CFFFD" w14:textId="77777777" w:rsidR="00A87D2C" w:rsidRPr="009B3102" w:rsidRDefault="00704BFB" w:rsidP="00952DFA">
      <w:pPr>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la fréquence des </w:t>
      </w:r>
      <w:proofErr w:type="spellStart"/>
      <w:r w:rsidRPr="009B3102">
        <w:rPr>
          <w:lang w:val="fr-FR"/>
        </w:rPr>
        <w:t>CPUs</w:t>
      </w:r>
      <w:proofErr w:type="spellEnd"/>
      <w:r w:rsidRPr="009B3102">
        <w:rPr>
          <w:lang w:val="fr-FR"/>
        </w:rPr>
        <w:t xml:space="preserve"> (4 pour le nano-ordinateur), le GR3D (GPU) et EMC. On peut noter que l’inférence prend 100 % du GR3D pendant toute la durée. Les </w:t>
      </w:r>
      <w:proofErr w:type="spellStart"/>
      <w:r w:rsidRPr="009B3102">
        <w:rPr>
          <w:lang w:val="fr-FR"/>
        </w:rPr>
        <w:t>CPUs</w:t>
      </w:r>
      <w:proofErr w:type="spellEnd"/>
      <w:r w:rsidRPr="009B3102">
        <w:rPr>
          <w:lang w:val="fr-FR"/>
        </w:rPr>
        <w:t xml:space="preserve"> sont tous utilisés équitablement pendant l’inférence, en dépassant rarement les 30 % d’utilisation. En fait la période qui montre une exploitation élevée des </w:t>
      </w:r>
      <w:proofErr w:type="spellStart"/>
      <w:r w:rsidRPr="009B3102">
        <w:rPr>
          <w:lang w:val="fr-FR"/>
        </w:rPr>
        <w:t>CPUs</w:t>
      </w:r>
      <w:proofErr w:type="spellEnd"/>
      <w:r w:rsidRPr="009B3102">
        <w:rPr>
          <w:lang w:val="fr-FR"/>
        </w:rPr>
        <w:t xml:space="preserve"> est lors de l’utilisation de </w:t>
      </w:r>
      <w:proofErr w:type="spellStart"/>
      <w:r w:rsidRPr="009B3102">
        <w:rPr>
          <w:lang w:val="fr-FR"/>
        </w:rPr>
        <w:t>Chromium</w:t>
      </w:r>
      <w:proofErr w:type="spellEnd"/>
      <w:r w:rsidRPr="009B3102">
        <w:rPr>
          <w:lang w:val="fr-FR"/>
        </w:rPr>
        <w:t xml:space="preserve">, ou l’ensemble des </w:t>
      </w:r>
      <w:proofErr w:type="spellStart"/>
      <w:r w:rsidRPr="009B3102">
        <w:rPr>
          <w:lang w:val="fr-FR"/>
        </w:rPr>
        <w:t>CPUs</w:t>
      </w:r>
      <w:proofErr w:type="spellEnd"/>
      <w:r w:rsidRPr="009B3102">
        <w:rPr>
          <w:lang w:val="fr-FR"/>
        </w:rPr>
        <w:t xml:space="preserve"> sont employés entre 0 % et 90 %.</w:t>
      </w:r>
    </w:p>
    <w:p w14:paraId="22055FEF" w14:textId="77777777" w:rsidR="00A87D2C" w:rsidRPr="009B3102" w:rsidRDefault="00704BFB" w:rsidP="00952DFA">
      <w:pPr>
        <w:spacing w:after="342"/>
        <w:ind w:left="-3"/>
        <w:rPr>
          <w:lang w:val="fr-FR"/>
        </w:rPr>
      </w:pPr>
      <w:r w:rsidRPr="009B3102">
        <w:rPr>
          <w:lang w:val="fr-FR"/>
        </w:rPr>
        <w:lastRenderedPageBreak/>
        <w:t xml:space="preserve">Il faut donc rester vigilant quant à l’utilisation des </w:t>
      </w:r>
      <w:proofErr w:type="spellStart"/>
      <w:r w:rsidRPr="009B3102">
        <w:rPr>
          <w:lang w:val="fr-FR"/>
        </w:rPr>
        <w:t>CPUs</w:t>
      </w:r>
      <w:proofErr w:type="spellEnd"/>
      <w:r w:rsidRPr="009B3102">
        <w:rPr>
          <w:lang w:val="fr-FR"/>
        </w:rPr>
        <w:t xml:space="preserve"> pendant l’inférence sur le long terme, au risque de perdre le système en raison d’un ralentissement progressif dû à un manque de ressources processeurs </w:t>
      </w:r>
      <w:proofErr w:type="spellStart"/>
      <w:r w:rsidRPr="009B3102">
        <w:rPr>
          <w:lang w:val="fr-FR"/>
        </w:rPr>
        <w:t>CPUs</w:t>
      </w:r>
      <w:proofErr w:type="spellEnd"/>
      <w:r w:rsidRPr="009B3102">
        <w:rPr>
          <w:lang w:val="fr-FR"/>
        </w:rPr>
        <w:t>.</w:t>
      </w:r>
    </w:p>
    <w:p w14:paraId="433E1131" w14:textId="77777777" w:rsidR="00A87D2C" w:rsidRPr="00F335B4" w:rsidRDefault="00704BFB" w:rsidP="00952DFA">
      <w:pPr>
        <w:spacing w:after="225" w:line="265" w:lineRule="auto"/>
        <w:ind w:left="-5"/>
        <w:jc w:val="left"/>
        <w:rPr>
          <w:b/>
          <w:lang w:val="fr-FR"/>
        </w:rPr>
      </w:pPr>
      <w:r w:rsidRPr="00F335B4">
        <w:rPr>
          <w:b/>
          <w:lang w:val="fr-FR"/>
        </w:rPr>
        <w:t>Mémoire</w:t>
      </w:r>
    </w:p>
    <w:p w14:paraId="3F265593" w14:textId="23DA5423" w:rsidR="00A87D2C" w:rsidRPr="009B3102" w:rsidRDefault="00704BFB" w:rsidP="00952DFA">
      <w:pPr>
        <w:ind w:left="-3"/>
        <w:rPr>
          <w:lang w:val="fr-FR"/>
        </w:rPr>
      </w:pPr>
      <w:r w:rsidRPr="009B3102">
        <w:rPr>
          <w:lang w:val="fr-FR"/>
        </w:rPr>
        <w:t>La commande "free -m" offre l’utilisation mémoire du système en Mb. Le nano-ordinateur au démarrage ne consomme qu’environ 1</w:t>
      </w:r>
      <w:ins w:id="325" w:author="Mickaël Germain" w:date="2021-10-25T10:29:00Z">
        <w:r w:rsidR="003F3FB6">
          <w:rPr>
            <w:lang w:val="fr-FR"/>
          </w:rPr>
          <w:t>,</w:t>
        </w:r>
      </w:ins>
      <w:del w:id="326" w:author="Mickaël Germain" w:date="2021-10-25T10:29:00Z">
        <w:r w:rsidRPr="009B3102" w:rsidDel="003F3FB6">
          <w:rPr>
            <w:lang w:val="fr-FR"/>
          </w:rPr>
          <w:delText>.</w:delText>
        </w:r>
      </w:del>
      <w:r w:rsidRPr="009B3102">
        <w:rPr>
          <w:lang w:val="fr-FR"/>
        </w:rPr>
        <w:t>5</w:t>
      </w:r>
      <w:ins w:id="327" w:author="Mickaël Germain" w:date="2021-10-25T10:29:00Z">
        <w:r w:rsidR="003F3FB6">
          <w:rPr>
            <w:lang w:val="fr-FR"/>
          </w:rPr>
          <w:t xml:space="preserve"> </w:t>
        </w:r>
      </w:ins>
      <w:r w:rsidRPr="009B3102">
        <w:rPr>
          <w:lang w:val="fr-FR"/>
        </w:rPr>
        <w:t>Gb de mémoire totale, et possède 4</w:t>
      </w:r>
      <w:ins w:id="328" w:author="Mickaël Germain" w:date="2021-10-25T10:29:00Z">
        <w:r w:rsidR="003F3FB6">
          <w:rPr>
            <w:lang w:val="fr-FR"/>
          </w:rPr>
          <w:t xml:space="preserve"> </w:t>
        </w:r>
      </w:ins>
      <w:r w:rsidRPr="009B3102">
        <w:rPr>
          <w:lang w:val="fr-FR"/>
        </w:rPr>
        <w:t>Gb de libres sur un total de 6 Gb. À la fin du test de 25 minutes, il ne reste qu’environ</w:t>
      </w:r>
      <w:del w:id="329" w:author="Mickaël Germain" w:date="2021-10-25T10:54:00Z">
        <w:r w:rsidRPr="009B3102" w:rsidDel="00E438AE">
          <w:rPr>
            <w:lang w:val="fr-FR"/>
          </w:rPr>
          <w:delText>s</w:delText>
        </w:r>
      </w:del>
      <w:r w:rsidRPr="009B3102">
        <w:rPr>
          <w:lang w:val="fr-FR"/>
        </w:rPr>
        <w:t xml:space="preserve"> 3</w:t>
      </w:r>
      <w:ins w:id="330" w:author="Mickaël Germain" w:date="2021-10-25T10:29:00Z">
        <w:r w:rsidR="003F3FB6">
          <w:rPr>
            <w:lang w:val="fr-FR"/>
          </w:rPr>
          <w:t xml:space="preserve"> </w:t>
        </w:r>
      </w:ins>
      <w:r w:rsidRPr="009B3102">
        <w:rPr>
          <w:lang w:val="fr-FR"/>
        </w:rPr>
        <w:t>Gb de mémoire libre, un peu plus de 2</w:t>
      </w:r>
      <w:ins w:id="331" w:author="Mickaël Germain" w:date="2021-10-25T10:29:00Z">
        <w:r w:rsidR="003F3FB6">
          <w:rPr>
            <w:lang w:val="fr-FR"/>
          </w:rPr>
          <w:t xml:space="preserve"> </w:t>
        </w:r>
      </w:ins>
      <w:r w:rsidRPr="009B3102">
        <w:rPr>
          <w:lang w:val="fr-FR"/>
        </w:rPr>
        <w:t xml:space="preserve">Gb semble resté utilisé. De la mémoire swap a commencée à être consommée lors du démarrage de </w:t>
      </w:r>
      <w:proofErr w:type="spellStart"/>
      <w:r w:rsidRPr="009B3102">
        <w:rPr>
          <w:lang w:val="fr-FR"/>
        </w:rPr>
        <w:t>Chromium</w:t>
      </w:r>
      <w:proofErr w:type="spellEnd"/>
      <w:r w:rsidRPr="009B3102">
        <w:rPr>
          <w:lang w:val="fr-FR"/>
        </w:rPr>
        <w:t xml:space="preserve"> pendant la 3e segmentation, et ne semble jamais avoir été libérée. La mémoire tampon cachée est aussi sensiblement utilisée et revient un peu en dessous de son niveau original à la fin du test.</w:t>
      </w:r>
    </w:p>
    <w:p w14:paraId="3CADBAE6" w14:textId="77777777" w:rsidR="00A87D2C" w:rsidRPr="009B3102" w:rsidRDefault="00704BFB" w:rsidP="00952DFA">
      <w:pPr>
        <w:spacing w:after="342"/>
        <w:ind w:left="-3"/>
        <w:rPr>
          <w:lang w:val="fr-FR"/>
        </w:rPr>
      </w:pPr>
      <w:r w:rsidRPr="009B3102">
        <w:rPr>
          <w:lang w:val="fr-FR"/>
        </w:rPr>
        <w:t>De même que pour l’utilisation des processeurs, il semble être préférable de rester vigilant lors de l’utilisation opérationnelle du nano-ordinateur, la segmentation consommant de la mémoire qui semble ne plus être disponible pour les autres ressources du système, comme le démontre l’état de la mémoire totale libre à la suite de l’arrêt de la 1re segmentation.</w:t>
      </w:r>
    </w:p>
    <w:p w14:paraId="6FE7E2DE" w14:textId="77777777" w:rsidR="00A87D2C" w:rsidRPr="00F335B4" w:rsidRDefault="00704BFB" w:rsidP="00952DFA">
      <w:pPr>
        <w:spacing w:after="225" w:line="265" w:lineRule="auto"/>
        <w:ind w:left="-5"/>
        <w:jc w:val="left"/>
        <w:rPr>
          <w:b/>
          <w:lang w:val="fr-FR"/>
        </w:rPr>
      </w:pPr>
      <w:r w:rsidRPr="00F335B4">
        <w:rPr>
          <w:b/>
          <w:lang w:val="fr-FR"/>
        </w:rPr>
        <w:t>I/O</w:t>
      </w:r>
    </w:p>
    <w:p w14:paraId="2DF74C45" w14:textId="77777777" w:rsidR="00A87D2C" w:rsidRPr="009B3102" w:rsidRDefault="00704BFB" w:rsidP="00952DFA">
      <w:pPr>
        <w:ind w:left="-3"/>
        <w:rPr>
          <w:lang w:val="fr-FR"/>
        </w:rPr>
      </w:pPr>
      <w:r w:rsidRPr="009B3102">
        <w:rPr>
          <w:lang w:val="fr-FR"/>
        </w:rPr>
        <w:t>La commande "</w:t>
      </w:r>
      <w:proofErr w:type="spellStart"/>
      <w:r w:rsidRPr="009B3102">
        <w:rPr>
          <w:lang w:val="fr-FR"/>
        </w:rPr>
        <w:t>iotop</w:t>
      </w:r>
      <w:proofErr w:type="spellEnd"/>
      <w:r w:rsidRPr="009B3102">
        <w:rPr>
          <w:lang w:val="fr-FR"/>
        </w:rPr>
        <w:t>" offre les performances I/O du nano-ordinateur pendant le test de 25 minutes. Le I/O de la segmentation est raisonnable, de même que celle du système. Il n’y a quasiment pas d’opération visible en écriture, même la collecte des statistiques durant le test, aux secondes, n’apparait pas. Les opérations en lecture sont plus visibles, mais ponctuelles. La période la plus occupée en lecture semble être due durant le démarrage de la segmentation la première fois : le système semble lire l’architecture en mémoire, et le conserver en mémoire, car les opérations en lecture suivantes sont peu ou non visibles pendant le démarrage des segmentations suivantes.</w:t>
      </w:r>
    </w:p>
    <w:p w14:paraId="0335C305" w14:textId="77777777" w:rsidR="00A87D2C" w:rsidRPr="009B3102" w:rsidRDefault="00704BFB" w:rsidP="00952DFA">
      <w:pPr>
        <w:spacing w:after="350"/>
        <w:ind w:left="-3"/>
        <w:rPr>
          <w:lang w:val="fr-FR"/>
        </w:rPr>
      </w:pPr>
      <w:r w:rsidRPr="009B3102">
        <w:rPr>
          <w:lang w:val="fr-FR"/>
        </w:rPr>
        <w:t>Cela expliquerait l’augmentation de l’utilisation de la mémoire à la suite de la segmentation.</w:t>
      </w:r>
    </w:p>
    <w:p w14:paraId="40874306" w14:textId="77777777" w:rsidR="00A87D2C" w:rsidRPr="00F335B4" w:rsidRDefault="00704BFB" w:rsidP="00952DFA">
      <w:pPr>
        <w:spacing w:after="225" w:line="265" w:lineRule="auto"/>
        <w:ind w:left="-5"/>
        <w:jc w:val="left"/>
        <w:rPr>
          <w:b/>
          <w:lang w:val="fr-FR"/>
        </w:rPr>
      </w:pPr>
      <w:r w:rsidRPr="00F335B4">
        <w:rPr>
          <w:b/>
          <w:lang w:val="fr-FR"/>
        </w:rPr>
        <w:t>Température</w:t>
      </w:r>
    </w:p>
    <w:p w14:paraId="20231D78" w14:textId="77777777" w:rsidR="00A87D2C" w:rsidRPr="009B3102" w:rsidRDefault="00704BFB" w:rsidP="00952DFA">
      <w:pPr>
        <w:spacing w:after="205"/>
        <w:ind w:left="-3"/>
        <w:rPr>
          <w:lang w:val="fr-FR"/>
        </w:rPr>
      </w:pPr>
      <w:r w:rsidRPr="009B3102">
        <w:rPr>
          <w:lang w:val="fr-FR"/>
        </w:rPr>
        <w:t>La commande "</w:t>
      </w:r>
      <w:proofErr w:type="spellStart"/>
      <w:r w:rsidRPr="009B3102">
        <w:rPr>
          <w:lang w:val="fr-FR"/>
        </w:rPr>
        <w:t>tegrastats</w:t>
      </w:r>
      <w:proofErr w:type="spellEnd"/>
      <w:r w:rsidRPr="009B3102">
        <w:rPr>
          <w:lang w:val="fr-FR"/>
        </w:rPr>
        <w:t>" offre grâce à des capteurs intégrés à la carte mère la température de différents éléments matériels du nano-ordinateur. La commande "</w:t>
      </w:r>
      <w:proofErr w:type="spellStart"/>
      <w:r w:rsidRPr="009B3102">
        <w:rPr>
          <w:lang w:val="fr-FR"/>
        </w:rPr>
        <w:t>sudo</w:t>
      </w:r>
      <w:proofErr w:type="spellEnd"/>
      <w:r w:rsidRPr="009B3102">
        <w:rPr>
          <w:lang w:val="fr-FR"/>
        </w:rPr>
        <w:t xml:space="preserve"> </w:t>
      </w:r>
      <w:proofErr w:type="spellStart"/>
      <w:r w:rsidRPr="009B3102">
        <w:rPr>
          <w:lang w:val="fr-FR"/>
        </w:rPr>
        <w:t>jetson_clock</w:t>
      </w:r>
      <w:proofErr w:type="spellEnd"/>
      <w:r w:rsidRPr="009B3102">
        <w:rPr>
          <w:lang w:val="fr-FR"/>
        </w:rPr>
        <w:t xml:space="preserve">" est démarrée manuellement dès que le système est démarré, permettant de profiter de la fréquence maximale </w:t>
      </w:r>
      <w:r w:rsidRPr="009B3102">
        <w:rPr>
          <w:lang w:val="fr-FR"/>
        </w:rPr>
        <w:lastRenderedPageBreak/>
        <w:t>d’utilisation supportée par le nano-ordinateur. Le succès de la commande est simple à vérifier : le ventilateur se met à ventiler aussitôt</w:t>
      </w:r>
      <w:r w:rsidR="00F335B4">
        <w:rPr>
          <w:lang w:val="fr-FR"/>
        </w:rPr>
        <w:t xml:space="preserve"> </w:t>
      </w:r>
      <w:r w:rsidR="00F335B4">
        <w:rPr>
          <w:rStyle w:val="Appelnotedebasdep"/>
          <w:lang w:val="fr-FR"/>
        </w:rPr>
        <w:footnoteReference w:id="41"/>
      </w:r>
      <w:r w:rsidRPr="009B3102">
        <w:rPr>
          <w:lang w:val="fr-FR"/>
        </w:rPr>
        <w:t>.</w:t>
      </w:r>
    </w:p>
    <w:p w14:paraId="7E2E385E" w14:textId="113E6AD3" w:rsidR="00A87D2C" w:rsidRPr="009B3102" w:rsidRDefault="00704BFB" w:rsidP="00952DFA">
      <w:pPr>
        <w:ind w:left="-3"/>
        <w:rPr>
          <w:lang w:val="fr-FR"/>
        </w:rPr>
      </w:pPr>
      <w:r w:rsidRPr="009B3102">
        <w:rPr>
          <w:lang w:val="fr-FR"/>
        </w:rPr>
        <w:t>La température dans la pièce au moment du test est de 27</w:t>
      </w:r>
      <w:ins w:id="332" w:author="Mickaël Germain" w:date="2021-10-25T10:30:00Z">
        <w:r w:rsidR="003F3FB6">
          <w:rPr>
            <w:lang w:val="fr-FR"/>
          </w:rPr>
          <w:t>°</w:t>
        </w:r>
      </w:ins>
      <w:r w:rsidRPr="009B3102">
        <w:rPr>
          <w:lang w:val="fr-FR"/>
        </w:rPr>
        <w:t>C. Au démarrage, on note que la température mesurée de la plupart des capteurs thermiques</w:t>
      </w:r>
      <w:del w:id="333" w:author="Mickaël Germain" w:date="2021-10-25T10:54:00Z">
        <w:r w:rsidRPr="009B3102" w:rsidDel="00E438AE">
          <w:rPr>
            <w:lang w:val="fr-FR"/>
          </w:rPr>
          <w:delText>,</w:delText>
        </w:r>
      </w:del>
      <w:r w:rsidRPr="009B3102">
        <w:rPr>
          <w:lang w:val="fr-FR"/>
        </w:rPr>
        <w:t xml:space="preserve"> sauf pour le AO ("Always on") est entre 33</w:t>
      </w:r>
      <w:ins w:id="334" w:author="Mickaël Germain" w:date="2021-10-25T10:30:00Z">
        <w:r w:rsidR="003F3FB6">
          <w:rPr>
            <w:lang w:val="fr-FR"/>
          </w:rPr>
          <w:t>°</w:t>
        </w:r>
      </w:ins>
      <w:r w:rsidRPr="009B3102">
        <w:rPr>
          <w:lang w:val="fr-FR"/>
        </w:rPr>
        <w:t>C et 36</w:t>
      </w:r>
      <w:ins w:id="335" w:author="Mickaël Germain" w:date="2021-10-25T10:30:00Z">
        <w:r w:rsidR="003F3FB6">
          <w:rPr>
            <w:lang w:val="fr-FR"/>
          </w:rPr>
          <w:t>°</w:t>
        </w:r>
      </w:ins>
      <w:r w:rsidRPr="009B3102">
        <w:rPr>
          <w:lang w:val="fr-FR"/>
        </w:rPr>
        <w:t>C. Le démarrage de la 1re segmentation fait graduellement monter la température, entre 37</w:t>
      </w:r>
      <w:ins w:id="336" w:author="Mickaël Germain" w:date="2021-10-25T10:30:00Z">
        <w:r w:rsidR="003F3FB6">
          <w:rPr>
            <w:lang w:val="fr-FR"/>
          </w:rPr>
          <w:t>°</w:t>
        </w:r>
      </w:ins>
      <w:r w:rsidRPr="009B3102">
        <w:rPr>
          <w:lang w:val="fr-FR"/>
        </w:rPr>
        <w:t>C et 39</w:t>
      </w:r>
      <w:ins w:id="337" w:author="Mickaël Germain" w:date="2021-10-25T10:30:00Z">
        <w:r w:rsidR="003F3FB6">
          <w:rPr>
            <w:lang w:val="fr-FR"/>
          </w:rPr>
          <w:t>°</w:t>
        </w:r>
      </w:ins>
      <w:r w:rsidRPr="009B3102">
        <w:rPr>
          <w:lang w:val="fr-FR"/>
        </w:rPr>
        <w:t xml:space="preserve">C, jusqu’au point d’arrêt de la segmentation, après 200 secondes approximativement, et qui diminue graduellement approximativement pendant 200 secondes vers son point d’origine lorsqu’elle est arrêtée. Le démarrage de </w:t>
      </w:r>
      <w:proofErr w:type="spellStart"/>
      <w:r w:rsidRPr="009B3102">
        <w:rPr>
          <w:lang w:val="fr-FR"/>
        </w:rPr>
        <w:t>Chromium</w:t>
      </w:r>
      <w:proofErr w:type="spellEnd"/>
      <w:r w:rsidRPr="009B3102">
        <w:rPr>
          <w:lang w:val="fr-FR"/>
        </w:rPr>
        <w:t xml:space="preserve"> pendant cette période semble ralentir un peu le refroidissement. L’observation lors de la seconde segmentation est identique à la première. La troisième segmentation est plus longue, 400 secondes, et voit la température se stabiliser entre 41</w:t>
      </w:r>
      <w:ins w:id="338" w:author="Mickaël Germain" w:date="2021-10-25T10:30:00Z">
        <w:r w:rsidR="003F3FB6">
          <w:rPr>
            <w:lang w:val="fr-FR"/>
          </w:rPr>
          <w:t>°</w:t>
        </w:r>
      </w:ins>
      <w:r w:rsidRPr="009B3102">
        <w:rPr>
          <w:lang w:val="fr-FR"/>
        </w:rPr>
        <w:t>C et 43</w:t>
      </w:r>
      <w:ins w:id="339" w:author="Mickaël Germain" w:date="2021-10-25T10:30:00Z">
        <w:r w:rsidR="003F3FB6">
          <w:rPr>
            <w:lang w:val="fr-FR"/>
          </w:rPr>
          <w:t>°</w:t>
        </w:r>
      </w:ins>
      <w:r w:rsidRPr="009B3102">
        <w:rPr>
          <w:lang w:val="fr-FR"/>
        </w:rPr>
        <w:t>C. L’arrêt de la segmentation voit la température baisser et revenir assez rapidement à sa température d’origine.</w:t>
      </w:r>
    </w:p>
    <w:p w14:paraId="4E355BB1" w14:textId="427B2915" w:rsidR="00A87D2C" w:rsidRPr="009B3102" w:rsidRDefault="00704BFB" w:rsidP="00952DFA">
      <w:pPr>
        <w:ind w:left="-3"/>
        <w:rPr>
          <w:lang w:val="fr-FR"/>
        </w:rPr>
      </w:pPr>
      <w:r w:rsidRPr="009B3102">
        <w:rPr>
          <w:lang w:val="fr-FR"/>
        </w:rPr>
        <w:t>Le cap</w:t>
      </w:r>
      <w:r w:rsidR="00486CD9">
        <w:rPr>
          <w:lang w:val="fr-FR"/>
        </w:rPr>
        <w:t>teur thermique AO ("Always on"</w:t>
      </w:r>
      <w:r w:rsidRPr="009B3102">
        <w:rPr>
          <w:lang w:val="fr-FR"/>
        </w:rPr>
        <w:t>) est plus particulier, puisqu’il mesure une température de 10</w:t>
      </w:r>
      <w:ins w:id="340" w:author="Mickaël Germain" w:date="2021-10-25T10:30:00Z">
        <w:r w:rsidR="003F3FB6">
          <w:rPr>
            <w:lang w:val="fr-FR"/>
          </w:rPr>
          <w:t>°</w:t>
        </w:r>
      </w:ins>
      <w:r w:rsidRPr="009B3102">
        <w:rPr>
          <w:lang w:val="fr-FR"/>
        </w:rPr>
        <w:t>C supérieure</w:t>
      </w:r>
      <w:del w:id="341" w:author="Mickaël Germain" w:date="2021-10-25T10:54:00Z">
        <w:r w:rsidRPr="009B3102" w:rsidDel="00E438AE">
          <w:rPr>
            <w:lang w:val="fr-FR"/>
          </w:rPr>
          <w:delText>s</w:delText>
        </w:r>
      </w:del>
      <w:r w:rsidRPr="009B3102">
        <w:rPr>
          <w:lang w:val="fr-FR"/>
        </w:rPr>
        <w:t xml:space="preserve"> aux autres capteurs. </w:t>
      </w:r>
      <w:proofErr w:type="spellStart"/>
      <w:r w:rsidRPr="009B3102">
        <w:t>Selon</w:t>
      </w:r>
      <w:proofErr w:type="spellEnd"/>
      <w:r w:rsidRPr="009B3102">
        <w:t xml:space="preserve"> </w:t>
      </w:r>
      <w:r w:rsidR="00E11280">
        <w:t xml:space="preserve">le </w:t>
      </w:r>
      <w:proofErr w:type="spellStart"/>
      <w:r w:rsidR="00E11280">
        <w:t>modérateur</w:t>
      </w:r>
      <w:proofErr w:type="spellEnd"/>
      <w:r w:rsidR="00E11280">
        <w:t xml:space="preserve"> </w:t>
      </w:r>
      <w:proofErr w:type="spellStart"/>
      <w:r w:rsidR="00E11280">
        <w:t>Trumany</w:t>
      </w:r>
      <w:proofErr w:type="spellEnd"/>
      <w:r w:rsidR="00E11280">
        <w:t xml:space="preserve"> de NVIDIA</w:t>
      </w:r>
      <w:r w:rsidR="00C82939">
        <w:t xml:space="preserve"> </w:t>
      </w:r>
      <w:r w:rsidR="00C82939">
        <w:rPr>
          <w:rStyle w:val="Appelnotedebasdep"/>
        </w:rPr>
        <w:footnoteReference w:id="42"/>
      </w:r>
      <w:r w:rsidRPr="009B3102">
        <w:t>, "</w:t>
      </w:r>
      <w:proofErr w:type="spellStart"/>
      <w:r w:rsidRPr="009B3102">
        <w:t>AO_therm</w:t>
      </w:r>
      <w:proofErr w:type="spellEnd"/>
      <w:r w:rsidRPr="009B3102">
        <w:t xml:space="preserve"> is used for a truly robust </w:t>
      </w:r>
      <w:proofErr w:type="spellStart"/>
      <w:r w:rsidRPr="009B3102">
        <w:t>thermtrip</w:t>
      </w:r>
      <w:proofErr w:type="spellEnd"/>
      <w:r w:rsidRPr="009B3102">
        <w:t xml:space="preserve"> and as an LP0 wake source, as other zones will cease to operate during LP0.". </w:t>
      </w:r>
      <w:r w:rsidRPr="009B3102">
        <w:rPr>
          <w:lang w:val="fr-FR"/>
        </w:rPr>
        <w:t>Mes compétences en la matière ne me permettent pas d’expliquer clairement ce renseignement, mais cela semble signifier que ce capteur est plus robuste que les autres et devient l’indicateur de référence pour gérer une surchauffe.</w:t>
      </w:r>
    </w:p>
    <w:p w14:paraId="700B84B7" w14:textId="5DF2203A" w:rsidR="00A87D2C" w:rsidRPr="009B3102" w:rsidRDefault="00704BFB" w:rsidP="00952DFA">
      <w:pPr>
        <w:ind w:left="-3"/>
        <w:rPr>
          <w:lang w:val="fr-FR"/>
        </w:rPr>
      </w:pPr>
      <w:r w:rsidRPr="009B3102">
        <w:rPr>
          <w:lang w:val="fr-FR"/>
        </w:rPr>
        <w:t xml:space="preserve">Il est donc à noter que l’opérationnalisation constante de la segmentation aurait un impact non négligeable sur la durée de vie du </w:t>
      </w:r>
      <w:proofErr w:type="spellStart"/>
      <w:r w:rsidRPr="009B3102">
        <w:rPr>
          <w:lang w:val="fr-FR"/>
        </w:rPr>
        <w:t>Jetson</w:t>
      </w:r>
      <w:proofErr w:type="spellEnd"/>
      <w:r w:rsidRPr="009B3102">
        <w:rPr>
          <w:lang w:val="fr-FR"/>
        </w:rPr>
        <w:t xml:space="preserve"> Nano. Selon la documentation de NVIDIA (NVIDIA, 2020), une carte </w:t>
      </w:r>
      <w:proofErr w:type="spellStart"/>
      <w:r w:rsidRPr="009B3102">
        <w:rPr>
          <w:lang w:val="fr-FR"/>
        </w:rPr>
        <w:t>Jetson</w:t>
      </w:r>
      <w:proofErr w:type="spellEnd"/>
      <w:r w:rsidRPr="009B3102">
        <w:rPr>
          <w:lang w:val="fr-FR"/>
        </w:rPr>
        <w:t xml:space="preserve"> Xavier TX2i qui opère 24/7, selon certaines conditions, a une durée de vie théorique de 4</w:t>
      </w:r>
      <w:ins w:id="342" w:author="Mickaël Germain" w:date="2021-10-25T10:31:00Z">
        <w:r w:rsidR="003F3FB6">
          <w:rPr>
            <w:lang w:val="fr-FR"/>
          </w:rPr>
          <w:t>,</w:t>
        </w:r>
      </w:ins>
      <w:del w:id="343" w:author="Mickaël Germain" w:date="2021-10-25T10:31:00Z">
        <w:r w:rsidRPr="009B3102" w:rsidDel="003F3FB6">
          <w:rPr>
            <w:lang w:val="fr-FR"/>
          </w:rPr>
          <w:delText>.</w:delText>
        </w:r>
      </w:del>
      <w:r w:rsidRPr="009B3102">
        <w:rPr>
          <w:lang w:val="fr-FR"/>
        </w:rPr>
        <w:t>4 années.</w:t>
      </w:r>
    </w:p>
    <w:p w14:paraId="04EF6482" w14:textId="77777777" w:rsidR="00A87D2C" w:rsidRPr="00DA4B58" w:rsidRDefault="00704BFB" w:rsidP="00952DFA">
      <w:pPr>
        <w:spacing w:after="390"/>
        <w:ind w:left="-3"/>
        <w:rPr>
          <w:vertAlign w:val="superscript"/>
          <w:lang w:val="fr-FR"/>
        </w:rPr>
      </w:pPr>
      <w:r w:rsidRPr="009B3102">
        <w:rPr>
          <w:lang w:val="fr-FR"/>
        </w:rPr>
        <w:t xml:space="preserve">Au besoin, plus d’informations peuvent être trouvées dans le guide de conception thermique du </w:t>
      </w:r>
      <w:proofErr w:type="spellStart"/>
      <w:r w:rsidRPr="009B3102">
        <w:rPr>
          <w:lang w:val="fr-FR"/>
        </w:rPr>
        <w:t>Jetson</w:t>
      </w:r>
      <w:proofErr w:type="spellEnd"/>
      <w:r w:rsidRPr="009B3102">
        <w:rPr>
          <w:lang w:val="fr-FR"/>
        </w:rPr>
        <w:t xml:space="preserve"> Nano</w:t>
      </w:r>
      <w:r w:rsidR="00C82939">
        <w:rPr>
          <w:lang w:val="fr-FR"/>
        </w:rPr>
        <w:t xml:space="preserve"> </w:t>
      </w:r>
      <w:r w:rsidR="00C82939">
        <w:rPr>
          <w:rStyle w:val="Appelnotedebasdep"/>
          <w:lang w:val="fr-FR"/>
        </w:rPr>
        <w:footnoteReference w:id="43"/>
      </w:r>
      <w:r w:rsidR="00DA4B58" w:rsidRPr="00DA4B58">
        <w:rPr>
          <w:lang w:val="fr-FR"/>
        </w:rPr>
        <w:t>.</w:t>
      </w:r>
    </w:p>
    <w:p w14:paraId="6EEF84CC" w14:textId="77777777" w:rsidR="00A87D2C" w:rsidRPr="00486CD9" w:rsidRDefault="00704BFB" w:rsidP="00952DFA">
      <w:pPr>
        <w:spacing w:after="225" w:line="265" w:lineRule="auto"/>
        <w:ind w:left="-5"/>
        <w:jc w:val="left"/>
        <w:rPr>
          <w:b/>
          <w:lang w:val="fr-FR"/>
        </w:rPr>
      </w:pPr>
      <w:r w:rsidRPr="00486CD9">
        <w:rPr>
          <w:b/>
          <w:lang w:val="fr-FR"/>
        </w:rPr>
        <w:t>Consommation</w:t>
      </w:r>
    </w:p>
    <w:p w14:paraId="75C68170" w14:textId="09E3EAFE" w:rsidR="00A87D2C" w:rsidRPr="009B3102" w:rsidRDefault="00704BFB" w:rsidP="00952DFA">
      <w:pPr>
        <w:spacing w:after="465"/>
        <w:ind w:left="-3"/>
        <w:rPr>
          <w:lang w:val="fr-FR"/>
        </w:rPr>
      </w:pPr>
      <w:r w:rsidRPr="009B3102">
        <w:rPr>
          <w:lang w:val="fr-FR"/>
        </w:rPr>
        <w:lastRenderedPageBreak/>
        <w:t>La commande "</w:t>
      </w:r>
      <w:proofErr w:type="spellStart"/>
      <w:r w:rsidRPr="009B3102">
        <w:rPr>
          <w:lang w:val="fr-FR"/>
        </w:rPr>
        <w:t>tegrastats</w:t>
      </w:r>
      <w:proofErr w:type="spellEnd"/>
      <w:r w:rsidRPr="009B3102">
        <w:rPr>
          <w:lang w:val="fr-FR"/>
        </w:rPr>
        <w:t xml:space="preserve">" offre de visualiser la consommation du nano-ordinateur, soit globale, pour les </w:t>
      </w:r>
      <w:proofErr w:type="spellStart"/>
      <w:r w:rsidRPr="009B3102">
        <w:rPr>
          <w:lang w:val="fr-FR"/>
        </w:rPr>
        <w:t>CPUs</w:t>
      </w:r>
      <w:proofErr w:type="spellEnd"/>
      <w:r w:rsidRPr="009B3102">
        <w:rPr>
          <w:lang w:val="fr-FR"/>
        </w:rPr>
        <w:t xml:space="preserve"> et pour le GPU. En mode opérationnel continu</w:t>
      </w:r>
      <w:del w:id="344" w:author="Mickaël Germain" w:date="2021-10-25T10:54:00Z">
        <w:r w:rsidRPr="009B3102" w:rsidDel="00E438AE">
          <w:rPr>
            <w:lang w:val="fr-FR"/>
          </w:rPr>
          <w:delText>e</w:delText>
        </w:r>
      </w:del>
      <w:r w:rsidRPr="009B3102">
        <w:rPr>
          <w:lang w:val="fr-FR"/>
        </w:rPr>
        <w:t xml:space="preserve">, cela peut avoir une importance sur le budget, car la consommation est clairement beaucoup plus élevée pendant la segmentation. Il peut être observé aussi qu’elle est beaucoup plus volatile avec </w:t>
      </w:r>
      <w:proofErr w:type="spellStart"/>
      <w:r w:rsidRPr="009B3102">
        <w:rPr>
          <w:lang w:val="fr-FR"/>
        </w:rPr>
        <w:t>Chromium</w:t>
      </w:r>
      <w:proofErr w:type="spellEnd"/>
      <w:r w:rsidRPr="009B3102">
        <w:rPr>
          <w:lang w:val="fr-FR"/>
        </w:rPr>
        <w:t xml:space="preserve"> démarrée.</w:t>
      </w:r>
    </w:p>
    <w:p w14:paraId="5B60A54A" w14:textId="77777777" w:rsidR="00A87D2C" w:rsidRPr="009B3102" w:rsidRDefault="00704BFB" w:rsidP="00952DFA">
      <w:pPr>
        <w:pStyle w:val="Titre2"/>
        <w:spacing w:after="180"/>
        <w:ind w:left="631" w:hanging="646"/>
        <w:rPr>
          <w:rFonts w:cs="Times New Roman"/>
        </w:rPr>
      </w:pPr>
      <w:bookmarkStart w:id="345" w:name="_Toc84684450"/>
      <w:r w:rsidRPr="009B3102">
        <w:rPr>
          <w:rFonts w:cs="Times New Roman"/>
        </w:rPr>
        <w:t>Performances de la segmentation</w:t>
      </w:r>
      <w:bookmarkEnd w:id="345"/>
    </w:p>
    <w:p w14:paraId="25B1EE9D" w14:textId="77777777" w:rsidR="00A87D2C" w:rsidRPr="009B3102" w:rsidRDefault="00704BFB" w:rsidP="00952DFA">
      <w:pPr>
        <w:pStyle w:val="Titre3"/>
        <w:ind w:left="702" w:hanging="717"/>
        <w:rPr>
          <w:rFonts w:cs="Times New Roman"/>
        </w:rPr>
      </w:pPr>
      <w:bookmarkStart w:id="346" w:name="_Toc84684451"/>
      <w:r w:rsidRPr="009B3102">
        <w:rPr>
          <w:rFonts w:cs="Times New Roman"/>
        </w:rPr>
        <w:t>Images</w:t>
      </w:r>
      <w:bookmarkEnd w:id="346"/>
    </w:p>
    <w:p w14:paraId="361BB1A3" w14:textId="77777777" w:rsidR="00A87D2C" w:rsidRPr="009B3102" w:rsidRDefault="00704BFB" w:rsidP="00952DFA">
      <w:pPr>
        <w:spacing w:after="40" w:line="265" w:lineRule="auto"/>
        <w:ind w:left="10"/>
        <w:jc w:val="right"/>
        <w:rPr>
          <w:lang w:val="fr-FR"/>
        </w:rPr>
      </w:pPr>
      <w:r w:rsidRPr="009B3102">
        <w:rPr>
          <w:lang w:val="fr-FR"/>
        </w:rPr>
        <w:t xml:space="preserve">La segmentation prédite pour la classe "Trail" est assez surprenante. Le </w:t>
      </w:r>
      <w:proofErr w:type="spellStart"/>
      <w:r w:rsidRPr="009B3102">
        <w:rPr>
          <w:lang w:val="fr-FR"/>
        </w:rPr>
        <w:t>IoU</w:t>
      </w:r>
      <w:proofErr w:type="spellEnd"/>
      <w:r w:rsidRPr="009B3102">
        <w:rPr>
          <w:lang w:val="fr-FR"/>
        </w:rPr>
        <w:t xml:space="preserve"> est de 89 % et de 69</w:t>
      </w:r>
    </w:p>
    <w:p w14:paraId="5F7A8152" w14:textId="77777777" w:rsidR="00A87D2C" w:rsidRPr="009B3102" w:rsidRDefault="00704BFB" w:rsidP="003D11D6">
      <w:pPr>
        <w:spacing w:after="0"/>
        <w:ind w:left="-3"/>
        <w:rPr>
          <w:lang w:val="fr-FR"/>
        </w:rPr>
      </w:pPr>
      <w:r w:rsidRPr="009B3102">
        <w:rPr>
          <w:lang w:val="fr-FR"/>
        </w:rPr>
        <w:t xml:space="preserve">% respectivement dans le cas des deux images évaluées, ce qui est encourageant. </w:t>
      </w:r>
      <w:proofErr w:type="gramStart"/>
      <w:r w:rsidRPr="00E11280">
        <w:rPr>
          <w:lang w:val="fr-FR"/>
        </w:rPr>
        <w:t>Par contre</w:t>
      </w:r>
      <w:proofErr w:type="gramEnd"/>
      <w:r w:rsidRPr="00E11280">
        <w:rPr>
          <w:lang w:val="fr-FR"/>
        </w:rPr>
        <w:t xml:space="preserve"> les dé</w:t>
      </w:r>
      <w:del w:id="347" w:author="Mickaël Germain" w:date="2021-10-25T10:31:00Z">
        <w:r w:rsidRPr="00E11280" w:rsidDel="003F3FB6">
          <w:rPr>
            <w:lang w:val="fr-FR"/>
          </w:rPr>
          <w:delText>-</w:delText>
        </w:r>
      </w:del>
      <w:r w:rsidRPr="009B3102">
        <w:rPr>
          <w:lang w:val="fr-FR"/>
        </w:rPr>
        <w:t>limitations de la segmentation pour le chemin sont décevantes et questionnables, car l’architecture retourne une résolution faible, de 19 x 10 pixels. C’est probablement dû au fait que l’architecture du modèle segnet18 n’utilise que 18 couches, et qu’il n’y a donc que peu de représentations possibles pour les classes.</w:t>
      </w:r>
    </w:p>
    <w:p w14:paraId="79C00F16" w14:textId="77777777" w:rsidR="00A87D2C" w:rsidRPr="009B3102" w:rsidRDefault="00704BFB" w:rsidP="00952DFA">
      <w:pPr>
        <w:pStyle w:val="Titre3"/>
        <w:ind w:left="702" w:hanging="717"/>
        <w:rPr>
          <w:rFonts w:cs="Times New Roman"/>
        </w:rPr>
      </w:pPr>
      <w:bookmarkStart w:id="348" w:name="_Toc84684452"/>
      <w:proofErr w:type="spellStart"/>
      <w:r w:rsidRPr="009B3102">
        <w:rPr>
          <w:rFonts w:cs="Times New Roman"/>
        </w:rPr>
        <w:t>Vidéos</w:t>
      </w:r>
      <w:bookmarkEnd w:id="348"/>
      <w:proofErr w:type="spellEnd"/>
    </w:p>
    <w:p w14:paraId="580FB933" w14:textId="77777777" w:rsidR="00A87D2C" w:rsidRPr="009B3102" w:rsidRDefault="00704BFB" w:rsidP="00FD3F03">
      <w:pPr>
        <w:ind w:left="-13"/>
        <w:rPr>
          <w:lang w:val="fr-FR"/>
        </w:rPr>
      </w:pPr>
      <w:r w:rsidRPr="009B3102">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9B3102" w:rsidRDefault="00704BFB" w:rsidP="00952DFA">
      <w:pPr>
        <w:spacing w:after="599"/>
        <w:ind w:left="-3"/>
        <w:rPr>
          <w:lang w:val="fr-FR"/>
        </w:rPr>
      </w:pPr>
      <w:r w:rsidRPr="009B3102">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9B3102" w:rsidRDefault="00704BFB" w:rsidP="00952DFA">
      <w:pPr>
        <w:pStyle w:val="Titre1"/>
        <w:ind w:left="501" w:hanging="516"/>
        <w:rPr>
          <w:rFonts w:ascii="Times New Roman" w:hAnsi="Times New Roman" w:cs="Times New Roman"/>
        </w:rPr>
      </w:pPr>
      <w:bookmarkStart w:id="349" w:name="_Toc84684453"/>
      <w:r w:rsidRPr="009B3102">
        <w:rPr>
          <w:rFonts w:ascii="Times New Roman" w:hAnsi="Times New Roman" w:cs="Times New Roman"/>
        </w:rPr>
        <w:t xml:space="preserve">Conclusion et </w:t>
      </w:r>
      <w:proofErr w:type="spellStart"/>
      <w:r w:rsidRPr="009B3102">
        <w:rPr>
          <w:rFonts w:ascii="Times New Roman" w:hAnsi="Times New Roman" w:cs="Times New Roman"/>
        </w:rPr>
        <w:t>recommandations</w:t>
      </w:r>
      <w:bookmarkEnd w:id="349"/>
      <w:proofErr w:type="spellEnd"/>
    </w:p>
    <w:p w14:paraId="307E6166" w14:textId="77777777" w:rsidR="00A87D2C" w:rsidRPr="009B3102" w:rsidRDefault="00704BFB" w:rsidP="00952DFA">
      <w:pPr>
        <w:pStyle w:val="Titre2"/>
        <w:ind w:left="631" w:hanging="646"/>
        <w:rPr>
          <w:rFonts w:cs="Times New Roman"/>
        </w:rPr>
      </w:pPr>
      <w:bookmarkStart w:id="350" w:name="_Toc84684454"/>
      <w:r w:rsidRPr="009B3102">
        <w:rPr>
          <w:rFonts w:cs="Times New Roman"/>
        </w:rPr>
        <w:t>Objectif principal</w:t>
      </w:r>
      <w:bookmarkEnd w:id="350"/>
    </w:p>
    <w:p w14:paraId="7B6B46F0" w14:textId="77777777" w:rsidR="00A87D2C" w:rsidRPr="009B3102" w:rsidRDefault="00704BFB" w:rsidP="00952DFA">
      <w:pPr>
        <w:spacing w:after="25"/>
        <w:ind w:left="-3"/>
        <w:rPr>
          <w:lang w:val="fr-FR"/>
        </w:rPr>
      </w:pPr>
      <w:r w:rsidRPr="009B3102">
        <w:rPr>
          <w:lang w:val="fr-FR"/>
        </w:rPr>
        <w:t xml:space="preserve">L’objectif principal de l’essai était d’évaluer la capacité du nano-ordinateur "NVIDIA </w:t>
      </w:r>
      <w:proofErr w:type="spellStart"/>
      <w:r w:rsidRPr="009B3102">
        <w:rPr>
          <w:lang w:val="fr-FR"/>
        </w:rPr>
        <w:t>Jetson</w:t>
      </w:r>
      <w:proofErr w:type="spellEnd"/>
      <w:r w:rsidRPr="009B3102">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5D8D70ED" w14:textId="77777777" w:rsidR="00A87D2C" w:rsidRPr="009B3102" w:rsidRDefault="00704BFB" w:rsidP="00952DFA">
      <w:pPr>
        <w:spacing w:after="24"/>
        <w:ind w:left="707" w:hanging="356"/>
        <w:rPr>
          <w:lang w:val="fr-FR"/>
        </w:rPr>
      </w:pPr>
      <w:r w:rsidRPr="009B3102">
        <w:rPr>
          <w:lang w:val="fr-FR"/>
        </w:rPr>
        <w:t>— Le nano-ordinateur est capable de segmenter sémantiquement une vidéo représentant une piste cyclable grâce à une architecture FCN.</w:t>
      </w:r>
    </w:p>
    <w:p w14:paraId="16322B29" w14:textId="5182A794" w:rsidR="00A87D2C" w:rsidRPr="009B3102" w:rsidRDefault="00704BFB" w:rsidP="00952DFA">
      <w:pPr>
        <w:spacing w:after="25"/>
        <w:ind w:left="707" w:hanging="356"/>
        <w:rPr>
          <w:lang w:val="fr-FR"/>
        </w:rPr>
      </w:pPr>
      <w:r w:rsidRPr="009B3102">
        <w:rPr>
          <w:lang w:val="fr-FR"/>
        </w:rPr>
        <w:lastRenderedPageBreak/>
        <w:t xml:space="preserve">— 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proofErr w:type="spellStart"/>
      <w:r w:rsidRPr="009B3102">
        <w:rPr>
          <w:lang w:val="fr-FR"/>
        </w:rPr>
        <w:t>IoU</w:t>
      </w:r>
      <w:proofErr w:type="spellEnd"/>
      <w:r w:rsidRPr="009B3102">
        <w:rPr>
          <w:lang w:val="fr-FR"/>
        </w:rPr>
        <w:t xml:space="preserve"> ou du F1 score est possible si l’image de la vérité terrain </w:t>
      </w:r>
      <w:del w:id="351" w:author="Mickaël Germain" w:date="2021-10-25T10:33:00Z">
        <w:r w:rsidRPr="009B3102" w:rsidDel="003D0058">
          <w:rPr>
            <w:lang w:val="fr-FR"/>
          </w:rPr>
          <w:delText xml:space="preserve">(GT) </w:delText>
        </w:r>
      </w:del>
      <w:r w:rsidRPr="009B3102">
        <w:rPr>
          <w:lang w:val="fr-FR"/>
        </w:rPr>
        <w:t>est disponible.</w:t>
      </w:r>
    </w:p>
    <w:p w14:paraId="1DAE8F6D" w14:textId="77777777" w:rsidR="00A87D2C" w:rsidRPr="009B3102" w:rsidRDefault="00704BFB" w:rsidP="00952DFA">
      <w:pPr>
        <w:spacing w:after="63" w:line="265" w:lineRule="auto"/>
        <w:ind w:left="301"/>
        <w:jc w:val="center"/>
        <w:rPr>
          <w:lang w:val="fr-FR"/>
        </w:rPr>
      </w:pPr>
      <w:r w:rsidRPr="009B3102">
        <w:rPr>
          <w:lang w:val="fr-FR"/>
        </w:rPr>
        <w:t>— L’image générée par l’architecture FCN SegNet18 a une résolution faible, de l’ordre de 19 x 10 pixels. La délimitation de la segmentation, entre chaque classe, est donc grossière.</w:t>
      </w:r>
    </w:p>
    <w:p w14:paraId="4CC0FFAB" w14:textId="1C63BADA" w:rsidR="00A87D2C" w:rsidRPr="009B3102" w:rsidRDefault="00704BFB" w:rsidP="00952DFA">
      <w:pPr>
        <w:spacing w:after="40"/>
        <w:ind w:left="361"/>
        <w:rPr>
          <w:lang w:val="fr-FR"/>
        </w:rPr>
      </w:pPr>
      <w:r w:rsidRPr="009B3102">
        <w:rPr>
          <w:lang w:val="fr-FR"/>
        </w:rPr>
        <w:t xml:space="preserve">— Le "temps réel" </w:t>
      </w:r>
      <w:ins w:id="352" w:author="Mickaël Germain" w:date="2021-10-25T10:33:00Z">
        <w:r w:rsidR="003D0058">
          <w:rPr>
            <w:lang w:val="fr-FR"/>
          </w:rPr>
          <w:t>a</w:t>
        </w:r>
      </w:ins>
      <w:del w:id="353" w:author="Mickaël Germain" w:date="2021-10-25T10:33:00Z">
        <w:r w:rsidRPr="009B3102" w:rsidDel="003D0058">
          <w:rPr>
            <w:lang w:val="fr-FR"/>
          </w:rPr>
          <w:delText>à</w:delText>
        </w:r>
      </w:del>
      <w:r w:rsidRPr="009B3102">
        <w:rPr>
          <w:lang w:val="fr-FR"/>
        </w:rPr>
        <w:t xml:space="preserve"> été simulé, et n’est donc pas celui qui sera utilisé sur le terrain.</w:t>
      </w:r>
    </w:p>
    <w:p w14:paraId="231D305E" w14:textId="07BAB605" w:rsidR="00A87D2C" w:rsidRPr="009B3102" w:rsidRDefault="00704BFB" w:rsidP="00952DFA">
      <w:pPr>
        <w:ind w:left="707" w:hanging="356"/>
        <w:rPr>
          <w:lang w:val="fr-FR"/>
        </w:rPr>
      </w:pPr>
      <w:r w:rsidRPr="009B3102">
        <w:rPr>
          <w:lang w:val="fr-FR"/>
        </w:rPr>
        <w:t>— le nano-ordinateur et l’architecture FCN supporte</w:t>
      </w:r>
      <w:ins w:id="354" w:author="Mickaël Germain" w:date="2021-10-25T10:55:00Z">
        <w:r w:rsidR="00E438AE">
          <w:rPr>
            <w:lang w:val="fr-FR"/>
          </w:rPr>
          <w:t>nt</w:t>
        </w:r>
      </w:ins>
      <w:r w:rsidRPr="009B3102">
        <w:rPr>
          <w:lang w:val="fr-FR"/>
        </w:rPr>
        <w:t xml:space="preserve"> l’inférence d’une vidéo HD (résolution de 720x1280 = 720p) avec un nombre d’images par seconde de 60/1 FPS.</w:t>
      </w:r>
    </w:p>
    <w:p w14:paraId="31D5598B" w14:textId="20E58395" w:rsidR="00A87D2C" w:rsidRPr="009B3102" w:rsidRDefault="00704BFB" w:rsidP="00952DFA">
      <w:pPr>
        <w:ind w:left="-3"/>
        <w:rPr>
          <w:lang w:val="fr-FR"/>
        </w:rPr>
      </w:pPr>
      <w:r w:rsidRPr="009B3102">
        <w:rPr>
          <w:lang w:val="fr-FR"/>
        </w:rPr>
        <w:t xml:space="preserve">D’un point de vue </w:t>
      </w:r>
      <w:ins w:id="355" w:author="Mickaël Germain" w:date="2021-10-25T10:55:00Z">
        <w:r w:rsidR="00E438AE">
          <w:rPr>
            <w:lang w:val="fr-FR"/>
          </w:rPr>
          <w:t xml:space="preserve">de la </w:t>
        </w:r>
      </w:ins>
      <w:r w:rsidRPr="009B3102">
        <w:rPr>
          <w:lang w:val="fr-FR"/>
        </w:rPr>
        <w:t>performance matérielle et logicielle, le nano-ordinateur est capable de segmenter une vidéo avec une architecture FCN. Par contre, d’un point de vue qualitatif, 1) la qualité de la segmentation ne peut pas être mesurée. De plus, 2) la segmentation prédite est imprécise.</w:t>
      </w:r>
    </w:p>
    <w:p w14:paraId="60D909B4" w14:textId="77777777" w:rsidR="00A87D2C" w:rsidRPr="009B3102" w:rsidRDefault="00704BFB" w:rsidP="00952DFA">
      <w:pPr>
        <w:ind w:left="-3"/>
        <w:rPr>
          <w:lang w:val="fr-FR"/>
        </w:rPr>
      </w:pPr>
      <w:r w:rsidRPr="009B3102">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77777777" w:rsidR="00A87D2C" w:rsidRPr="009B3102" w:rsidRDefault="00704BFB" w:rsidP="00952DFA">
      <w:pPr>
        <w:spacing w:after="465"/>
        <w:ind w:left="-3"/>
        <w:rPr>
          <w:lang w:val="fr-FR"/>
        </w:rPr>
      </w:pPr>
      <w:r w:rsidRPr="009B3102">
        <w:rPr>
          <w:lang w:val="fr-FR"/>
        </w:rPr>
        <w:t xml:space="preserve">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9B3102">
        <w:rPr>
          <w:lang w:val="fr-FR"/>
        </w:rPr>
        <w:t>préentrainés</w:t>
      </w:r>
      <w:proofErr w:type="spellEnd"/>
      <w:r w:rsidRPr="009B3102">
        <w:rPr>
          <w:lang w:val="fr-FR"/>
        </w:rPr>
        <w:t xml:space="preserve"> de segmentation sémantique avec SegNet18 pour le nano-ordinateur.</w:t>
      </w:r>
    </w:p>
    <w:p w14:paraId="6039D21A" w14:textId="77777777" w:rsidR="00A87D2C" w:rsidRPr="009B3102" w:rsidRDefault="00704BFB" w:rsidP="00952DFA">
      <w:pPr>
        <w:pStyle w:val="Titre2"/>
        <w:spacing w:after="180"/>
        <w:ind w:left="631" w:hanging="646"/>
        <w:rPr>
          <w:rFonts w:cs="Times New Roman"/>
        </w:rPr>
      </w:pPr>
      <w:bookmarkStart w:id="356" w:name="_Toc84684455"/>
      <w:proofErr w:type="spellStart"/>
      <w:r w:rsidRPr="009B3102">
        <w:rPr>
          <w:rFonts w:cs="Times New Roman"/>
        </w:rPr>
        <w:t>Limites</w:t>
      </w:r>
      <w:bookmarkEnd w:id="356"/>
      <w:proofErr w:type="spellEnd"/>
    </w:p>
    <w:p w14:paraId="253E1D85" w14:textId="77777777" w:rsidR="00A87D2C" w:rsidRPr="009B3102" w:rsidRDefault="00704BFB" w:rsidP="00952DFA">
      <w:pPr>
        <w:pStyle w:val="Titre3"/>
        <w:ind w:left="702" w:hanging="717"/>
        <w:rPr>
          <w:rFonts w:cs="Times New Roman"/>
        </w:rPr>
      </w:pPr>
      <w:bookmarkStart w:id="357" w:name="_Toc84684456"/>
      <w:proofErr w:type="spellStart"/>
      <w:r w:rsidRPr="009B3102">
        <w:rPr>
          <w:rFonts w:cs="Times New Roman"/>
        </w:rPr>
        <w:t>Limites</w:t>
      </w:r>
      <w:proofErr w:type="spellEnd"/>
      <w:r w:rsidRPr="009B3102">
        <w:rPr>
          <w:rFonts w:cs="Times New Roman"/>
        </w:rPr>
        <w:t xml:space="preserve"> </w:t>
      </w:r>
      <w:proofErr w:type="spellStart"/>
      <w:r w:rsidRPr="009B3102">
        <w:rPr>
          <w:rFonts w:cs="Times New Roman"/>
        </w:rPr>
        <w:t>matérielles</w:t>
      </w:r>
      <w:bookmarkEnd w:id="357"/>
      <w:proofErr w:type="spellEnd"/>
    </w:p>
    <w:p w14:paraId="5AFF2FBC" w14:textId="3903F624" w:rsidR="00A87D2C" w:rsidRPr="009B3102" w:rsidRDefault="00704BFB" w:rsidP="00952DFA">
      <w:pPr>
        <w:spacing w:after="372"/>
        <w:ind w:left="-3"/>
        <w:rPr>
          <w:lang w:val="fr-FR"/>
        </w:rPr>
      </w:pPr>
      <w:r w:rsidRPr="009B3102">
        <w:rPr>
          <w:lang w:val="fr-FR"/>
        </w:rPr>
        <w:t>Au sujet des limites matérielles, durant l’inférence, il n’y a aucune limite qui est ressortie lors des tests de performance. Selon la documentation de NVIDIA (NVIDIA, 2020), un mode opérationnel 24/7 offre une durée de vie de 4</w:t>
      </w:r>
      <w:ins w:id="358" w:author="Mickaël Germain" w:date="2021-10-25T10:34:00Z">
        <w:r w:rsidR="003D0058">
          <w:rPr>
            <w:lang w:val="fr-FR"/>
          </w:rPr>
          <w:t>.</w:t>
        </w:r>
      </w:ins>
      <w:del w:id="359" w:author="Mickaël Germain" w:date="2021-10-25T10:34:00Z">
        <w:r w:rsidRPr="009B3102" w:rsidDel="003D0058">
          <w:rPr>
            <w:lang w:val="fr-FR"/>
          </w:rPr>
          <w:delText>.</w:delText>
        </w:r>
      </w:del>
      <w:r w:rsidRPr="009B3102">
        <w:rPr>
          <w:lang w:val="fr-FR"/>
        </w:rPr>
        <w:t>4 années au nano-ordinateur.</w:t>
      </w:r>
    </w:p>
    <w:p w14:paraId="0AD736E3" w14:textId="77777777" w:rsidR="00A87D2C" w:rsidRPr="009B3102" w:rsidRDefault="00704BFB" w:rsidP="00952DFA">
      <w:pPr>
        <w:pStyle w:val="Titre3"/>
        <w:ind w:left="702" w:hanging="717"/>
        <w:rPr>
          <w:rFonts w:cs="Times New Roman"/>
        </w:rPr>
      </w:pPr>
      <w:bookmarkStart w:id="360" w:name="_Toc84684457"/>
      <w:proofErr w:type="spellStart"/>
      <w:r w:rsidRPr="009B3102">
        <w:rPr>
          <w:rFonts w:cs="Times New Roman"/>
        </w:rPr>
        <w:lastRenderedPageBreak/>
        <w:t>Limites</w:t>
      </w:r>
      <w:proofErr w:type="spellEnd"/>
      <w:r w:rsidRPr="009B3102">
        <w:rPr>
          <w:rFonts w:cs="Times New Roman"/>
        </w:rPr>
        <w:t xml:space="preserve"> </w:t>
      </w:r>
      <w:proofErr w:type="spellStart"/>
      <w:r w:rsidRPr="009B3102">
        <w:rPr>
          <w:rFonts w:cs="Times New Roman"/>
        </w:rPr>
        <w:t>applicatives</w:t>
      </w:r>
      <w:bookmarkEnd w:id="360"/>
      <w:proofErr w:type="spellEnd"/>
    </w:p>
    <w:p w14:paraId="7D61520A" w14:textId="1FF5B396" w:rsidR="00A87D2C" w:rsidRPr="009B3102" w:rsidRDefault="00704BFB" w:rsidP="00952DFA">
      <w:pPr>
        <w:ind w:left="-3"/>
        <w:rPr>
          <w:lang w:val="fr-FR"/>
        </w:rPr>
      </w:pPr>
      <w:r w:rsidRPr="009B3102">
        <w:rPr>
          <w:lang w:val="fr-FR"/>
        </w:rPr>
        <w:t xml:space="preserve">Au sujet des limites applicatives, durant l’inférence, il n’y a aucune limite qui est ressortie lors des tests de performance. </w:t>
      </w:r>
      <w:proofErr w:type="gramStart"/>
      <w:r w:rsidRPr="009B3102">
        <w:rPr>
          <w:lang w:val="fr-FR"/>
        </w:rPr>
        <w:t>Par contre</w:t>
      </w:r>
      <w:proofErr w:type="gramEnd"/>
      <w:ins w:id="361" w:author="Mickaël Germain" w:date="2021-10-25T10:34:00Z">
        <w:r w:rsidR="003D0058">
          <w:rPr>
            <w:lang w:val="fr-FR"/>
          </w:rPr>
          <w:t>,</w:t>
        </w:r>
      </w:ins>
      <w:r w:rsidRPr="009B3102">
        <w:rPr>
          <w:lang w:val="fr-FR"/>
        </w:rPr>
        <w:t xml:space="preserve"> il a été observé durant l’essai que le nano-ordinateur ne devrait pas être utilisé comme machine de développement, pour par exemple pour </w:t>
      </w:r>
      <w:proofErr w:type="spellStart"/>
      <w:r w:rsidRPr="009B3102">
        <w:rPr>
          <w:lang w:val="fr-FR"/>
        </w:rPr>
        <w:t>r</w:t>
      </w:r>
      <w:ins w:id="362" w:author="Mickaël Germain" w:date="2021-10-25T10:35:00Z">
        <w:r w:rsidR="003D0058">
          <w:rPr>
            <w:lang w:val="fr-FR"/>
          </w:rPr>
          <w:t>é</w:t>
        </w:r>
      </w:ins>
      <w:del w:id="363" w:author="Mickaël Germain" w:date="2021-10-25T10:35:00Z">
        <w:r w:rsidRPr="009B3102" w:rsidDel="003D0058">
          <w:rPr>
            <w:lang w:val="fr-FR"/>
          </w:rPr>
          <w:delText xml:space="preserve">e </w:delText>
        </w:r>
      </w:del>
      <w:r w:rsidRPr="009B3102">
        <w:rPr>
          <w:lang w:val="fr-FR"/>
        </w:rPr>
        <w:t>entrain</w:t>
      </w:r>
      <w:ins w:id="364" w:author="Mickaël Germain" w:date="2021-10-25T10:35:00Z">
        <w:r w:rsidR="003D0058">
          <w:rPr>
            <w:lang w:val="fr-FR"/>
          </w:rPr>
          <w:t>er</w:t>
        </w:r>
      </w:ins>
      <w:proofErr w:type="spellEnd"/>
      <w:del w:id="365" w:author="Mickaël Germain" w:date="2021-10-25T10:35:00Z">
        <w:r w:rsidRPr="009B3102" w:rsidDel="003D0058">
          <w:rPr>
            <w:lang w:val="fr-FR"/>
          </w:rPr>
          <w:delText>é</w:delText>
        </w:r>
      </w:del>
      <w:r w:rsidRPr="009B3102">
        <w:rPr>
          <w:lang w:val="fr-FR"/>
        </w:rPr>
        <w:t xml:space="preserve"> une architecture. L’entrainement de l’architecture SegNet18 n’a pas fonctionné dans un environnement virtuel Python, ni dans un conteneur Docker sur le nano-ordinateur, celui-ci arrête de fonctionner. Il n’y a pas eu d’investigation, mais il semble que le nano-ordinateur attein</w:t>
      </w:r>
      <w:ins w:id="366" w:author="Mickaël Germain" w:date="2021-10-25T10:35:00Z">
        <w:r w:rsidR="003D0058">
          <w:rPr>
            <w:lang w:val="fr-FR"/>
          </w:rPr>
          <w:t>t</w:t>
        </w:r>
      </w:ins>
      <w:del w:id="367" w:author="Mickaël Germain" w:date="2021-10-25T10:35:00Z">
        <w:r w:rsidRPr="009B3102" w:rsidDel="003D0058">
          <w:rPr>
            <w:lang w:val="fr-FR"/>
          </w:rPr>
          <w:delText>d</w:delText>
        </w:r>
      </w:del>
      <w:r w:rsidRPr="009B3102">
        <w:rPr>
          <w:lang w:val="fr-FR"/>
        </w:rPr>
        <w:t xml:space="preserve"> une limite mémoire qui le ralenti</w:t>
      </w:r>
      <w:ins w:id="368" w:author="Mickaël Germain" w:date="2021-10-25T10:55:00Z">
        <w:r w:rsidR="00E438AE">
          <w:rPr>
            <w:lang w:val="fr-FR"/>
          </w:rPr>
          <w:t>t</w:t>
        </w:r>
      </w:ins>
      <w:r w:rsidRPr="009B3102">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9B3102">
        <w:rPr>
          <w:lang w:val="fr-FR"/>
        </w:rPr>
        <w:t>réentrainant</w:t>
      </w:r>
      <w:proofErr w:type="spellEnd"/>
      <w:r w:rsidRPr="009B3102">
        <w:rPr>
          <w:lang w:val="fr-FR"/>
        </w:rPr>
        <w:t xml:space="preserve">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9B3102" w:rsidRDefault="00704BFB" w:rsidP="00952DFA">
      <w:pPr>
        <w:ind w:left="-3"/>
        <w:rPr>
          <w:lang w:val="fr-FR"/>
        </w:rPr>
      </w:pPr>
      <w:r w:rsidRPr="009B3102">
        <w:rPr>
          <w:lang w:val="fr-FR"/>
        </w:rPr>
        <w:t xml:space="preserve">Durant l’essai, il a aussi été observé que l’utilisation prolongée de </w:t>
      </w:r>
      <w:proofErr w:type="spellStart"/>
      <w:r w:rsidRPr="009B3102">
        <w:rPr>
          <w:lang w:val="fr-FR"/>
        </w:rPr>
        <w:t>Chromium</w:t>
      </w:r>
      <w:proofErr w:type="spellEnd"/>
      <w:r w:rsidRPr="009B3102">
        <w:rPr>
          <w:lang w:val="fr-FR"/>
        </w:rPr>
        <w:t xml:space="preserve"> peut impacter les performances du nano-ordinateur en le ralentissant grandement.</w:t>
      </w:r>
    </w:p>
    <w:p w14:paraId="113571EF" w14:textId="77777777" w:rsidR="00A87D2C" w:rsidRPr="009B3102" w:rsidRDefault="00704BFB" w:rsidP="00952DFA">
      <w:pPr>
        <w:pStyle w:val="Titre2"/>
        <w:spacing w:after="180"/>
        <w:ind w:left="631" w:hanging="646"/>
        <w:rPr>
          <w:rFonts w:cs="Times New Roman"/>
        </w:rPr>
      </w:pPr>
      <w:bookmarkStart w:id="369" w:name="_Toc84684458"/>
      <w:r w:rsidRPr="009B3102">
        <w:rPr>
          <w:rFonts w:cs="Times New Roman"/>
        </w:rPr>
        <w:t>Optimisation</w:t>
      </w:r>
      <w:bookmarkEnd w:id="369"/>
    </w:p>
    <w:p w14:paraId="4A60A681" w14:textId="77777777" w:rsidR="00A87D2C" w:rsidRPr="009B3102" w:rsidRDefault="00704BFB" w:rsidP="00952DFA">
      <w:pPr>
        <w:pStyle w:val="Titre3"/>
        <w:ind w:left="702" w:hanging="717"/>
        <w:rPr>
          <w:rFonts w:cs="Times New Roman"/>
        </w:rPr>
      </w:pPr>
      <w:bookmarkStart w:id="370" w:name="_Toc84684459"/>
      <w:r w:rsidRPr="009B3102">
        <w:rPr>
          <w:rFonts w:cs="Times New Roman"/>
        </w:rPr>
        <w:t xml:space="preserve">Optimisation </w:t>
      </w:r>
      <w:proofErr w:type="spellStart"/>
      <w:r w:rsidRPr="009B3102">
        <w:rPr>
          <w:rFonts w:cs="Times New Roman"/>
        </w:rPr>
        <w:t>matérielle</w:t>
      </w:r>
      <w:bookmarkEnd w:id="370"/>
      <w:proofErr w:type="spellEnd"/>
    </w:p>
    <w:p w14:paraId="78E0840B" w14:textId="7376B78F" w:rsidR="00A87D2C" w:rsidRPr="009B3102" w:rsidRDefault="00704BFB" w:rsidP="00952DFA">
      <w:pPr>
        <w:ind w:left="-3"/>
        <w:rPr>
          <w:lang w:val="fr-FR"/>
        </w:rPr>
      </w:pPr>
      <w:r w:rsidRPr="009B3102">
        <w:rPr>
          <w:lang w:val="fr-FR"/>
        </w:rPr>
        <w:t>Plusieurs initiatives ont été tentées afin d’optimiser le matériel. L’optimisation requise est celle d’utiliser un adaptateur 5V 4A</w:t>
      </w:r>
      <w:del w:id="371" w:author="Mickaël Germain" w:date="2021-10-25T10:35:00Z">
        <w:r w:rsidRPr="009B3102" w:rsidDel="003D0058">
          <w:rPr>
            <w:lang w:val="fr-FR"/>
          </w:rPr>
          <w:delText>mp</w:delText>
        </w:r>
      </w:del>
      <w:r w:rsidRPr="009B3102">
        <w:rPr>
          <w:lang w:val="fr-FR"/>
        </w:rPr>
        <w:t xml:space="preserve">,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proofErr w:type="spellStart"/>
      <w:r w:rsidRPr="009B3102">
        <w:rPr>
          <w:lang w:val="fr-FR"/>
        </w:rPr>
        <w:t>dés</w:t>
      </w:r>
      <w:proofErr w:type="spellEnd"/>
      <w:r w:rsidRPr="009B3102">
        <w:rPr>
          <w:lang w:val="fr-FR"/>
        </w:rPr>
        <w:t xml:space="preserve"> le démarrage du nano-ordinateur est une autre optimisation simple, mais efficace </w:t>
      </w:r>
      <w:ins w:id="372" w:author="Mickaël Germain" w:date="2021-10-25T10:55:00Z">
        <w:r w:rsidR="00E438AE">
          <w:rPr>
            <w:lang w:val="fr-FR"/>
          </w:rPr>
          <w:t>à</w:t>
        </w:r>
      </w:ins>
      <w:del w:id="373" w:author="Mickaël Germain" w:date="2021-10-25T10:55:00Z">
        <w:r w:rsidRPr="009B3102" w:rsidDel="00E438AE">
          <w:rPr>
            <w:lang w:val="fr-FR"/>
          </w:rPr>
          <w:delText>a</w:delText>
        </w:r>
      </w:del>
      <w:r w:rsidRPr="009B3102">
        <w:rPr>
          <w:lang w:val="fr-FR"/>
        </w:rPr>
        <w:t xml:space="preserve"> appliqu</w:t>
      </w:r>
      <w:ins w:id="374" w:author="Mickaël Germain" w:date="2021-10-25T10:55:00Z">
        <w:r w:rsidR="00E438AE">
          <w:rPr>
            <w:lang w:val="fr-FR"/>
          </w:rPr>
          <w:t>er</w:t>
        </w:r>
      </w:ins>
      <w:del w:id="375" w:author="Mickaël Germain" w:date="2021-10-25T10:55:00Z">
        <w:r w:rsidRPr="009B3102" w:rsidDel="00E438AE">
          <w:rPr>
            <w:lang w:val="fr-FR"/>
          </w:rPr>
          <w:delText>é</w:delText>
        </w:r>
      </w:del>
      <w:r w:rsidRPr="009B3102">
        <w:rPr>
          <w:lang w:val="fr-FR"/>
        </w:rPr>
        <w:t xml:space="preserve">. Par contre, je ne recommande pas l’utilisation d’un </w:t>
      </w:r>
      <w:proofErr w:type="spellStart"/>
      <w:r w:rsidRPr="009B3102">
        <w:rPr>
          <w:lang w:val="fr-FR"/>
        </w:rPr>
        <w:t>dongle</w:t>
      </w:r>
      <w:proofErr w:type="spellEnd"/>
      <w:r w:rsidRPr="009B3102">
        <w:rPr>
          <w:lang w:val="fr-FR"/>
        </w:rPr>
        <w:t xml:space="preserve"> ou adaptateur Wifi, celui-ci étant énergivore, peu efficace, non fiable, ni stable. Il prendrait de plus un pourcentage d’utilisation non négligeable du Hub USB 3.0.</w:t>
      </w:r>
    </w:p>
    <w:p w14:paraId="58368A63" w14:textId="77777777" w:rsidR="00A87D2C" w:rsidRPr="009B3102" w:rsidRDefault="00704BFB" w:rsidP="00952DFA">
      <w:pPr>
        <w:ind w:left="-3"/>
        <w:rPr>
          <w:lang w:val="fr-FR"/>
        </w:rPr>
      </w:pPr>
      <w:r w:rsidRPr="009B3102">
        <w:rPr>
          <w:lang w:val="fr-FR"/>
        </w:rPr>
        <w:t xml:space="preserve">La seconde optimisation qui a été tentée est celle d’utiliser un SSD à la place d’une </w:t>
      </w:r>
      <w:proofErr w:type="spellStart"/>
      <w:r w:rsidRPr="009B3102">
        <w:rPr>
          <w:lang w:val="fr-FR"/>
        </w:rPr>
        <w:t>microSD</w:t>
      </w:r>
      <w:proofErr w:type="spellEnd"/>
      <w:r w:rsidRPr="009B3102">
        <w:rPr>
          <w:lang w:val="fr-FR"/>
        </w:rPr>
        <w:t xml:space="preserve">, car il y aurait beaucoup d’avantages. Pour des raisons de performances d’abord, le gain peut-être d’au moins 4 fois plus grand en opération de lecture I/O. Ensuite, en durée de vie, une carte </w:t>
      </w:r>
      <w:proofErr w:type="spellStart"/>
      <w:r w:rsidRPr="009B3102">
        <w:rPr>
          <w:lang w:val="fr-FR"/>
        </w:rPr>
        <w:t>microSD</w:t>
      </w:r>
      <w:proofErr w:type="spellEnd"/>
      <w:r w:rsidRPr="009B3102">
        <w:rPr>
          <w:lang w:val="fr-FR"/>
        </w:rPr>
        <w:t xml:space="preserve"> est fragile et ne peut être considérée comme un système fiable sur le long terme. D’un point de vue capacité de stockage, un SSD peut offrir beaucoup mieux. Enfin, un SSD est plus adapté à la </w:t>
      </w:r>
      <w:r w:rsidRPr="009B3102">
        <w:rPr>
          <w:lang w:val="fr-FR"/>
        </w:rPr>
        <w:lastRenderedPageBreak/>
        <w:t xml:space="preserve">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9B3102">
        <w:rPr>
          <w:lang w:val="fr-FR"/>
        </w:rPr>
        <w:t>NVMe</w:t>
      </w:r>
      <w:proofErr w:type="spellEnd"/>
      <w:r w:rsidRPr="009B3102">
        <w:rPr>
          <w:lang w:val="fr-FR"/>
        </w:rPr>
        <w:t xml:space="preserve">, connecteur de type M.2, qui peut être facilement branché au port </w:t>
      </w:r>
      <w:proofErr w:type="spellStart"/>
      <w:r w:rsidRPr="009B3102">
        <w:rPr>
          <w:lang w:val="fr-FR"/>
        </w:rPr>
        <w:t>PCIe</w:t>
      </w:r>
      <w:proofErr w:type="spellEnd"/>
      <w:r w:rsidRPr="009B3102">
        <w:rPr>
          <w:lang w:val="fr-FR"/>
        </w:rPr>
        <w:t xml:space="preserve"> du nano-ordinateur.</w:t>
      </w:r>
    </w:p>
    <w:p w14:paraId="3F67E37D" w14:textId="77777777" w:rsidR="00A87D2C" w:rsidRPr="009B3102" w:rsidRDefault="00704BFB" w:rsidP="00952DFA">
      <w:pPr>
        <w:spacing w:after="372"/>
        <w:ind w:left="-3"/>
        <w:rPr>
          <w:lang w:val="fr-FR"/>
        </w:rPr>
      </w:pPr>
      <w:r w:rsidRPr="009B3102">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9B3102" w:rsidRDefault="00704BFB" w:rsidP="00952DFA">
      <w:pPr>
        <w:pStyle w:val="Titre3"/>
        <w:ind w:left="702" w:hanging="717"/>
        <w:rPr>
          <w:rFonts w:cs="Times New Roman"/>
        </w:rPr>
      </w:pPr>
      <w:bookmarkStart w:id="376" w:name="_Toc84684460"/>
      <w:r w:rsidRPr="009B3102">
        <w:rPr>
          <w:rFonts w:cs="Times New Roman"/>
        </w:rPr>
        <w:t xml:space="preserve">Optimisation </w:t>
      </w:r>
      <w:proofErr w:type="spellStart"/>
      <w:r w:rsidRPr="009B3102">
        <w:rPr>
          <w:rFonts w:cs="Times New Roman"/>
        </w:rPr>
        <w:t>logicielle</w:t>
      </w:r>
      <w:bookmarkEnd w:id="376"/>
      <w:proofErr w:type="spellEnd"/>
    </w:p>
    <w:p w14:paraId="7BD8FBCF" w14:textId="64E98093" w:rsidR="00A87D2C" w:rsidRPr="009B3102" w:rsidRDefault="00704BFB" w:rsidP="00952DFA">
      <w:pPr>
        <w:ind w:left="-3"/>
        <w:rPr>
          <w:lang w:val="fr-FR"/>
        </w:rPr>
      </w:pPr>
      <w:r w:rsidRPr="009B3102">
        <w:rPr>
          <w:lang w:val="fr-FR"/>
        </w:rPr>
        <w:t>La version de l’architecture SegNet18 fourni</w:t>
      </w:r>
      <w:ins w:id="377" w:author="Mickaël Germain" w:date="2021-10-25T10:55:00Z">
        <w:r w:rsidR="00E438AE">
          <w:rPr>
            <w:lang w:val="fr-FR"/>
          </w:rPr>
          <w:t>e</w:t>
        </w:r>
      </w:ins>
      <w:del w:id="378" w:author="Mickaël Germain" w:date="2021-10-25T10:55:00Z">
        <w:r w:rsidRPr="009B3102" w:rsidDel="00E438AE">
          <w:rPr>
            <w:lang w:val="fr-FR"/>
          </w:rPr>
          <w:delText>t</w:delText>
        </w:r>
      </w:del>
      <w:r w:rsidRPr="009B3102">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9B3102">
        <w:rPr>
          <w:lang w:val="fr-FR"/>
        </w:rPr>
        <w:t>Chromium</w:t>
      </w:r>
      <w:proofErr w:type="spellEnd"/>
      <w:r w:rsidRPr="009B3102">
        <w:rPr>
          <w:lang w:val="fr-FR"/>
        </w:rPr>
        <w:t xml:space="preserve">. Lorsque le nombre d’onglets, ou d’instances de </w:t>
      </w:r>
      <w:proofErr w:type="spellStart"/>
      <w:r w:rsidRPr="009B3102">
        <w:rPr>
          <w:lang w:val="fr-FR"/>
        </w:rPr>
        <w:t>Chromium</w:t>
      </w:r>
      <w:proofErr w:type="spellEnd"/>
      <w:r w:rsidRPr="009B3102">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9B3102" w:rsidRDefault="00704BFB" w:rsidP="00952DFA">
      <w:pPr>
        <w:spacing w:after="342"/>
        <w:ind w:left="-3"/>
        <w:rPr>
          <w:lang w:val="fr-FR"/>
        </w:rPr>
      </w:pPr>
      <w:r w:rsidRPr="009B3102">
        <w:rPr>
          <w:lang w:val="fr-FR"/>
        </w:rPr>
        <w:t xml:space="preserve">Autrement, certaines corrections au code C++ ont dû être apportées au code source original fourni par NVIDIA : l’image de la caméra est à l’envers (et je ne pouvais monter la caméra dans le sens opposé dans le boitier); le pipeline </w:t>
      </w:r>
      <w:proofErr w:type="spellStart"/>
      <w:r w:rsidRPr="009B3102">
        <w:rPr>
          <w:lang w:val="fr-FR"/>
        </w:rPr>
        <w:t>gstreamer</w:t>
      </w:r>
      <w:proofErr w:type="spellEnd"/>
      <w:r w:rsidRPr="009B3102">
        <w:rPr>
          <w:lang w:val="fr-FR"/>
        </w:rPr>
        <w:t xml:space="preserve"> interne de l’application est trop spécifique pour supporter un flux vidéo autre que celui provenant de la caméra; et la taille de la fenêtre </w:t>
      </w:r>
      <w:proofErr w:type="spellStart"/>
      <w:r w:rsidRPr="009B3102">
        <w:rPr>
          <w:lang w:val="fr-FR"/>
        </w:rPr>
        <w:t>XWindow</w:t>
      </w:r>
      <w:proofErr w:type="spellEnd"/>
      <w:r w:rsidRPr="009B3102">
        <w:rPr>
          <w:lang w:val="fr-FR"/>
        </w:rPr>
        <w:t xml:space="preserve"> qui s’ouvre pour afficher la segmentation de la vidéo est programmée pour prendre tout l’écran, nous faisant perdre ainsi l’accessibilité et visibilité aux autres fenêtres.</w:t>
      </w:r>
    </w:p>
    <w:p w14:paraId="368704F6" w14:textId="77777777" w:rsidR="00A87D2C" w:rsidRPr="00FD3F03" w:rsidRDefault="00704BFB" w:rsidP="00952DFA">
      <w:pPr>
        <w:spacing w:after="225" w:line="265" w:lineRule="auto"/>
        <w:ind w:left="-5"/>
        <w:jc w:val="left"/>
        <w:rPr>
          <w:b/>
          <w:lang w:val="fr-FR"/>
        </w:rPr>
      </w:pPr>
      <w:r w:rsidRPr="00FD3F03">
        <w:rPr>
          <w:b/>
          <w:lang w:val="fr-FR"/>
        </w:rPr>
        <w:t>Segmentation</w:t>
      </w:r>
    </w:p>
    <w:p w14:paraId="74D626A2" w14:textId="77777777" w:rsidR="00A87D2C" w:rsidRPr="009B3102" w:rsidRDefault="00704BFB" w:rsidP="00952DFA">
      <w:pPr>
        <w:spacing w:after="342"/>
        <w:ind w:left="-3"/>
        <w:rPr>
          <w:lang w:val="fr-FR"/>
        </w:rPr>
      </w:pPr>
      <w:r w:rsidRPr="009B3102">
        <w:rPr>
          <w:lang w:val="fr-FR"/>
        </w:rPr>
        <w:t xml:space="preserve">Comme observé durant les tests, la résolution de la segmentation avec l’architecture SegNet18 est faible, 19 x 10 pixels. Le désavantage majeur dans le contexte de cet essai est que les délimitations des classes sont approximatives, incluant celle du chemin. Même si le </w:t>
      </w:r>
      <w:proofErr w:type="spellStart"/>
      <w:r w:rsidRPr="009B3102">
        <w:rPr>
          <w:lang w:val="fr-FR"/>
        </w:rPr>
        <w:t>IoU</w:t>
      </w:r>
      <w:proofErr w:type="spellEnd"/>
      <w:r w:rsidRPr="009B3102">
        <w:rPr>
          <w:lang w:val="fr-FR"/>
        </w:rPr>
        <w:t xml:space="preserve"> et le F1 score sont pourtant acceptable pour cette classe. Il semble que ce serait l’élément prioritaire à améliorer.</w:t>
      </w:r>
    </w:p>
    <w:p w14:paraId="569509D0" w14:textId="77777777" w:rsidR="00A87D2C" w:rsidRPr="00FD3F03" w:rsidRDefault="00704BFB" w:rsidP="00952DFA">
      <w:pPr>
        <w:spacing w:after="225" w:line="265" w:lineRule="auto"/>
        <w:ind w:left="-5"/>
        <w:jc w:val="left"/>
        <w:rPr>
          <w:b/>
          <w:lang w:val="fr-FR"/>
        </w:rPr>
      </w:pPr>
      <w:r w:rsidRPr="00FD3F03">
        <w:rPr>
          <w:b/>
          <w:lang w:val="fr-FR"/>
        </w:rPr>
        <w:t>Réentrainement</w:t>
      </w:r>
    </w:p>
    <w:p w14:paraId="2EA65F3C" w14:textId="45675D64" w:rsidR="00A87D2C" w:rsidRPr="009B3102" w:rsidRDefault="00704BFB" w:rsidP="00952DFA">
      <w:pPr>
        <w:spacing w:after="465"/>
        <w:ind w:left="-3"/>
        <w:rPr>
          <w:lang w:val="fr-FR"/>
        </w:rPr>
      </w:pPr>
      <w:r w:rsidRPr="009B3102">
        <w:rPr>
          <w:lang w:val="fr-FR"/>
        </w:rPr>
        <w:lastRenderedPageBreak/>
        <w:t xml:space="preserve">Même si la phase de réentrainement a pu être initiée durant l’essai, elle n’a pas </w:t>
      </w:r>
      <w:r w:rsidR="007257F3" w:rsidRPr="009B3102">
        <w:rPr>
          <w:lang w:val="fr-FR"/>
        </w:rPr>
        <w:t>duré</w:t>
      </w:r>
      <w:r w:rsidRPr="009B3102">
        <w:rPr>
          <w:lang w:val="fr-FR"/>
        </w:rPr>
        <w:t xml:space="preserve"> longtemps : r</w:t>
      </w:r>
      <w:ins w:id="379" w:author="Mickaël Germain" w:date="2021-10-25T10:44:00Z">
        <w:r w:rsidR="003D0058">
          <w:rPr>
            <w:lang w:val="fr-FR"/>
          </w:rPr>
          <w:t>é</w:t>
        </w:r>
      </w:ins>
      <w:del w:id="380" w:author="Mickaël Germain" w:date="2021-10-25T10:44:00Z">
        <w:r w:rsidRPr="009B3102" w:rsidDel="003D0058">
          <w:rPr>
            <w:lang w:val="fr-FR"/>
          </w:rPr>
          <w:delText>e</w:delText>
        </w:r>
      </w:del>
      <w:r w:rsidRPr="009B3102">
        <w:rPr>
          <w:lang w:val="fr-FR"/>
        </w:rPr>
        <w:t>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ins w:id="381" w:author="Mickaël Germain" w:date="2021-10-25T10:55:00Z">
        <w:r w:rsidR="00E438AE">
          <w:rPr>
            <w:lang w:val="fr-FR"/>
          </w:rPr>
          <w:t>e</w:t>
        </w:r>
      </w:ins>
      <w:r w:rsidRPr="009B3102">
        <w:rPr>
          <w:lang w:val="fr-FR"/>
        </w:rPr>
        <w:t>, tel</w:t>
      </w:r>
      <w:ins w:id="382" w:author="Mickaël Germain" w:date="2021-10-25T10:55:00Z">
        <w:r w:rsidR="00E438AE">
          <w:rPr>
            <w:lang w:val="fr-FR"/>
          </w:rPr>
          <w:t>le</w:t>
        </w:r>
      </w:ins>
      <w:r w:rsidRPr="009B3102">
        <w:rPr>
          <w:lang w:val="fr-FR"/>
        </w:rPr>
        <w:t xml:space="preserve"> que SegNet101 ou DeepLabV3, entrainé avec le jeu de données </w:t>
      </w:r>
      <w:proofErr w:type="spellStart"/>
      <w:r w:rsidRPr="009B3102">
        <w:rPr>
          <w:lang w:val="fr-FR"/>
        </w:rPr>
        <w:t>DeepScene</w:t>
      </w:r>
      <w:proofErr w:type="spellEnd"/>
      <w:r w:rsidRPr="009B3102">
        <w:rPr>
          <w:lang w:val="fr-FR"/>
        </w:rPr>
        <w:t xml:space="preserve">, et l’adapter à un jeu de données personnalisé. Le questionnement est de savoir comment le nano-ordinateur réagit avec une architecture beaucoup plus grosse et complexe que SegNet18. Dans une autre perspective, il serait bon de considérer un modèle de nano-ordinateur plus performant, tel que le </w:t>
      </w:r>
      <w:proofErr w:type="spellStart"/>
      <w:r w:rsidRPr="009B3102">
        <w:rPr>
          <w:lang w:val="fr-FR"/>
        </w:rPr>
        <w:t>Jetson</w:t>
      </w:r>
      <w:proofErr w:type="spellEnd"/>
      <w:r w:rsidRPr="009B3102">
        <w:rPr>
          <w:lang w:val="fr-FR"/>
        </w:rPr>
        <w:t xml:space="preserve"> Xavier AGX.</w:t>
      </w:r>
    </w:p>
    <w:p w14:paraId="3FA03F23" w14:textId="77777777" w:rsidR="00A87D2C" w:rsidRPr="009B3102" w:rsidRDefault="00704BFB" w:rsidP="00952DFA">
      <w:pPr>
        <w:pStyle w:val="Titre2"/>
        <w:ind w:left="631" w:hanging="646"/>
        <w:rPr>
          <w:rFonts w:cs="Times New Roman"/>
        </w:rPr>
      </w:pPr>
      <w:bookmarkStart w:id="383" w:name="_Toc84684461"/>
      <w:commentRangeStart w:id="384"/>
      <w:proofErr w:type="spellStart"/>
      <w:r w:rsidRPr="009B3102">
        <w:rPr>
          <w:rFonts w:cs="Times New Roman"/>
        </w:rPr>
        <w:t>Accès</w:t>
      </w:r>
      <w:proofErr w:type="spellEnd"/>
      <w:r w:rsidRPr="009B3102">
        <w:rPr>
          <w:rFonts w:cs="Times New Roman"/>
        </w:rPr>
        <w:t xml:space="preserve"> distant</w:t>
      </w:r>
      <w:bookmarkEnd w:id="383"/>
    </w:p>
    <w:p w14:paraId="01A3005A" w14:textId="77777777" w:rsidR="00A87D2C" w:rsidRPr="009B3102" w:rsidRDefault="00704BFB" w:rsidP="00952DFA">
      <w:pPr>
        <w:ind w:left="-3"/>
        <w:rPr>
          <w:lang w:val="fr-FR"/>
        </w:rPr>
      </w:pPr>
      <w:r w:rsidRPr="009B3102">
        <w:rPr>
          <w:lang w:val="fr-FR"/>
        </w:rPr>
        <w:t>L’un des sous-objectifs était de permettre un accès à distance sécurisé au nano-ordinateur. Pour des raisons de temps, aucune activité de recherche ni de test n’a été effectuée dans le cadre de cet essai.</w:t>
      </w:r>
      <w:commentRangeEnd w:id="384"/>
      <w:r w:rsidR="003D0058">
        <w:rPr>
          <w:rStyle w:val="Marquedecommentaire"/>
        </w:rPr>
        <w:commentReference w:id="384"/>
      </w:r>
    </w:p>
    <w:p w14:paraId="65513FFB" w14:textId="77777777" w:rsidR="00A87D2C" w:rsidRPr="009B3102" w:rsidRDefault="00704BFB" w:rsidP="00952DFA">
      <w:pPr>
        <w:pStyle w:val="Titre2"/>
        <w:ind w:left="631" w:hanging="646"/>
        <w:rPr>
          <w:rFonts w:cs="Times New Roman"/>
        </w:rPr>
      </w:pPr>
      <w:bookmarkStart w:id="385" w:name="_Toc84684462"/>
      <w:r w:rsidRPr="009B3102">
        <w:rPr>
          <w:rFonts w:cs="Times New Roman"/>
        </w:rPr>
        <w:t>Documentation</w:t>
      </w:r>
      <w:bookmarkEnd w:id="385"/>
    </w:p>
    <w:p w14:paraId="79105E5E" w14:textId="77777777" w:rsidR="00A87D2C" w:rsidRPr="009B3102" w:rsidRDefault="00704BFB" w:rsidP="00952DFA">
      <w:pPr>
        <w:spacing w:after="1"/>
        <w:ind w:left="-3"/>
        <w:rPr>
          <w:lang w:val="fr-FR"/>
        </w:rPr>
      </w:pPr>
      <w:r w:rsidRPr="009B3102">
        <w:rPr>
          <w:lang w:val="fr-FR"/>
        </w:rPr>
        <w:t>La documentation des activités, des procédures, des scripts, des modifications, des erreurs, des références est disponible publiquement dans le blogue sur GitHub</w:t>
      </w:r>
      <w:r w:rsidR="00D076B4" w:rsidRPr="00D076B4">
        <w:rPr>
          <w:vertAlign w:val="superscript"/>
          <w:lang w:val="fr-FR"/>
        </w:rPr>
        <w:t xml:space="preserve"> </w:t>
      </w:r>
      <w:r w:rsidR="00D076B4">
        <w:rPr>
          <w:rStyle w:val="Appelnotedebasdep"/>
          <w:lang w:val="fr-FR"/>
        </w:rPr>
        <w:footnoteReference w:id="44"/>
      </w:r>
      <w:r w:rsidRPr="009B3102">
        <w:rPr>
          <w:lang w:val="fr-FR"/>
        </w:rPr>
        <w:t>.</w:t>
      </w:r>
      <w:r w:rsidRPr="009B3102">
        <w:rPr>
          <w:lang w:val="fr-FR"/>
        </w:rPr>
        <w:br w:type="page"/>
      </w:r>
    </w:p>
    <w:p w14:paraId="04012DD2" w14:textId="77777777" w:rsidR="00A87D2C" w:rsidRPr="009B3102" w:rsidRDefault="00704BFB" w:rsidP="00952DFA">
      <w:pPr>
        <w:pStyle w:val="Titre1"/>
        <w:numPr>
          <w:ilvl w:val="0"/>
          <w:numId w:val="0"/>
        </w:numPr>
        <w:spacing w:after="155"/>
        <w:ind w:left="-5"/>
        <w:rPr>
          <w:rFonts w:ascii="Times New Roman" w:hAnsi="Times New Roman" w:cs="Times New Roman"/>
          <w:lang w:val="fr-FR"/>
        </w:rPr>
      </w:pPr>
      <w:bookmarkStart w:id="386" w:name="_Toc84684463"/>
      <w:r w:rsidRPr="009B3102">
        <w:rPr>
          <w:rFonts w:ascii="Times New Roman" w:hAnsi="Times New Roman" w:cs="Times New Roman"/>
          <w:lang w:val="fr-FR"/>
        </w:rPr>
        <w:lastRenderedPageBreak/>
        <w:t>Références</w:t>
      </w:r>
      <w:bookmarkEnd w:id="386"/>
    </w:p>
    <w:p w14:paraId="3C477388" w14:textId="77777777" w:rsidR="00A87D2C" w:rsidRPr="009B3102" w:rsidRDefault="00704BFB" w:rsidP="00952DFA">
      <w:pPr>
        <w:spacing w:after="59"/>
        <w:ind w:left="707" w:hanging="720"/>
      </w:pPr>
      <w:proofErr w:type="spellStart"/>
      <w:r w:rsidRPr="009B3102">
        <w:rPr>
          <w:lang w:val="fr-FR"/>
        </w:rPr>
        <w:t>Abouzahir</w:t>
      </w:r>
      <w:proofErr w:type="spellEnd"/>
      <w:r w:rsidRPr="009B3102">
        <w:rPr>
          <w:lang w:val="fr-FR"/>
        </w:rPr>
        <w:t xml:space="preserve">, S., Sadik, M. &amp; Sabir, E. (2017). </w:t>
      </w:r>
      <w:r w:rsidRPr="009B3102">
        <w:t xml:space="preserve">IoT-Empowered Smart </w:t>
      </w:r>
      <w:proofErr w:type="gramStart"/>
      <w:r w:rsidRPr="009B3102">
        <w:t>Agriculture :</w:t>
      </w:r>
      <w:proofErr w:type="gramEnd"/>
      <w:r w:rsidRPr="009B3102">
        <w:t xml:space="preserve"> A Real-Time Light-Weight Embedded Segmentation System. </w:t>
      </w:r>
      <w:r w:rsidRPr="009B3102">
        <w:rPr>
          <w:i/>
        </w:rPr>
        <w:t>Lecture Notes in Computer Science (including subseries Lecture Notes in Artificial Intelligence and Lecture Notes in Bioinformatics)</w:t>
      </w:r>
      <w:r w:rsidRPr="009B3102">
        <w:t>,</w:t>
      </w:r>
    </w:p>
    <w:p w14:paraId="1C28029F" w14:textId="77777777" w:rsidR="00A87D2C" w:rsidRPr="009B3102" w:rsidRDefault="00704BFB" w:rsidP="00952DFA">
      <w:pPr>
        <w:spacing w:after="72" w:line="259" w:lineRule="auto"/>
        <w:ind w:left="715"/>
        <w:jc w:val="left"/>
      </w:pPr>
      <w:r w:rsidRPr="009B3102">
        <w:t xml:space="preserve">319-332. </w:t>
      </w:r>
      <w:r w:rsidRPr="009B3102">
        <w:rPr>
          <w:sz w:val="20"/>
        </w:rPr>
        <w:t>https://doi.org/10.1007/978-3-319-68179-5_28</w:t>
      </w:r>
    </w:p>
    <w:p w14:paraId="45F95BE9" w14:textId="77777777" w:rsidR="00A87D2C" w:rsidRPr="009B3102" w:rsidRDefault="00704BFB" w:rsidP="00952DFA">
      <w:pPr>
        <w:spacing w:after="75" w:line="265" w:lineRule="auto"/>
        <w:ind w:left="10"/>
        <w:jc w:val="center"/>
      </w:pPr>
      <w:proofErr w:type="spellStart"/>
      <w:r w:rsidRPr="009B3102">
        <w:t>Alom</w:t>
      </w:r>
      <w:proofErr w:type="spellEnd"/>
      <w:r w:rsidRPr="009B3102">
        <w:t xml:space="preserve">, Z., Taha, T. M., </w:t>
      </w:r>
      <w:proofErr w:type="spellStart"/>
      <w:r w:rsidRPr="009B3102">
        <w:t>Yakopcic</w:t>
      </w:r>
      <w:proofErr w:type="spellEnd"/>
      <w:r w:rsidRPr="009B3102">
        <w:t xml:space="preserve">, C., Westberg, S., </w:t>
      </w:r>
      <w:proofErr w:type="spellStart"/>
      <w:r w:rsidRPr="009B3102">
        <w:t>Sidike</w:t>
      </w:r>
      <w:proofErr w:type="spellEnd"/>
      <w:r w:rsidRPr="009B3102">
        <w:t xml:space="preserve">, P. &amp; Nasrin, M. S. (2018). The History Began from </w:t>
      </w:r>
      <w:proofErr w:type="spellStart"/>
      <w:proofErr w:type="gramStart"/>
      <w:r w:rsidRPr="009B3102">
        <w:t>AlexNet</w:t>
      </w:r>
      <w:proofErr w:type="spellEnd"/>
      <w:r w:rsidRPr="009B3102">
        <w:t xml:space="preserve"> :</w:t>
      </w:r>
      <w:proofErr w:type="gramEnd"/>
      <w:r w:rsidRPr="009B3102">
        <w:t xml:space="preserve"> A Comprehensive Survey on Deep Learning Approaches, 39.</w:t>
      </w:r>
    </w:p>
    <w:p w14:paraId="0A47E4CC" w14:textId="77777777" w:rsidR="00A87D2C" w:rsidRPr="009B3102" w:rsidRDefault="00704BFB" w:rsidP="00952DFA">
      <w:pPr>
        <w:spacing w:after="60" w:line="259" w:lineRule="auto"/>
        <w:ind w:left="-5"/>
        <w:jc w:val="left"/>
      </w:pPr>
      <w:r w:rsidRPr="009B3102">
        <w:t xml:space="preserve">Beam, A. (2017). </w:t>
      </w:r>
      <w:r w:rsidRPr="009B3102">
        <w:rPr>
          <w:i/>
        </w:rPr>
        <w:t xml:space="preserve">Deep Learning 101 - Part </w:t>
      </w:r>
      <w:proofErr w:type="gramStart"/>
      <w:r w:rsidRPr="009B3102">
        <w:rPr>
          <w:i/>
        </w:rPr>
        <w:t>1 :</w:t>
      </w:r>
      <w:proofErr w:type="gramEnd"/>
      <w:r w:rsidRPr="009B3102">
        <w:rPr>
          <w:i/>
        </w:rPr>
        <w:t xml:space="preserve"> History and Background</w:t>
      </w:r>
      <w:r w:rsidRPr="009B3102">
        <w:t xml:space="preserve">. </w:t>
      </w:r>
      <w:r w:rsidRPr="009B3102">
        <w:rPr>
          <w:sz w:val="20"/>
        </w:rPr>
        <w:t>https://beamandrew.</w:t>
      </w:r>
    </w:p>
    <w:p w14:paraId="03210FD9" w14:textId="77777777" w:rsidR="00A87D2C" w:rsidRPr="009B3102" w:rsidRDefault="00704BFB" w:rsidP="00952DFA">
      <w:pPr>
        <w:spacing w:after="98" w:line="259" w:lineRule="auto"/>
        <w:ind w:left="715"/>
        <w:jc w:val="left"/>
      </w:pPr>
      <w:r w:rsidRPr="009B3102">
        <w:rPr>
          <w:sz w:val="20"/>
        </w:rPr>
        <w:t>github.io/</w:t>
      </w:r>
      <w:proofErr w:type="spellStart"/>
      <w:r w:rsidRPr="009B3102">
        <w:rPr>
          <w:sz w:val="20"/>
        </w:rPr>
        <w:t>deeplearning</w:t>
      </w:r>
      <w:proofErr w:type="spellEnd"/>
      <w:r w:rsidRPr="009B3102">
        <w:rPr>
          <w:sz w:val="20"/>
        </w:rPr>
        <w:t>/2017/02/23/deep_learning_101_part1.html</w:t>
      </w:r>
    </w:p>
    <w:p w14:paraId="2669B1FA" w14:textId="77777777" w:rsidR="00A87D2C" w:rsidRPr="009B3102" w:rsidRDefault="00704BFB" w:rsidP="00952DFA">
      <w:pPr>
        <w:spacing w:after="27" w:line="298" w:lineRule="auto"/>
        <w:ind w:left="715" w:hanging="730"/>
        <w:jc w:val="left"/>
      </w:pPr>
      <w:proofErr w:type="spellStart"/>
      <w:r w:rsidRPr="009B3102">
        <w:t>Bernas</w:t>
      </w:r>
      <w:proofErr w:type="spellEnd"/>
      <w:r w:rsidRPr="009B3102">
        <w:t>, M., P\</w:t>
      </w:r>
      <w:proofErr w:type="spellStart"/>
      <w:r w:rsidRPr="009B3102">
        <w:t>laczek</w:t>
      </w:r>
      <w:proofErr w:type="spellEnd"/>
      <w:r w:rsidRPr="009B3102">
        <w:t xml:space="preserve">, B. &amp; </w:t>
      </w:r>
      <w:proofErr w:type="spellStart"/>
      <w:r w:rsidRPr="009B3102">
        <w:t>Sapek</w:t>
      </w:r>
      <w:proofErr w:type="spellEnd"/>
      <w:r w:rsidRPr="009B3102">
        <w:t xml:space="preserve">, A. (2017). Edge Real-Time Medical Data Segmentation for IoT Devices with Computational and Memory Constrains. </w:t>
      </w:r>
      <w:r w:rsidRPr="009B3102">
        <w:rPr>
          <w:i/>
        </w:rPr>
        <w:t>Lecture Notes in Computer Science (including subseries Lecture Notes in Artificial Intelligence and Lecture Notes in Bioinformatics)</w:t>
      </w:r>
      <w:r w:rsidRPr="009B3102">
        <w:t xml:space="preserve">, 119-128. </w:t>
      </w:r>
      <w:r w:rsidRPr="009B3102">
        <w:rPr>
          <w:sz w:val="20"/>
        </w:rPr>
        <w:t>https://doi.org/10.1007/978-3-319-67077-5_12</w:t>
      </w:r>
    </w:p>
    <w:p w14:paraId="3FDD9BDD" w14:textId="77777777" w:rsidR="00A87D2C" w:rsidRPr="009B3102" w:rsidRDefault="00704BFB" w:rsidP="00952DFA">
      <w:pPr>
        <w:spacing w:after="29"/>
        <w:ind w:left="707" w:hanging="720"/>
      </w:pPr>
      <w:r w:rsidRPr="009B3102">
        <w:t>Blanco-</w:t>
      </w:r>
      <w:proofErr w:type="spellStart"/>
      <w:r w:rsidRPr="009B3102">
        <w:t>Filgueira</w:t>
      </w:r>
      <w:proofErr w:type="spellEnd"/>
      <w:r w:rsidRPr="009B3102">
        <w:t>, B., García-</w:t>
      </w:r>
      <w:proofErr w:type="spellStart"/>
      <w:r w:rsidRPr="009B3102">
        <w:t>Lesta</w:t>
      </w:r>
      <w:proofErr w:type="spellEnd"/>
      <w:r w:rsidRPr="009B3102">
        <w:t>, D., Fernández-</w:t>
      </w:r>
      <w:proofErr w:type="spellStart"/>
      <w:r w:rsidRPr="009B3102">
        <w:t>Sanjurjo</w:t>
      </w:r>
      <w:proofErr w:type="spellEnd"/>
      <w:r w:rsidRPr="009B3102">
        <w:t>, M., Brea, V. M. &amp; López, M. (2019). Deep Learning-Based Multiple Object Visual Tracking on Embedded System for IoT and</w:t>
      </w:r>
    </w:p>
    <w:p w14:paraId="33B1482D" w14:textId="77777777" w:rsidR="00A87D2C" w:rsidRPr="009B3102" w:rsidRDefault="00704BFB" w:rsidP="00952DFA">
      <w:pPr>
        <w:spacing w:after="11"/>
        <w:ind w:left="730"/>
      </w:pPr>
      <w:r w:rsidRPr="009B3102">
        <w:t xml:space="preserve">Mobile Edge Computing Applications. </w:t>
      </w:r>
      <w:r w:rsidRPr="009B3102">
        <w:rPr>
          <w:i/>
        </w:rPr>
        <w:t>IEEE Internet of Things Journal</w:t>
      </w:r>
      <w:r w:rsidRPr="009B3102">
        <w:t xml:space="preserve">, 5423-5431. </w:t>
      </w:r>
      <w:r w:rsidRPr="009B3102">
        <w:rPr>
          <w:sz w:val="20"/>
        </w:rPr>
        <w:t>https:</w:t>
      </w:r>
    </w:p>
    <w:p w14:paraId="332AA67D" w14:textId="77777777" w:rsidR="00A87D2C" w:rsidRPr="009B3102" w:rsidRDefault="00704BFB" w:rsidP="00952DFA">
      <w:pPr>
        <w:spacing w:after="132" w:line="259" w:lineRule="auto"/>
        <w:ind w:left="715"/>
        <w:jc w:val="left"/>
      </w:pPr>
      <w:r w:rsidRPr="009B3102">
        <w:rPr>
          <w:sz w:val="20"/>
        </w:rPr>
        <w:t>//doi.org/10.1109/JIOT.2019.2902141</w:t>
      </w:r>
    </w:p>
    <w:p w14:paraId="0641CF79" w14:textId="77777777" w:rsidR="00A87D2C" w:rsidRPr="009B3102" w:rsidRDefault="00704BFB" w:rsidP="00952DFA">
      <w:pPr>
        <w:spacing w:after="0"/>
        <w:ind w:left="707" w:hanging="720"/>
      </w:pPr>
      <w:r w:rsidRPr="009B3102">
        <w:t xml:space="preserve">Chollet, F. (2018). </w:t>
      </w:r>
      <w:r w:rsidRPr="009B3102">
        <w:rPr>
          <w:i/>
        </w:rPr>
        <w:t xml:space="preserve">Deep learning with Python </w:t>
      </w:r>
      <w:r w:rsidRPr="009B3102">
        <w:t>[</w:t>
      </w:r>
      <w:proofErr w:type="gramStart"/>
      <w:r w:rsidRPr="009B3102">
        <w:t>OCLC :</w:t>
      </w:r>
      <w:proofErr w:type="gramEnd"/>
      <w:r w:rsidRPr="009B3102">
        <w:t xml:space="preserve"> ocn982650571]. Manning Publications Co.</w:t>
      </w:r>
    </w:p>
    <w:p w14:paraId="25C10211" w14:textId="77777777" w:rsidR="00A87D2C" w:rsidRPr="009B3102" w:rsidRDefault="00704BFB" w:rsidP="00952DFA">
      <w:pPr>
        <w:spacing w:after="89"/>
        <w:ind w:left="707" w:hanging="720"/>
      </w:pPr>
      <w:r w:rsidRPr="009B3102">
        <w:t xml:space="preserve">Chong, C. P., Salama, C. A. T. &amp; Smith, K. C. (1992). Real-Time Edge Detection and Image Segmentation. </w:t>
      </w:r>
      <w:r w:rsidRPr="009B3102">
        <w:rPr>
          <w:i/>
        </w:rPr>
        <w:t>Analog Integrated Circuits and Signal Processing</w:t>
      </w:r>
      <w:r w:rsidRPr="009B3102">
        <w:t xml:space="preserve">, 117-130. </w:t>
      </w:r>
      <w:r w:rsidRPr="009B3102">
        <w:rPr>
          <w:sz w:val="20"/>
        </w:rPr>
        <w:t>https://doi. org/10.1007/BF00142412</w:t>
      </w:r>
    </w:p>
    <w:p w14:paraId="787906FC" w14:textId="77777777" w:rsidR="00A87D2C" w:rsidRPr="009B3102" w:rsidRDefault="00704BFB" w:rsidP="00952DFA">
      <w:pPr>
        <w:spacing w:after="60" w:line="259" w:lineRule="auto"/>
        <w:ind w:left="-5"/>
        <w:jc w:val="left"/>
      </w:pPr>
      <w:proofErr w:type="spellStart"/>
      <w:r w:rsidRPr="009B3102">
        <w:t>Copel</w:t>
      </w:r>
      <w:proofErr w:type="spellEnd"/>
      <w:r w:rsidRPr="009B3102">
        <w:t xml:space="preserve">, M. (2016). </w:t>
      </w:r>
      <w:r w:rsidRPr="009B3102">
        <w:rPr>
          <w:i/>
        </w:rPr>
        <w:t xml:space="preserve">What’s the Difference Between Deep Learning Training and Inference? </w:t>
      </w:r>
      <w:r w:rsidRPr="009B3102">
        <w:rPr>
          <w:sz w:val="20"/>
        </w:rPr>
        <w:t>https:</w:t>
      </w:r>
    </w:p>
    <w:p w14:paraId="560DF652" w14:textId="77777777" w:rsidR="00A87D2C" w:rsidRPr="009B3102" w:rsidRDefault="00704BFB" w:rsidP="00952DFA">
      <w:pPr>
        <w:spacing w:after="0" w:line="356" w:lineRule="auto"/>
        <w:ind w:left="715"/>
        <w:jc w:val="left"/>
      </w:pPr>
      <w:r w:rsidRPr="009B3102">
        <w:rPr>
          <w:sz w:val="20"/>
        </w:rPr>
        <w:t>//blogs.nvidia.com/blog/2016/08/22/difference-deep-learning-traininginference-ai/</w:t>
      </w:r>
    </w:p>
    <w:p w14:paraId="70AF7C88" w14:textId="77777777" w:rsidR="00A87D2C" w:rsidRPr="009B3102" w:rsidRDefault="00704BFB" w:rsidP="00952DFA">
      <w:pPr>
        <w:spacing w:after="28"/>
        <w:ind w:left="707" w:hanging="720"/>
        <w:rPr>
          <w:lang w:val="fr-FR"/>
        </w:rPr>
      </w:pPr>
      <w:proofErr w:type="spellStart"/>
      <w:r w:rsidRPr="009B3102">
        <w:rPr>
          <w:lang w:val="fr-FR"/>
        </w:rPr>
        <w:t>Cornioley</w:t>
      </w:r>
      <w:proofErr w:type="spellEnd"/>
      <w:r w:rsidRPr="009B3102">
        <w:rPr>
          <w:lang w:val="fr-FR"/>
        </w:rPr>
        <w:t>, P. (2018). Intégration d’un module d’apprentissage profond dans l’architecture logicielle d’un SIG Web, 90.</w:t>
      </w:r>
    </w:p>
    <w:p w14:paraId="174957F5" w14:textId="77777777" w:rsidR="00A87D2C" w:rsidRPr="009B3102" w:rsidRDefault="00704BFB" w:rsidP="00952DFA">
      <w:pPr>
        <w:spacing w:after="9"/>
        <w:ind w:left="-3"/>
        <w:rPr>
          <w:lang w:val="fr-FR"/>
        </w:rPr>
      </w:pPr>
      <w:proofErr w:type="gramStart"/>
      <w:r w:rsidRPr="009B3102">
        <w:rPr>
          <w:lang w:val="fr-FR"/>
        </w:rPr>
        <w:t>des</w:t>
      </w:r>
      <w:proofErr w:type="gramEnd"/>
      <w:r w:rsidRPr="009B3102">
        <w:rPr>
          <w:lang w:val="fr-FR"/>
        </w:rPr>
        <w:t xml:space="preserve"> piétons et cyclistes du pont Jacques-Cartier, A. (2020). PontJacques-Cartier365.com. </w:t>
      </w:r>
      <w:proofErr w:type="gramStart"/>
      <w:r w:rsidRPr="009B3102">
        <w:rPr>
          <w:sz w:val="20"/>
          <w:lang w:val="fr-FR"/>
        </w:rPr>
        <w:t>http:</w:t>
      </w:r>
      <w:proofErr w:type="gramEnd"/>
    </w:p>
    <w:p w14:paraId="73C010DE" w14:textId="77777777" w:rsidR="00A87D2C" w:rsidRPr="009B3102" w:rsidRDefault="00704BFB" w:rsidP="00952DFA">
      <w:pPr>
        <w:spacing w:after="58" w:line="298" w:lineRule="auto"/>
        <w:ind w:left="-15" w:firstLine="720"/>
        <w:jc w:val="left"/>
        <w:rPr>
          <w:lang w:val="fr-FR"/>
        </w:rPr>
      </w:pPr>
      <w:r w:rsidRPr="009B3102">
        <w:rPr>
          <w:sz w:val="20"/>
          <w:lang w:val="fr-FR"/>
        </w:rPr>
        <w:t xml:space="preserve">//pontjacquescartier365.com </w:t>
      </w:r>
      <w:r w:rsidRPr="009B3102">
        <w:rPr>
          <w:lang w:val="fr-FR"/>
        </w:rPr>
        <w:t xml:space="preserve">des piétons et cyclistes pont Jacques-Cartier, A. (2020). Flickr Association des piétons et cyclistes pont Jacques-Cartier. </w:t>
      </w:r>
      <w:r w:rsidRPr="009B3102">
        <w:rPr>
          <w:sz w:val="20"/>
          <w:lang w:val="fr-FR"/>
        </w:rPr>
        <w:t>https://www.flickr.com/photos/pontjacquescartier</w:t>
      </w:r>
    </w:p>
    <w:p w14:paraId="2A53FDB3" w14:textId="77777777" w:rsidR="00A87D2C" w:rsidRPr="009B3102" w:rsidRDefault="00704BFB" w:rsidP="00952DFA">
      <w:pPr>
        <w:spacing w:after="60" w:line="259" w:lineRule="auto"/>
        <w:ind w:left="-5"/>
        <w:jc w:val="left"/>
      </w:pPr>
      <w:proofErr w:type="spellStart"/>
      <w:r w:rsidRPr="009B3102">
        <w:t>Dettmers</w:t>
      </w:r>
      <w:proofErr w:type="spellEnd"/>
      <w:r w:rsidRPr="009B3102">
        <w:t xml:space="preserve">, T. (2015). </w:t>
      </w:r>
      <w:r w:rsidRPr="009B3102">
        <w:rPr>
          <w:i/>
        </w:rPr>
        <w:t xml:space="preserve">Deep Learning in a </w:t>
      </w:r>
      <w:proofErr w:type="gramStart"/>
      <w:r w:rsidRPr="009B3102">
        <w:rPr>
          <w:i/>
        </w:rPr>
        <w:t>Nutshell :</w:t>
      </w:r>
      <w:proofErr w:type="gramEnd"/>
      <w:r w:rsidRPr="009B3102">
        <w:rPr>
          <w:i/>
        </w:rPr>
        <w:t xml:space="preserve"> History and Training</w:t>
      </w:r>
      <w:r w:rsidRPr="009B3102">
        <w:t xml:space="preserve">. </w:t>
      </w:r>
      <w:r w:rsidRPr="009B3102">
        <w:rPr>
          <w:sz w:val="20"/>
        </w:rPr>
        <w:t>https://devblogs.</w:t>
      </w:r>
    </w:p>
    <w:p w14:paraId="733888FA" w14:textId="77777777" w:rsidR="00A87D2C" w:rsidRPr="009B3102" w:rsidRDefault="00704BFB" w:rsidP="00952DFA">
      <w:pPr>
        <w:spacing w:after="98" w:line="259" w:lineRule="auto"/>
        <w:ind w:left="715"/>
        <w:jc w:val="left"/>
      </w:pPr>
      <w:r w:rsidRPr="009B3102">
        <w:rPr>
          <w:sz w:val="20"/>
        </w:rPr>
        <w:t>nvidia.com/deep-learning-nutshell-history-training/</w:t>
      </w:r>
    </w:p>
    <w:p w14:paraId="5AEBCD90" w14:textId="77777777" w:rsidR="00A87D2C" w:rsidRPr="009B3102" w:rsidRDefault="00704BFB" w:rsidP="00952DFA">
      <w:pPr>
        <w:spacing w:after="60" w:line="259" w:lineRule="auto"/>
        <w:ind w:left="-5"/>
        <w:jc w:val="left"/>
      </w:pPr>
      <w:r w:rsidRPr="009B3102">
        <w:t xml:space="preserve">Dustin, F. (2019). </w:t>
      </w:r>
      <w:r w:rsidRPr="009B3102">
        <w:rPr>
          <w:i/>
        </w:rPr>
        <w:t>Realtime Semantic Segmentation on Jetson Nano in Python and C++</w:t>
      </w:r>
      <w:r w:rsidRPr="009B3102">
        <w:t xml:space="preserve">. </w:t>
      </w:r>
      <w:r w:rsidRPr="009B3102">
        <w:rPr>
          <w:sz w:val="20"/>
        </w:rPr>
        <w:t>https:</w:t>
      </w:r>
    </w:p>
    <w:p w14:paraId="2339F923" w14:textId="77777777" w:rsidR="00A87D2C" w:rsidRPr="009B3102" w:rsidRDefault="00704BFB" w:rsidP="00952DFA">
      <w:pPr>
        <w:spacing w:after="50" w:line="356" w:lineRule="auto"/>
        <w:ind w:left="715"/>
        <w:jc w:val="left"/>
      </w:pPr>
      <w:r w:rsidRPr="009B3102">
        <w:rPr>
          <w:sz w:val="20"/>
        </w:rPr>
        <w:lastRenderedPageBreak/>
        <w:t>//www.linkedin.com/pulse/realtime-semantic-segmentation-jetson-nanopython-c-dustin-franklin</w:t>
      </w:r>
    </w:p>
    <w:p w14:paraId="021775CE" w14:textId="77777777" w:rsidR="00A87D2C" w:rsidRPr="009B3102" w:rsidRDefault="00704BFB" w:rsidP="00952DFA">
      <w:pPr>
        <w:spacing w:after="18" w:line="374" w:lineRule="auto"/>
        <w:ind w:left="720" w:hanging="720"/>
        <w:jc w:val="left"/>
      </w:pPr>
      <w:proofErr w:type="spellStart"/>
      <w:r w:rsidRPr="009B3102">
        <w:t>Jiaconda</w:t>
      </w:r>
      <w:proofErr w:type="spellEnd"/>
      <w:r w:rsidRPr="009B3102">
        <w:t xml:space="preserve">. (2019). </w:t>
      </w:r>
      <w:r w:rsidRPr="009B3102">
        <w:rPr>
          <w:i/>
        </w:rPr>
        <w:t>A Concise History of Neural Networks</w:t>
      </w:r>
      <w:r w:rsidRPr="009B3102">
        <w:t xml:space="preserve">. </w:t>
      </w:r>
      <w:r w:rsidRPr="009B3102">
        <w:rPr>
          <w:sz w:val="20"/>
        </w:rPr>
        <w:t>https://towardsdatascience.com/aconcise-history-of-neural-networks-2070655d3fec</w:t>
      </w:r>
    </w:p>
    <w:p w14:paraId="590F1B41" w14:textId="77777777" w:rsidR="00A87D2C" w:rsidRPr="009B3102" w:rsidRDefault="00704BFB" w:rsidP="00952DFA">
      <w:pPr>
        <w:spacing w:after="9"/>
        <w:ind w:left="-3"/>
        <w:rPr>
          <w:lang w:val="fr-FR"/>
        </w:rPr>
      </w:pPr>
      <w:r w:rsidRPr="009B3102">
        <w:t xml:space="preserve">Kilby, J. S. (2000). The Nobel Prize in Physics 2000. </w:t>
      </w:r>
      <w:r w:rsidRPr="009B3102">
        <w:rPr>
          <w:lang w:val="fr-FR"/>
        </w:rPr>
        <w:t xml:space="preserve">Récupérée 9 octobre 2021, à partir de </w:t>
      </w:r>
      <w:r w:rsidRPr="009B3102">
        <w:rPr>
          <w:sz w:val="20"/>
          <w:lang w:val="fr-FR"/>
        </w:rPr>
        <w:t>https:</w:t>
      </w:r>
    </w:p>
    <w:p w14:paraId="33956807" w14:textId="77777777" w:rsidR="00A87D2C" w:rsidRPr="009B3102" w:rsidRDefault="00704BFB" w:rsidP="00952DFA">
      <w:pPr>
        <w:spacing w:after="133" w:line="259" w:lineRule="auto"/>
        <w:ind w:left="715"/>
        <w:jc w:val="left"/>
        <w:rPr>
          <w:lang w:val="fr-FR"/>
        </w:rPr>
      </w:pPr>
      <w:r w:rsidRPr="009B3102">
        <w:rPr>
          <w:sz w:val="20"/>
          <w:lang w:val="fr-FR"/>
        </w:rPr>
        <w:t>//www.nobelprize.org/prizes/physics/2000/kilby/lecture/</w:t>
      </w:r>
    </w:p>
    <w:p w14:paraId="05C4B61A" w14:textId="77777777" w:rsidR="00A87D2C" w:rsidRPr="009B3102" w:rsidRDefault="00704BFB" w:rsidP="00952DFA">
      <w:pPr>
        <w:spacing w:after="107" w:line="259" w:lineRule="auto"/>
        <w:ind w:left="-5"/>
        <w:jc w:val="left"/>
      </w:pPr>
      <w:r w:rsidRPr="009B3102">
        <w:t xml:space="preserve">Koh, J. Y. (2018). </w:t>
      </w:r>
      <w:r w:rsidRPr="009B3102">
        <w:rPr>
          <w:i/>
        </w:rPr>
        <w:t>Model Zoo - Deep Learning Code and Pretrained Models for Transfer Learning,</w:t>
      </w:r>
    </w:p>
    <w:p w14:paraId="668AC9F3" w14:textId="77777777" w:rsidR="00A87D2C" w:rsidRPr="009B3102" w:rsidRDefault="00704BFB" w:rsidP="00952DFA">
      <w:pPr>
        <w:spacing w:after="106" w:line="259" w:lineRule="auto"/>
        <w:ind w:left="730"/>
        <w:jc w:val="left"/>
      </w:pPr>
      <w:r w:rsidRPr="009B3102">
        <w:rPr>
          <w:i/>
        </w:rPr>
        <w:t>Educational Purposes, and More</w:t>
      </w:r>
      <w:r w:rsidRPr="009B3102">
        <w:t xml:space="preserve">. </w:t>
      </w:r>
      <w:r w:rsidRPr="009B3102">
        <w:rPr>
          <w:sz w:val="20"/>
        </w:rPr>
        <w:t>https://modelzoo.co/</w:t>
      </w:r>
    </w:p>
    <w:p w14:paraId="75726C8E" w14:textId="77777777" w:rsidR="00A87D2C" w:rsidRPr="009B3102" w:rsidRDefault="00704BFB" w:rsidP="00952DFA">
      <w:pPr>
        <w:spacing w:after="60" w:line="259" w:lineRule="auto"/>
        <w:ind w:left="-5"/>
        <w:jc w:val="left"/>
      </w:pPr>
      <w:proofErr w:type="spellStart"/>
      <w:r w:rsidRPr="009B3102">
        <w:t>Kurenkov</w:t>
      </w:r>
      <w:proofErr w:type="spellEnd"/>
      <w:r w:rsidRPr="009B3102">
        <w:t xml:space="preserve">, A. (2015). </w:t>
      </w:r>
      <w:r w:rsidRPr="009B3102">
        <w:rPr>
          <w:i/>
        </w:rPr>
        <w:t>A ’Brief’ History of Neural Nets and Deep Learning</w:t>
      </w:r>
      <w:r w:rsidRPr="009B3102">
        <w:t xml:space="preserve">. </w:t>
      </w:r>
      <w:r w:rsidRPr="009B3102">
        <w:rPr>
          <w:sz w:val="20"/>
        </w:rPr>
        <w:t>https://www.</w:t>
      </w:r>
    </w:p>
    <w:p w14:paraId="41BB7866" w14:textId="77777777" w:rsidR="00A87D2C" w:rsidRPr="009B3102" w:rsidRDefault="00704BFB" w:rsidP="00952DFA">
      <w:pPr>
        <w:spacing w:after="0" w:line="356" w:lineRule="auto"/>
        <w:ind w:left="715"/>
        <w:jc w:val="left"/>
      </w:pPr>
      <w:r w:rsidRPr="009B3102">
        <w:rPr>
          <w:sz w:val="20"/>
        </w:rPr>
        <w:t>andreykurenkov.com/writing/ai/a-brief-history-of-neural-nets-and-deeplearning/</w:t>
      </w:r>
    </w:p>
    <w:p w14:paraId="5006C1C9" w14:textId="77777777" w:rsidR="00A87D2C" w:rsidRPr="009B3102" w:rsidRDefault="00704BFB" w:rsidP="00952DFA">
      <w:pPr>
        <w:spacing w:after="61"/>
        <w:ind w:left="707" w:hanging="720"/>
      </w:pPr>
      <w:r w:rsidRPr="009B3102">
        <w:t xml:space="preserve">Long, J., </w:t>
      </w:r>
      <w:proofErr w:type="spellStart"/>
      <w:r w:rsidRPr="009B3102">
        <w:t>Shelhamer</w:t>
      </w:r>
      <w:proofErr w:type="spellEnd"/>
      <w:r w:rsidRPr="009B3102">
        <w:t xml:space="preserve">, E. &amp; Darrell, T. (2015). Fully Convolutional Networks for Semantic Segmentation. </w:t>
      </w:r>
      <w:r w:rsidRPr="009B3102">
        <w:rPr>
          <w:i/>
        </w:rPr>
        <w:t>2015 IEEE Conference on Computer Vision and Pattern Recognition (CVPR)</w:t>
      </w:r>
      <w:r w:rsidRPr="009B3102">
        <w:t>,</w:t>
      </w:r>
    </w:p>
    <w:p w14:paraId="2E4528F7" w14:textId="77777777" w:rsidR="00A87D2C" w:rsidRPr="009B3102" w:rsidRDefault="00704BFB" w:rsidP="00952DFA">
      <w:pPr>
        <w:spacing w:after="71" w:line="259" w:lineRule="auto"/>
        <w:ind w:left="715"/>
        <w:jc w:val="left"/>
      </w:pPr>
      <w:r w:rsidRPr="009B3102">
        <w:t xml:space="preserve">3431-3440. </w:t>
      </w:r>
      <w:r w:rsidRPr="009B3102">
        <w:rPr>
          <w:sz w:val="20"/>
        </w:rPr>
        <w:t>https://doi.org/10.1109/CVPR.2015.7298965</w:t>
      </w:r>
    </w:p>
    <w:p w14:paraId="2E41699E" w14:textId="77777777" w:rsidR="00A87D2C" w:rsidRPr="009B3102" w:rsidRDefault="00704BFB" w:rsidP="00952DFA">
      <w:pPr>
        <w:spacing w:after="31"/>
        <w:ind w:left="707" w:hanging="720"/>
      </w:pPr>
      <w:proofErr w:type="spellStart"/>
      <w:r w:rsidRPr="009B3102">
        <w:t>Mody</w:t>
      </w:r>
      <w:proofErr w:type="spellEnd"/>
      <w:r w:rsidRPr="009B3102">
        <w:t xml:space="preserve">, M., Kumar, D., Swami, P., Mathew, M. &amp; </w:t>
      </w:r>
      <w:proofErr w:type="spellStart"/>
      <w:r w:rsidRPr="009B3102">
        <w:t>Nagori</w:t>
      </w:r>
      <w:proofErr w:type="spellEnd"/>
      <w:r w:rsidRPr="009B3102">
        <w:t xml:space="preserve">, S. (2018). Low Cost and Power CNN/Deep Learning Solution for Automated Driving. </w:t>
      </w:r>
      <w:r w:rsidRPr="009B3102">
        <w:rPr>
          <w:i/>
        </w:rPr>
        <w:t>Proceedings - International Symposium on Quality Electronic Design, ISQED</w:t>
      </w:r>
      <w:r w:rsidRPr="009B3102">
        <w:t xml:space="preserve">, 432-436. </w:t>
      </w:r>
      <w:r w:rsidRPr="009B3102">
        <w:rPr>
          <w:sz w:val="20"/>
        </w:rPr>
        <w:t>https://doi.org/10.1109/ISQED.</w:t>
      </w:r>
    </w:p>
    <w:p w14:paraId="1E7D9CBB" w14:textId="77777777" w:rsidR="00A87D2C" w:rsidRPr="009B3102" w:rsidRDefault="00704BFB" w:rsidP="00952DFA">
      <w:pPr>
        <w:spacing w:after="98" w:line="259" w:lineRule="auto"/>
        <w:ind w:left="715"/>
        <w:jc w:val="left"/>
      </w:pPr>
      <w:r w:rsidRPr="009B3102">
        <w:rPr>
          <w:sz w:val="20"/>
        </w:rPr>
        <w:t>2018.8357325</w:t>
      </w:r>
    </w:p>
    <w:p w14:paraId="53F26C9A" w14:textId="77777777" w:rsidR="00A87D2C" w:rsidRPr="009B3102" w:rsidRDefault="00704BFB" w:rsidP="00952DFA">
      <w:pPr>
        <w:spacing w:after="64"/>
        <w:ind w:left="707" w:hanging="720"/>
      </w:pPr>
      <w:r w:rsidRPr="009B3102">
        <w:t xml:space="preserve">Nguyen, T., </w:t>
      </w:r>
      <w:proofErr w:type="spellStart"/>
      <w:r w:rsidRPr="009B3102">
        <w:t>Shivakumar</w:t>
      </w:r>
      <w:proofErr w:type="spellEnd"/>
      <w:r w:rsidRPr="009B3102">
        <w:t xml:space="preserve">, S. S., Miller, I. D., Keller, J., Lee, E. S., Zhou, A., </w:t>
      </w:r>
      <w:proofErr w:type="spellStart"/>
      <w:r w:rsidRPr="009B3102">
        <w:t>Ozaslan</w:t>
      </w:r>
      <w:proofErr w:type="spellEnd"/>
      <w:r w:rsidRPr="009B3102">
        <w:t xml:space="preserve">, T., </w:t>
      </w:r>
      <w:proofErr w:type="spellStart"/>
      <w:r w:rsidRPr="009B3102">
        <w:t>Loianno</w:t>
      </w:r>
      <w:proofErr w:type="spellEnd"/>
      <w:r w:rsidRPr="009B3102">
        <w:t xml:space="preserve">, G., Harwood, J. H., </w:t>
      </w:r>
      <w:proofErr w:type="spellStart"/>
      <w:r w:rsidRPr="009B3102">
        <w:t>Wozencraft</w:t>
      </w:r>
      <w:proofErr w:type="spellEnd"/>
      <w:r w:rsidRPr="009B3102">
        <w:t xml:space="preserve">, J., Taylor, C. J. &amp; Kumar, V. (2019). </w:t>
      </w:r>
      <w:proofErr w:type="spellStart"/>
      <w:proofErr w:type="gramStart"/>
      <w:r w:rsidRPr="009B3102">
        <w:t>MAVNet</w:t>
      </w:r>
      <w:proofErr w:type="spellEnd"/>
      <w:r w:rsidRPr="009B3102">
        <w:t xml:space="preserve"> :</w:t>
      </w:r>
      <w:proofErr w:type="gramEnd"/>
      <w:r w:rsidRPr="009B3102">
        <w:t xml:space="preserve"> An Effective Semantic Segmentation Micro-Network for MAV-Based Tasks. </w:t>
      </w:r>
      <w:proofErr w:type="spellStart"/>
      <w:r w:rsidRPr="009B3102">
        <w:rPr>
          <w:i/>
        </w:rPr>
        <w:t>arXiv</w:t>
      </w:r>
      <w:proofErr w:type="spellEnd"/>
      <w:r w:rsidRPr="009B3102">
        <w:rPr>
          <w:i/>
        </w:rPr>
        <w:t xml:space="preserve"> :1904.01795</w:t>
      </w:r>
    </w:p>
    <w:p w14:paraId="163D3267" w14:textId="77777777" w:rsidR="00A87D2C" w:rsidRPr="009B3102" w:rsidRDefault="00704BFB" w:rsidP="00952DFA">
      <w:pPr>
        <w:spacing w:after="131" w:line="259" w:lineRule="auto"/>
        <w:ind w:left="715"/>
        <w:jc w:val="left"/>
      </w:pPr>
      <w:r w:rsidRPr="009B3102">
        <w:rPr>
          <w:i/>
        </w:rPr>
        <w:t>[cs]</w:t>
      </w:r>
      <w:r w:rsidRPr="009B3102">
        <w:t xml:space="preserve">. </w:t>
      </w:r>
      <w:r w:rsidRPr="009B3102">
        <w:rPr>
          <w:sz w:val="20"/>
        </w:rPr>
        <w:t>http://arxiv.org/abs/1904.01795</w:t>
      </w:r>
    </w:p>
    <w:p w14:paraId="44C366D2" w14:textId="77777777" w:rsidR="00A87D2C" w:rsidRPr="009B3102" w:rsidRDefault="00704BFB" w:rsidP="00952DFA">
      <w:pPr>
        <w:spacing w:after="98" w:line="259" w:lineRule="auto"/>
        <w:ind w:left="10"/>
        <w:jc w:val="left"/>
        <w:rPr>
          <w:lang w:val="fr-FR"/>
        </w:rPr>
      </w:pPr>
      <w:r w:rsidRPr="009B3102">
        <w:t xml:space="preserve">NVIDIA. (2019a). </w:t>
      </w:r>
      <w:proofErr w:type="spellStart"/>
      <w:r w:rsidRPr="009B3102">
        <w:rPr>
          <w:i/>
          <w:lang w:val="fr-FR"/>
        </w:rPr>
        <w:t>Jetson</w:t>
      </w:r>
      <w:proofErr w:type="spellEnd"/>
      <w:r w:rsidRPr="009B3102">
        <w:rPr>
          <w:i/>
          <w:lang w:val="fr-FR"/>
        </w:rPr>
        <w:t xml:space="preserve"> Nano</w:t>
      </w:r>
      <w:r w:rsidRPr="009B3102">
        <w:rPr>
          <w:lang w:val="fr-FR"/>
        </w:rPr>
        <w:t xml:space="preserve">. </w:t>
      </w:r>
      <w:r w:rsidRPr="009B3102">
        <w:rPr>
          <w:sz w:val="20"/>
          <w:lang w:val="fr-FR"/>
        </w:rPr>
        <w:t>https://developer.nvidia.com/embedded/jetson-nano</w:t>
      </w:r>
    </w:p>
    <w:p w14:paraId="174C521F" w14:textId="77777777" w:rsidR="00A87D2C" w:rsidRPr="009B3102" w:rsidRDefault="00704BFB" w:rsidP="00952DFA">
      <w:pPr>
        <w:spacing w:after="60" w:line="259" w:lineRule="auto"/>
        <w:ind w:left="-5"/>
        <w:jc w:val="left"/>
      </w:pPr>
      <w:r w:rsidRPr="009B3102">
        <w:t xml:space="preserve">NVIDIA. (2019b). </w:t>
      </w:r>
      <w:r w:rsidRPr="009B3102">
        <w:rPr>
          <w:i/>
        </w:rPr>
        <w:t xml:space="preserve">Jetson </w:t>
      </w:r>
      <w:proofErr w:type="gramStart"/>
      <w:r w:rsidRPr="009B3102">
        <w:rPr>
          <w:i/>
        </w:rPr>
        <w:t>Nano :</w:t>
      </w:r>
      <w:proofErr w:type="gramEnd"/>
      <w:r w:rsidRPr="009B3102">
        <w:rPr>
          <w:i/>
        </w:rPr>
        <w:t xml:space="preserve"> Deep Learning Inference Benchmarks</w:t>
      </w:r>
      <w:r w:rsidRPr="009B3102">
        <w:t xml:space="preserve">. </w:t>
      </w:r>
      <w:r w:rsidRPr="009B3102">
        <w:rPr>
          <w:sz w:val="20"/>
        </w:rPr>
        <w:t>https://developer.</w:t>
      </w:r>
    </w:p>
    <w:p w14:paraId="65F71BD8" w14:textId="77777777" w:rsidR="00A87D2C" w:rsidRPr="009B3102" w:rsidRDefault="00704BFB" w:rsidP="00952DFA">
      <w:pPr>
        <w:spacing w:after="98" w:line="259" w:lineRule="auto"/>
        <w:ind w:left="715"/>
        <w:jc w:val="left"/>
      </w:pPr>
      <w:r w:rsidRPr="009B3102">
        <w:rPr>
          <w:sz w:val="20"/>
        </w:rPr>
        <w:t>nvidia.com/embedded/jetson-nano-dl-inference-benchmarks</w:t>
      </w:r>
    </w:p>
    <w:p w14:paraId="53F40A3B" w14:textId="77777777" w:rsidR="00A87D2C" w:rsidRPr="009B3102" w:rsidRDefault="00704BFB" w:rsidP="00952DFA">
      <w:pPr>
        <w:spacing w:after="58" w:line="298" w:lineRule="auto"/>
        <w:ind w:left="715" w:hanging="730"/>
        <w:jc w:val="left"/>
        <w:rPr>
          <w:lang w:val="fr-FR"/>
        </w:rPr>
      </w:pPr>
      <w:r w:rsidRPr="009B3102">
        <w:rPr>
          <w:lang w:val="fr-FR"/>
        </w:rPr>
        <w:t xml:space="preserve">NVIDIA. (2020). NVIDIA </w:t>
      </w:r>
      <w:proofErr w:type="spellStart"/>
      <w:r w:rsidRPr="009B3102">
        <w:rPr>
          <w:lang w:val="fr-FR"/>
        </w:rPr>
        <w:t>Jetson</w:t>
      </w:r>
      <w:proofErr w:type="spellEnd"/>
      <w:r w:rsidRPr="009B3102">
        <w:rPr>
          <w:lang w:val="fr-FR"/>
        </w:rPr>
        <w:t xml:space="preserve"> Linux </w:t>
      </w:r>
      <w:proofErr w:type="spellStart"/>
      <w:r w:rsidRPr="009B3102">
        <w:rPr>
          <w:lang w:val="fr-FR"/>
        </w:rPr>
        <w:t>Developer</w:t>
      </w:r>
      <w:proofErr w:type="spellEnd"/>
      <w:r w:rsidRPr="009B3102">
        <w:rPr>
          <w:lang w:val="fr-FR"/>
        </w:rPr>
        <w:t xml:space="preserve"> Guide : </w:t>
      </w:r>
      <w:proofErr w:type="spellStart"/>
      <w:r w:rsidRPr="009B3102">
        <w:rPr>
          <w:lang w:val="fr-FR"/>
        </w:rPr>
        <w:t>Jetson</w:t>
      </w:r>
      <w:proofErr w:type="spellEnd"/>
      <w:r w:rsidRPr="009B3102">
        <w:rPr>
          <w:lang w:val="fr-FR"/>
        </w:rPr>
        <w:t xml:space="preserve"> Module Support | NVIDIA Docs. Récupérée 9 octobre 2021, à partir de </w:t>
      </w:r>
      <w:r w:rsidRPr="009B3102">
        <w:rPr>
          <w:sz w:val="20"/>
          <w:lang w:val="fr-FR"/>
        </w:rPr>
        <w:t>https://docs.nvidia.com/jetson/ archives/l4t-archived/l4t-3242/index.html#page/Tegra%20Linux%20Driver%</w:t>
      </w:r>
    </w:p>
    <w:p w14:paraId="54394E54" w14:textId="77777777" w:rsidR="00A87D2C" w:rsidRPr="009B3102" w:rsidRDefault="00704BFB" w:rsidP="00952DFA">
      <w:pPr>
        <w:spacing w:after="98" w:line="259" w:lineRule="auto"/>
        <w:ind w:left="715"/>
        <w:jc w:val="left"/>
      </w:pPr>
      <w:r w:rsidRPr="009B3102">
        <w:rPr>
          <w:sz w:val="20"/>
        </w:rPr>
        <w:t>20Package%20Development%20Guide/jetson_module_support.html</w:t>
      </w:r>
    </w:p>
    <w:p w14:paraId="357EBEA3" w14:textId="77777777" w:rsidR="00A87D2C" w:rsidRPr="009B3102" w:rsidRDefault="00704BFB" w:rsidP="00952DFA">
      <w:pPr>
        <w:spacing w:after="28"/>
        <w:ind w:left="707" w:hanging="720"/>
      </w:pPr>
      <w:r w:rsidRPr="009B3102">
        <w:t>Pathak, D. &amp; El-</w:t>
      </w:r>
      <w:proofErr w:type="spellStart"/>
      <w:r w:rsidRPr="009B3102">
        <w:t>Sharkawy</w:t>
      </w:r>
      <w:proofErr w:type="spellEnd"/>
      <w:r w:rsidRPr="009B3102">
        <w:t xml:space="preserve">, M. (2019). Architecturally Compressed </w:t>
      </w:r>
      <w:proofErr w:type="gramStart"/>
      <w:r w:rsidRPr="009B3102">
        <w:t>CNN :</w:t>
      </w:r>
      <w:proofErr w:type="gramEnd"/>
      <w:r w:rsidRPr="009B3102">
        <w:t xml:space="preserve"> An Embedded Realtime Classifier (NXP Bluebox2.0 with </w:t>
      </w:r>
      <w:proofErr w:type="spellStart"/>
      <w:r w:rsidRPr="009B3102">
        <w:t>RTMaps</w:t>
      </w:r>
      <w:proofErr w:type="spellEnd"/>
      <w:r w:rsidRPr="009B3102">
        <w:t xml:space="preserve">). </w:t>
      </w:r>
      <w:r w:rsidRPr="009B3102">
        <w:rPr>
          <w:i/>
        </w:rPr>
        <w:t>2019 IEEE 9th Annual Computing and Communication Workshop and Conference (CCWC)</w:t>
      </w:r>
      <w:r w:rsidRPr="009B3102">
        <w:t xml:space="preserve">, 0331-0336. </w:t>
      </w:r>
      <w:r w:rsidRPr="009B3102">
        <w:rPr>
          <w:sz w:val="20"/>
        </w:rPr>
        <w:t>https://doi.org/10.</w:t>
      </w:r>
    </w:p>
    <w:p w14:paraId="5A64500D" w14:textId="77777777" w:rsidR="00A87D2C" w:rsidRPr="009B3102" w:rsidRDefault="00704BFB" w:rsidP="00952DFA">
      <w:pPr>
        <w:spacing w:after="98" w:line="259" w:lineRule="auto"/>
        <w:ind w:left="715"/>
        <w:jc w:val="left"/>
        <w:rPr>
          <w:lang w:val="fr-FR"/>
        </w:rPr>
      </w:pPr>
      <w:r w:rsidRPr="009B3102">
        <w:rPr>
          <w:sz w:val="20"/>
          <w:lang w:val="fr-FR"/>
        </w:rPr>
        <w:t>1109/CCWC.2019.8666495</w:t>
      </w:r>
    </w:p>
    <w:p w14:paraId="555FDE95" w14:textId="77777777" w:rsidR="00A87D2C" w:rsidRPr="009B3102" w:rsidRDefault="00704BFB" w:rsidP="00952DFA">
      <w:pPr>
        <w:spacing w:after="0" w:line="363" w:lineRule="auto"/>
        <w:ind w:left="720" w:hanging="720"/>
        <w:jc w:val="left"/>
        <w:rPr>
          <w:lang w:val="fr-FR"/>
        </w:rPr>
      </w:pPr>
      <w:r w:rsidRPr="009B3102">
        <w:rPr>
          <w:lang w:val="fr-FR"/>
        </w:rPr>
        <w:lastRenderedPageBreak/>
        <w:t xml:space="preserve">PJCCI. (2018a). Fiche de la piste </w:t>
      </w:r>
      <w:proofErr w:type="spellStart"/>
      <w:r w:rsidRPr="009B3102">
        <w:rPr>
          <w:lang w:val="fr-FR"/>
        </w:rPr>
        <w:t>multifonctionelle</w:t>
      </w:r>
      <w:proofErr w:type="spellEnd"/>
      <w:r w:rsidRPr="009B3102">
        <w:rPr>
          <w:lang w:val="fr-FR"/>
        </w:rPr>
        <w:t xml:space="preserve"> du pont Jacques-Cartier. </w:t>
      </w:r>
      <w:r w:rsidRPr="009B3102">
        <w:rPr>
          <w:sz w:val="20"/>
          <w:lang w:val="fr-FR"/>
        </w:rPr>
        <w:t>https://jacquescartierchamplain ca/wp-content/uploads/2018/10/IMG_Fiche_piste-multi_pont_JC_FR_vfinale_ web__2018-10-10.pdf</w:t>
      </w:r>
    </w:p>
    <w:p w14:paraId="59EAEE7E" w14:textId="77777777" w:rsidR="00A87D2C" w:rsidRPr="009B3102" w:rsidRDefault="00704BFB" w:rsidP="00952DFA">
      <w:pPr>
        <w:spacing w:after="32" w:line="358" w:lineRule="auto"/>
        <w:ind w:left="707" w:hanging="720"/>
        <w:rPr>
          <w:lang w:val="fr-FR"/>
        </w:rPr>
      </w:pPr>
      <w:r w:rsidRPr="009B3102">
        <w:rPr>
          <w:lang w:val="fr-FR"/>
        </w:rPr>
        <w:t xml:space="preserve">PJCCI. (2018b). Rapport post-mortem sur le projet pilote d’entretien hivernal de la piste multifonctionnelle du pont Jacques-Cartier. </w:t>
      </w:r>
      <w:r w:rsidRPr="009B3102">
        <w:rPr>
          <w:sz w:val="20"/>
          <w:lang w:val="fr-FR"/>
        </w:rPr>
        <w:t>https://jacquescartierchamplain.ca/wpcontent/uploads/2018/10/RPP_piste_PJC_2018-10-10-1.pdf</w:t>
      </w:r>
    </w:p>
    <w:p w14:paraId="24CC34FC" w14:textId="77777777" w:rsidR="00A87D2C" w:rsidRPr="009B3102" w:rsidRDefault="00704BFB" w:rsidP="00952DFA">
      <w:pPr>
        <w:spacing w:after="60"/>
        <w:ind w:left="-3"/>
      </w:pPr>
      <w:r w:rsidRPr="009B3102">
        <w:t xml:space="preserve">Sharma, N., </w:t>
      </w:r>
      <w:proofErr w:type="spellStart"/>
      <w:r w:rsidRPr="009B3102">
        <w:t>Shamkuwar</w:t>
      </w:r>
      <w:proofErr w:type="spellEnd"/>
      <w:r w:rsidRPr="009B3102">
        <w:t xml:space="preserve">, M. &amp; Singh, I. (2019). </w:t>
      </w:r>
      <w:r w:rsidRPr="009B3102">
        <w:rPr>
          <w:i/>
        </w:rPr>
        <w:t xml:space="preserve">The History, Present and Future with </w:t>
      </w:r>
      <w:proofErr w:type="spellStart"/>
      <w:r w:rsidRPr="009B3102">
        <w:rPr>
          <w:i/>
        </w:rPr>
        <w:t>Iot</w:t>
      </w:r>
      <w:proofErr w:type="spellEnd"/>
      <w:r w:rsidRPr="009B3102">
        <w:t>. Springer</w:t>
      </w:r>
    </w:p>
    <w:p w14:paraId="49197FE3" w14:textId="77777777" w:rsidR="00A87D2C" w:rsidRPr="009B3102" w:rsidRDefault="00704BFB" w:rsidP="00952DFA">
      <w:pPr>
        <w:spacing w:after="18"/>
        <w:ind w:left="730"/>
      </w:pPr>
      <w:r w:rsidRPr="009B3102">
        <w:t xml:space="preserve">Science; Business Media Deutschland GmbH. </w:t>
      </w:r>
      <w:r w:rsidRPr="009B3102">
        <w:rPr>
          <w:sz w:val="20"/>
        </w:rPr>
        <w:t>https://doi.org/10.1007/978-3-030-</w:t>
      </w:r>
    </w:p>
    <w:p w14:paraId="724C0738" w14:textId="77777777" w:rsidR="00A87D2C" w:rsidRPr="009B3102" w:rsidRDefault="00704BFB" w:rsidP="00952DFA">
      <w:pPr>
        <w:spacing w:after="98" w:line="259" w:lineRule="auto"/>
        <w:ind w:left="715"/>
        <w:jc w:val="left"/>
      </w:pPr>
      <w:r w:rsidRPr="009B3102">
        <w:rPr>
          <w:sz w:val="20"/>
        </w:rPr>
        <w:t>04203-5_3</w:t>
      </w:r>
    </w:p>
    <w:p w14:paraId="69BDF4CA" w14:textId="77777777" w:rsidR="00A87D2C" w:rsidRPr="009B3102" w:rsidRDefault="00704BFB" w:rsidP="00952DFA">
      <w:pPr>
        <w:spacing w:after="22"/>
        <w:ind w:left="707" w:hanging="720"/>
        <w:rPr>
          <w:lang w:val="fr-FR"/>
        </w:rPr>
      </w:pPr>
      <w:r w:rsidRPr="009B3102">
        <w:t>Wu, X., Sahoo, D. &amp; Hoi, S. C. H. (2019). Recent Advances in Deep Learning for Object Detection [</w:t>
      </w:r>
      <w:proofErr w:type="spellStart"/>
      <w:proofErr w:type="gramStart"/>
      <w:r w:rsidRPr="009B3102">
        <w:t>arXiv</w:t>
      </w:r>
      <w:proofErr w:type="spellEnd"/>
      <w:r w:rsidRPr="009B3102">
        <w:t xml:space="preserve"> :</w:t>
      </w:r>
      <w:proofErr w:type="gramEnd"/>
      <w:r w:rsidRPr="009B3102">
        <w:t xml:space="preserve"> 1908.03673]. </w:t>
      </w:r>
      <w:proofErr w:type="spellStart"/>
      <w:r w:rsidRPr="009B3102">
        <w:rPr>
          <w:i/>
        </w:rPr>
        <w:t>arXiv</w:t>
      </w:r>
      <w:proofErr w:type="spellEnd"/>
      <w:r w:rsidRPr="009B3102">
        <w:rPr>
          <w:i/>
        </w:rPr>
        <w:t xml:space="preserve"> :1908.03673 [cs]</w:t>
      </w:r>
      <w:r w:rsidRPr="009B3102">
        <w:t xml:space="preserve">. </w:t>
      </w:r>
      <w:r w:rsidRPr="009B3102">
        <w:rPr>
          <w:lang w:val="fr-FR"/>
        </w:rPr>
        <w:t xml:space="preserve">Récupérée 9 août 2020, à partir de </w:t>
      </w:r>
      <w:r w:rsidRPr="009B3102">
        <w:rPr>
          <w:sz w:val="20"/>
          <w:lang w:val="fr-FR"/>
        </w:rPr>
        <w:t>http:</w:t>
      </w:r>
    </w:p>
    <w:p w14:paraId="3764D68E" w14:textId="77777777" w:rsidR="00A87D2C" w:rsidRPr="009B3102" w:rsidRDefault="00704BFB" w:rsidP="00952DFA">
      <w:pPr>
        <w:spacing w:after="98" w:line="259" w:lineRule="auto"/>
        <w:ind w:left="715"/>
        <w:jc w:val="left"/>
        <w:rPr>
          <w:lang w:val="fr-FR"/>
        </w:rPr>
      </w:pPr>
      <w:r w:rsidRPr="009B3102">
        <w:rPr>
          <w:sz w:val="20"/>
          <w:lang w:val="fr-FR"/>
        </w:rPr>
        <w:t>//arxiv.org/abs/1908.03673</w:t>
      </w:r>
    </w:p>
    <w:p w14:paraId="3287D204" w14:textId="77777777" w:rsidR="00A87D2C" w:rsidRPr="009B3102" w:rsidRDefault="00704BFB" w:rsidP="00952DFA">
      <w:pPr>
        <w:spacing w:after="35"/>
        <w:ind w:left="-3"/>
      </w:pPr>
      <w:r w:rsidRPr="009B3102">
        <w:rPr>
          <w:lang w:val="fr-FR"/>
        </w:rPr>
        <w:t xml:space="preserve">Zheng, J., Li, J., Liu, Y. &amp; Zhang, W. (2020). </w:t>
      </w:r>
      <w:r w:rsidRPr="009B3102">
        <w:t>Real-Time Semantic Segmentation Network for Edge</w:t>
      </w:r>
    </w:p>
    <w:p w14:paraId="1F90A16C" w14:textId="77777777" w:rsidR="00A87D2C" w:rsidRPr="009B3102" w:rsidRDefault="00704BFB" w:rsidP="00952DFA">
      <w:pPr>
        <w:spacing w:after="58"/>
        <w:ind w:left="730"/>
      </w:pPr>
      <w:r w:rsidRPr="009B3102">
        <w:t>Deployment. In Y. Jia, J. Du &amp; W. Zhang (</w:t>
      </w:r>
      <w:proofErr w:type="spellStart"/>
      <w:r w:rsidRPr="009B3102">
        <w:t>Éd</w:t>
      </w:r>
      <w:proofErr w:type="spellEnd"/>
      <w:r w:rsidRPr="009B3102">
        <w:t xml:space="preserve">.), </w:t>
      </w:r>
      <w:r w:rsidRPr="009B3102">
        <w:rPr>
          <w:i/>
        </w:rPr>
        <w:t>Proceedings of 2019 Chinese Intelligent</w:t>
      </w:r>
    </w:p>
    <w:p w14:paraId="0A8D6808" w14:textId="77777777" w:rsidR="00A87D2C" w:rsidRPr="009B3102" w:rsidRDefault="00704BFB" w:rsidP="00952DFA">
      <w:pPr>
        <w:spacing w:after="17"/>
        <w:ind w:left="730"/>
      </w:pPr>
      <w:r w:rsidRPr="009B3102">
        <w:rPr>
          <w:i/>
        </w:rPr>
        <w:t xml:space="preserve">Systems Conference </w:t>
      </w:r>
      <w:r w:rsidRPr="009B3102">
        <w:t xml:space="preserve">(p. 243-249). Springer Singapore. </w:t>
      </w:r>
      <w:r w:rsidRPr="009B3102">
        <w:rPr>
          <w:sz w:val="20"/>
        </w:rPr>
        <w:t>https://doi.org/10.1007/978-</w:t>
      </w:r>
    </w:p>
    <w:p w14:paraId="6DDCAC6E" w14:textId="77777777" w:rsidR="00A87D2C" w:rsidRPr="009B3102" w:rsidRDefault="00704BFB" w:rsidP="00952DFA">
      <w:pPr>
        <w:spacing w:after="98" w:line="259" w:lineRule="auto"/>
        <w:ind w:left="715"/>
        <w:jc w:val="left"/>
      </w:pPr>
      <w:r w:rsidRPr="009B3102">
        <w:rPr>
          <w:sz w:val="20"/>
        </w:rPr>
        <w:t>981-32-9698-5_28</w:t>
      </w:r>
      <w:r w:rsidRPr="009B3102">
        <w:br w:type="page"/>
      </w:r>
    </w:p>
    <w:p w14:paraId="45CFFAA3" w14:textId="77777777" w:rsidR="00A87D2C" w:rsidRPr="009B3102" w:rsidRDefault="00704BFB" w:rsidP="00952DFA">
      <w:pPr>
        <w:pStyle w:val="Titre1"/>
        <w:ind w:left="501" w:hanging="516"/>
        <w:rPr>
          <w:rFonts w:ascii="Times New Roman" w:hAnsi="Times New Roman" w:cs="Times New Roman"/>
        </w:rPr>
      </w:pPr>
      <w:bookmarkStart w:id="387" w:name="_Toc84684464"/>
      <w:r w:rsidRPr="009B3102">
        <w:rPr>
          <w:rFonts w:ascii="Times New Roman" w:hAnsi="Times New Roman" w:cs="Times New Roman"/>
        </w:rPr>
        <w:lastRenderedPageBreak/>
        <w:t>Annexes</w:t>
      </w:r>
      <w:bookmarkEnd w:id="387"/>
    </w:p>
    <w:p w14:paraId="56CF10A9" w14:textId="77777777" w:rsidR="00A87D2C" w:rsidRPr="009B3102" w:rsidRDefault="00704BFB" w:rsidP="00952DFA">
      <w:pPr>
        <w:pStyle w:val="Titre2"/>
        <w:spacing w:after="378"/>
        <w:ind w:left="631" w:hanging="646"/>
        <w:rPr>
          <w:rFonts w:cs="Times New Roman"/>
          <w:lang w:val="fr-FR"/>
        </w:rPr>
      </w:pPr>
      <w:bookmarkStart w:id="388" w:name="_Toc84684465"/>
      <w:r w:rsidRPr="009B3102">
        <w:rPr>
          <w:rFonts w:cs="Times New Roman"/>
          <w:lang w:val="fr-FR"/>
        </w:rPr>
        <w:t>Exemples de nano-ordinateurs qui supportent les SDK pour l’IA</w:t>
      </w:r>
      <w:bookmarkEnd w:id="388"/>
    </w:p>
    <w:p w14:paraId="60BF0E3E" w14:textId="77777777" w:rsidR="00A87D2C" w:rsidRPr="009B3102" w:rsidRDefault="00FA6619" w:rsidP="00FA6619">
      <w:pPr>
        <w:pStyle w:val="Lgende"/>
        <w:rPr>
          <w:lang w:val="fr-FR"/>
        </w:rPr>
      </w:pPr>
      <w:bookmarkStart w:id="389" w:name="_Toc84685164"/>
      <w:r w:rsidRPr="003D11D6">
        <w:rPr>
          <w:lang w:val="fr-FR"/>
        </w:rPr>
        <w:t>Table</w:t>
      </w:r>
      <w:r w:rsidR="009D70AB">
        <w:rPr>
          <w:lang w:val="fr-FR"/>
        </w:rPr>
        <w:t>au</w:t>
      </w:r>
      <w:r w:rsidRPr="003D11D6">
        <w:rPr>
          <w:lang w:val="fr-FR"/>
        </w:rPr>
        <w:t xml:space="preserve"> </w:t>
      </w:r>
      <w:r>
        <w:fldChar w:fldCharType="begin"/>
      </w:r>
      <w:r w:rsidRPr="003D11D6">
        <w:rPr>
          <w:lang w:val="fr-FR"/>
        </w:rPr>
        <w:instrText xml:space="preserve"> SEQ Table \* ARABIC </w:instrText>
      </w:r>
      <w:r>
        <w:fldChar w:fldCharType="separate"/>
      </w:r>
      <w:r w:rsidRPr="003D11D6">
        <w:rPr>
          <w:noProof/>
          <w:lang w:val="fr-FR"/>
        </w:rPr>
        <w:t>8</w:t>
      </w:r>
      <w:r>
        <w:fldChar w:fldCharType="end"/>
      </w:r>
      <w:r w:rsidRPr="003D11D6">
        <w:rPr>
          <w:lang w:val="fr-FR"/>
        </w:rPr>
        <w:t>: Comparaison des trois nano-ordinateurs supportant les SDK pour l’IA</w:t>
      </w:r>
      <w:bookmarkEnd w:id="389"/>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9B3102"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9B3102" w:rsidRDefault="00704BFB" w:rsidP="00952DFA">
            <w:pPr>
              <w:spacing w:line="259" w:lineRule="auto"/>
              <w:jc w:val="left"/>
            </w:pPr>
            <w:r w:rsidRPr="009B3102">
              <w:t>NVIDIA Jetson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9B3102" w:rsidRDefault="00704BFB" w:rsidP="00952DFA">
            <w:pPr>
              <w:spacing w:line="259" w:lineRule="auto"/>
            </w:pPr>
            <w:r w:rsidRPr="009B3102">
              <w:t>NVIDIA Jetson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9B3102" w:rsidRDefault="00704BFB" w:rsidP="00952DFA">
            <w:pPr>
              <w:spacing w:after="46" w:line="259" w:lineRule="auto"/>
              <w:jc w:val="left"/>
            </w:pPr>
            <w:r w:rsidRPr="009B3102">
              <w:t>Raspberry Pi 4B + Intel</w:t>
            </w:r>
          </w:p>
          <w:p w14:paraId="3A432972" w14:textId="77777777" w:rsidR="00A87D2C" w:rsidRPr="009B3102" w:rsidRDefault="00704BFB" w:rsidP="00952DFA">
            <w:pPr>
              <w:spacing w:line="259" w:lineRule="auto"/>
              <w:jc w:val="left"/>
            </w:pPr>
            <w:r w:rsidRPr="009B3102">
              <w:t>NCS2</w:t>
            </w:r>
          </w:p>
        </w:tc>
      </w:tr>
      <w:tr w:rsidR="00A87D2C" w:rsidRPr="009B3102"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9B3102" w:rsidRDefault="00704BFB" w:rsidP="00952DFA">
            <w:pPr>
              <w:spacing w:line="259" w:lineRule="auto"/>
              <w:jc w:val="center"/>
            </w:pPr>
            <w:r w:rsidRPr="009B3102">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9B3102" w:rsidRDefault="00704BFB" w:rsidP="00952DFA">
            <w:pPr>
              <w:spacing w:line="259" w:lineRule="auto"/>
              <w:jc w:val="center"/>
            </w:pPr>
            <w:r w:rsidRPr="009B3102">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9B3102" w:rsidRDefault="00704BFB" w:rsidP="00952DFA">
            <w:pPr>
              <w:spacing w:line="259" w:lineRule="auto"/>
              <w:jc w:val="left"/>
            </w:pPr>
            <w:r w:rsidRPr="009B3102">
              <w:t>134USD (55USD + 79USD)</w:t>
            </w:r>
          </w:p>
        </w:tc>
      </w:tr>
      <w:tr w:rsidR="00A87D2C" w:rsidRPr="009B3102"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9B3102" w:rsidRDefault="00704BFB" w:rsidP="00952DFA">
            <w:pPr>
              <w:spacing w:line="259" w:lineRule="auto"/>
              <w:jc w:val="left"/>
            </w:pPr>
            <w:r w:rsidRPr="009B3102">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9B3102" w:rsidRDefault="00704BFB" w:rsidP="00952DFA">
            <w:pPr>
              <w:spacing w:after="85" w:line="259" w:lineRule="auto"/>
              <w:jc w:val="left"/>
            </w:pPr>
            <w:r w:rsidRPr="009B3102">
              <w:t>100 x 87 mm, 630 gr, 10-15-</w:t>
            </w:r>
          </w:p>
          <w:p w14:paraId="590F0366" w14:textId="77777777" w:rsidR="00A87D2C" w:rsidRPr="009B3102" w:rsidRDefault="00704BFB" w:rsidP="00952DFA">
            <w:pPr>
              <w:spacing w:line="259" w:lineRule="auto"/>
              <w:jc w:val="left"/>
            </w:pPr>
            <w:r w:rsidRPr="009B3102">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9B3102" w:rsidRDefault="00704BFB" w:rsidP="00952DFA">
            <w:pPr>
              <w:spacing w:after="85" w:line="259" w:lineRule="auto"/>
            </w:pPr>
            <w:r w:rsidRPr="009B3102">
              <w:t>56 x 85.60 mm + 27x72 mm,</w:t>
            </w:r>
          </w:p>
          <w:p w14:paraId="60543949" w14:textId="77777777" w:rsidR="00A87D2C" w:rsidRPr="009B3102" w:rsidRDefault="00704BFB" w:rsidP="00952DFA">
            <w:pPr>
              <w:spacing w:line="259" w:lineRule="auto"/>
              <w:jc w:val="left"/>
            </w:pPr>
            <w:r w:rsidRPr="009B3102">
              <w:t>45 gr + 18.1 gr, 15 W</w:t>
            </w:r>
          </w:p>
        </w:tc>
      </w:tr>
      <w:tr w:rsidR="00A87D2C" w:rsidRPr="009B3102"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9B3102" w:rsidRDefault="00704BFB" w:rsidP="00952DFA">
            <w:pPr>
              <w:tabs>
                <w:tab w:val="center" w:pos="1435"/>
                <w:tab w:val="right" w:pos="2869"/>
              </w:tabs>
              <w:spacing w:after="52" w:line="259" w:lineRule="auto"/>
              <w:jc w:val="left"/>
            </w:pPr>
            <w:r w:rsidRPr="009B3102">
              <w:t>128-core</w:t>
            </w:r>
            <w:r w:rsidRPr="009B3102">
              <w:tab/>
              <w:t>NVIDIA</w:t>
            </w:r>
            <w:r w:rsidRPr="009B3102">
              <w:tab/>
              <w:t>Maxwell</w:t>
            </w:r>
          </w:p>
          <w:p w14:paraId="15A77499" w14:textId="77777777" w:rsidR="00A87D2C" w:rsidRPr="009B3102" w:rsidRDefault="00704BFB" w:rsidP="00952DFA">
            <w:pPr>
              <w:spacing w:line="259" w:lineRule="auto"/>
              <w:jc w:val="left"/>
            </w:pPr>
            <w:r w:rsidRPr="009B3102">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9B3102" w:rsidRDefault="00704BFB" w:rsidP="00952DFA">
            <w:pPr>
              <w:spacing w:line="259" w:lineRule="auto"/>
            </w:pPr>
            <w:r w:rsidRPr="009B3102">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9B3102" w:rsidRDefault="00704BFB" w:rsidP="00952DFA">
            <w:pPr>
              <w:tabs>
                <w:tab w:val="center" w:pos="1109"/>
                <w:tab w:val="center" w:pos="2131"/>
                <w:tab w:val="right" w:pos="2869"/>
              </w:tabs>
              <w:spacing w:after="52" w:line="259" w:lineRule="auto"/>
              <w:jc w:val="left"/>
            </w:pPr>
            <w:r w:rsidRPr="009B3102">
              <w:t>Intel</w:t>
            </w:r>
            <w:r w:rsidRPr="009B3102">
              <w:tab/>
            </w:r>
            <w:proofErr w:type="spellStart"/>
            <w:r w:rsidRPr="009B3102">
              <w:t>Movidius</w:t>
            </w:r>
            <w:proofErr w:type="spellEnd"/>
            <w:r w:rsidRPr="009B3102">
              <w:tab/>
              <w:t>Myriad</w:t>
            </w:r>
            <w:r w:rsidRPr="009B3102">
              <w:tab/>
              <w:t>X</w:t>
            </w:r>
          </w:p>
          <w:p w14:paraId="5FD02A09" w14:textId="77777777" w:rsidR="00A87D2C" w:rsidRPr="009B3102" w:rsidRDefault="00704BFB" w:rsidP="00952DFA">
            <w:pPr>
              <w:spacing w:line="259" w:lineRule="auto"/>
              <w:jc w:val="left"/>
            </w:pPr>
            <w:r w:rsidRPr="009B3102">
              <w:t>VPU 16 SHAVE cores</w:t>
            </w:r>
          </w:p>
        </w:tc>
      </w:tr>
      <w:tr w:rsidR="00A87D2C" w:rsidRPr="009B3102"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9B3102" w:rsidRDefault="00704BFB" w:rsidP="00952DFA">
            <w:pPr>
              <w:spacing w:after="46" w:line="259" w:lineRule="auto"/>
            </w:pPr>
            <w:r w:rsidRPr="009B3102">
              <w:t>Quad-Core ARM Cortex-A57</w:t>
            </w:r>
          </w:p>
          <w:p w14:paraId="7C8AFF95" w14:textId="77777777" w:rsidR="00A87D2C" w:rsidRPr="009B3102" w:rsidRDefault="00704BFB" w:rsidP="00952DFA">
            <w:pPr>
              <w:spacing w:line="259" w:lineRule="auto"/>
              <w:jc w:val="left"/>
            </w:pPr>
            <w:proofErr w:type="spellStart"/>
            <w:r w:rsidRPr="009B3102">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9B3102" w:rsidRDefault="00704BFB" w:rsidP="00952DFA">
            <w:pPr>
              <w:spacing w:line="297" w:lineRule="auto"/>
            </w:pPr>
            <w:r w:rsidRPr="009B3102">
              <w:t>8-core NVIDIA Carmel Arm v8.2 64-bit CPU 8MB L2 +</w:t>
            </w:r>
          </w:p>
          <w:p w14:paraId="5D05F29F" w14:textId="77777777" w:rsidR="00A87D2C" w:rsidRPr="009B3102" w:rsidRDefault="00704BFB" w:rsidP="00952DFA">
            <w:pPr>
              <w:spacing w:line="259" w:lineRule="auto"/>
              <w:jc w:val="left"/>
            </w:pPr>
            <w:r w:rsidRPr="009B3102">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9B3102" w:rsidRDefault="00704BFB" w:rsidP="00952DFA">
            <w:pPr>
              <w:spacing w:after="46" w:line="259" w:lineRule="auto"/>
              <w:jc w:val="left"/>
            </w:pPr>
            <w:r w:rsidRPr="009B3102">
              <w:t>Quad-core ARM Cortex-A72</w:t>
            </w:r>
          </w:p>
          <w:p w14:paraId="68E08DEB" w14:textId="77777777" w:rsidR="00A87D2C" w:rsidRPr="009B3102" w:rsidRDefault="00704BFB" w:rsidP="00952DFA">
            <w:pPr>
              <w:spacing w:line="259" w:lineRule="auto"/>
              <w:jc w:val="left"/>
            </w:pPr>
            <w:r w:rsidRPr="009B3102">
              <w:t>64-bit @ 1.5 GHz</w:t>
            </w:r>
          </w:p>
        </w:tc>
      </w:tr>
      <w:tr w:rsidR="00A87D2C" w:rsidRPr="009B3102"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9B3102" w:rsidRDefault="00704BFB" w:rsidP="00952DFA">
            <w:pPr>
              <w:spacing w:line="259" w:lineRule="auto"/>
              <w:jc w:val="left"/>
            </w:pPr>
            <w:r w:rsidRPr="009B3102">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9B3102" w:rsidRDefault="00704BFB" w:rsidP="00952DFA">
            <w:pPr>
              <w:spacing w:line="259" w:lineRule="auto"/>
              <w:jc w:val="left"/>
            </w:pPr>
            <w:r w:rsidRPr="009B3102">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9B3102" w:rsidRDefault="00704BFB" w:rsidP="00952DFA">
            <w:pPr>
              <w:spacing w:line="259" w:lineRule="auto"/>
              <w:jc w:val="left"/>
            </w:pPr>
            <w:r w:rsidRPr="009B3102">
              <w:t>4GB LPDDR4</w:t>
            </w:r>
          </w:p>
        </w:tc>
      </w:tr>
      <w:tr w:rsidR="00A87D2C" w:rsidRPr="009B3102"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9B3102" w:rsidRDefault="00704BFB" w:rsidP="00952DFA">
            <w:pPr>
              <w:spacing w:line="259" w:lineRule="auto"/>
              <w:jc w:val="left"/>
            </w:pPr>
            <w:r w:rsidRPr="009B3102">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9B3102" w:rsidRDefault="00704BFB" w:rsidP="00952DFA">
            <w:pPr>
              <w:tabs>
                <w:tab w:val="right" w:pos="2869"/>
              </w:tabs>
              <w:spacing w:after="85" w:line="259" w:lineRule="auto"/>
              <w:jc w:val="left"/>
            </w:pPr>
            <w:r w:rsidRPr="009B3102">
              <w:t>5.5-11.5</w:t>
            </w:r>
            <w:r w:rsidRPr="009B3102">
              <w:tab/>
              <w:t>TFLOPS@FP16;</w:t>
            </w:r>
          </w:p>
          <w:p w14:paraId="14939C7A" w14:textId="77777777" w:rsidR="00A87D2C" w:rsidRPr="009B3102" w:rsidRDefault="00704BFB" w:rsidP="00952DFA">
            <w:pPr>
              <w:spacing w:line="259" w:lineRule="auto"/>
              <w:jc w:val="left"/>
            </w:pPr>
            <w:r w:rsidRPr="009B3102">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9B3102" w:rsidRDefault="00704BFB" w:rsidP="00952DFA">
            <w:pPr>
              <w:tabs>
                <w:tab w:val="center" w:pos="1434"/>
                <w:tab w:val="right" w:pos="2869"/>
              </w:tabs>
              <w:spacing w:after="52" w:line="259" w:lineRule="auto"/>
              <w:jc w:val="left"/>
            </w:pPr>
            <w:r w:rsidRPr="009B3102">
              <w:t>4</w:t>
            </w:r>
            <w:r w:rsidRPr="009B3102">
              <w:tab/>
              <w:t>FLOPS@FP16,</w:t>
            </w:r>
            <w:r w:rsidRPr="009B3102">
              <w:tab/>
              <w:t>1</w:t>
            </w:r>
          </w:p>
          <w:p w14:paraId="13501F57" w14:textId="77777777" w:rsidR="00A87D2C" w:rsidRPr="009B3102" w:rsidRDefault="00704BFB" w:rsidP="00952DFA">
            <w:pPr>
              <w:spacing w:line="259" w:lineRule="auto"/>
              <w:jc w:val="left"/>
            </w:pPr>
            <w:r w:rsidRPr="009B3102">
              <w:t>TOPS@INT8</w:t>
            </w:r>
          </w:p>
        </w:tc>
      </w:tr>
    </w:tbl>
    <w:p w14:paraId="35C7885F" w14:textId="77777777" w:rsidR="00FA6619" w:rsidRDefault="00FA6619" w:rsidP="00FA6619">
      <w:pPr>
        <w:pStyle w:val="Titre2"/>
        <w:numPr>
          <w:ilvl w:val="0"/>
          <w:numId w:val="0"/>
        </w:numPr>
        <w:ind w:left="10" w:hanging="10"/>
        <w:rPr>
          <w:rFonts w:cs="Times New Roman"/>
          <w:lang w:val="fr-FR"/>
        </w:rPr>
      </w:pPr>
    </w:p>
    <w:p w14:paraId="42C784CB" w14:textId="77777777" w:rsidR="00A87D2C" w:rsidRPr="009B3102" w:rsidRDefault="00704BFB" w:rsidP="00952DFA">
      <w:pPr>
        <w:pStyle w:val="Titre2"/>
        <w:ind w:left="631" w:hanging="646"/>
        <w:rPr>
          <w:rFonts w:cs="Times New Roman"/>
          <w:lang w:val="fr-FR"/>
        </w:rPr>
      </w:pPr>
      <w:bookmarkStart w:id="390" w:name="_Toc84684466"/>
      <w:r w:rsidRPr="009B3102">
        <w:rPr>
          <w:rFonts w:cs="Times New Roman"/>
          <w:lang w:val="fr-FR"/>
        </w:rPr>
        <w:t xml:space="preserve">Communication avec l’Association des Piétons et Cyclistes du Pont </w:t>
      </w:r>
      <w:r w:rsidR="00224AE2">
        <w:rPr>
          <w:rFonts w:cs="Times New Roman"/>
          <w:lang w:val="fr-FR"/>
        </w:rPr>
        <w:t>Jacques-Cartier</w:t>
      </w:r>
      <w:bookmarkEnd w:id="390"/>
    </w:p>
    <w:p w14:paraId="7B3E493E" w14:textId="77777777" w:rsidR="00A87D2C" w:rsidRPr="009B3102" w:rsidRDefault="00704BFB" w:rsidP="00952DFA">
      <w:pPr>
        <w:spacing w:after="0"/>
        <w:ind w:left="262" w:hanging="183"/>
        <w:rPr>
          <w:lang w:val="fr-FR"/>
        </w:rPr>
      </w:pPr>
      <w:r w:rsidRPr="009B3102">
        <w:rPr>
          <w:lang w:val="fr-FR"/>
        </w:rPr>
        <w:t>L’Association des Piétons et Cyclistes du Pont Jacques-Cartier (APC-PJC) a été contacté afin de leur demander la permission d’utiliser leurs fichiers multimédias de la piste cyclable du pont</w:t>
      </w:r>
    </w:p>
    <w:p w14:paraId="1F8CC623" w14:textId="77777777" w:rsidR="00A87D2C" w:rsidRPr="009B3102" w:rsidRDefault="00704BFB" w:rsidP="00952DFA">
      <w:pPr>
        <w:spacing w:after="1"/>
        <w:ind w:left="92"/>
        <w:rPr>
          <w:lang w:val="fr-FR"/>
        </w:rPr>
      </w:pPr>
      <w:r w:rsidRPr="009B3102">
        <w:rPr>
          <w:lang w:val="fr-FR"/>
        </w:rPr>
        <w:t>Jacques-Cartier, tel que leurs images et leurs vidéos. Voici les détails de la communication et les</w:t>
      </w:r>
    </w:p>
    <w:p w14:paraId="7699F4DE" w14:textId="77777777" w:rsidR="00A87D2C" w:rsidRPr="009B3102" w:rsidRDefault="00704BFB" w:rsidP="00952DFA">
      <w:pPr>
        <w:spacing w:after="3" w:line="265" w:lineRule="auto"/>
        <w:ind w:left="10"/>
        <w:jc w:val="center"/>
        <w:rPr>
          <w:lang w:val="fr-FR"/>
        </w:rPr>
      </w:pPr>
      <w:proofErr w:type="gramStart"/>
      <w:r w:rsidRPr="009B3102">
        <w:rPr>
          <w:lang w:val="fr-FR"/>
        </w:rPr>
        <w:t>conditions</w:t>
      </w:r>
      <w:proofErr w:type="gramEnd"/>
      <w:r w:rsidRPr="009B3102">
        <w:rPr>
          <w:lang w:val="fr-FR"/>
        </w:rPr>
        <w:t xml:space="preserve"> d’utilisation.</w:t>
      </w:r>
    </w:p>
    <w:p w14:paraId="0B53E5C8" w14:textId="77777777" w:rsidR="00A87D2C" w:rsidRPr="009B3102" w:rsidRDefault="00704BFB" w:rsidP="00952DFA">
      <w:pPr>
        <w:tabs>
          <w:tab w:val="center" w:pos="676"/>
          <w:tab w:val="center" w:pos="5183"/>
        </w:tabs>
        <w:spacing w:after="239" w:line="265" w:lineRule="auto"/>
        <w:jc w:val="left"/>
        <w:rPr>
          <w:lang w:val="fr-FR"/>
        </w:rPr>
      </w:pPr>
      <w:r w:rsidRPr="009B3102">
        <w:rPr>
          <w:sz w:val="22"/>
          <w:lang w:val="fr-FR"/>
        </w:rPr>
        <w:tab/>
      </w:r>
      <w:r w:rsidRPr="009B3102">
        <w:rPr>
          <w:rFonts w:eastAsia="Arial"/>
          <w:sz w:val="12"/>
          <w:lang w:val="fr-FR"/>
        </w:rPr>
        <w:t>7/31/2020</w:t>
      </w:r>
      <w:r w:rsidRPr="009B3102">
        <w:rPr>
          <w:rFonts w:eastAsia="Arial"/>
          <w:sz w:val="12"/>
          <w:lang w:val="fr-FR"/>
        </w:rPr>
        <w:tab/>
        <w:t>Courriel - Vincent Le Falher - Outlook</w:t>
      </w:r>
    </w:p>
    <w:p w14:paraId="2CA2EA52" w14:textId="77777777" w:rsidR="00A87D2C" w:rsidRPr="009B3102" w:rsidRDefault="00704BFB" w:rsidP="00952DFA">
      <w:pPr>
        <w:spacing w:after="63" w:line="259" w:lineRule="auto"/>
        <w:ind w:left="696"/>
        <w:jc w:val="left"/>
        <w:rPr>
          <w:lang w:val="fr-FR"/>
        </w:rPr>
      </w:pPr>
      <w:r w:rsidRPr="009B3102">
        <w:rPr>
          <w:rFonts w:eastAsia="Segoe UI"/>
          <w:b/>
          <w:color w:val="323130"/>
          <w:sz w:val="13"/>
          <w:lang w:val="fr-FR"/>
        </w:rPr>
        <w:t>RE: Bonjour !</w:t>
      </w:r>
    </w:p>
    <w:p w14:paraId="01041C44" w14:textId="77777777" w:rsidR="00A87D2C" w:rsidRPr="009B3102" w:rsidRDefault="00704BFB" w:rsidP="00952DFA">
      <w:pPr>
        <w:spacing w:after="0" w:line="259" w:lineRule="auto"/>
        <w:ind w:left="696"/>
        <w:jc w:val="left"/>
        <w:rPr>
          <w:lang w:val="fr-FR"/>
        </w:rPr>
      </w:pPr>
      <w:r w:rsidRPr="009B3102">
        <w:rPr>
          <w:rFonts w:eastAsia="Segoe UI"/>
          <w:sz w:val="12"/>
          <w:lang w:val="fr-FR"/>
        </w:rPr>
        <w:t>Mickaël Germain &lt;Mickael.Germain@USherbrooke.ca&gt;</w:t>
      </w:r>
    </w:p>
    <w:p w14:paraId="15BD1354" w14:textId="77777777" w:rsidR="00A87D2C" w:rsidRPr="009B3102" w:rsidRDefault="00704BFB" w:rsidP="00952DFA">
      <w:pPr>
        <w:spacing w:after="27" w:line="259" w:lineRule="auto"/>
        <w:ind w:left="696"/>
        <w:jc w:val="left"/>
        <w:rPr>
          <w:lang w:val="fr-FR"/>
        </w:rPr>
      </w:pPr>
      <w:r w:rsidRPr="009B3102">
        <w:rPr>
          <w:rFonts w:eastAsia="Segoe UI"/>
          <w:color w:val="605E5C"/>
          <w:sz w:val="9"/>
          <w:lang w:val="fr-FR"/>
        </w:rPr>
        <w:t>Mer 2020-02-19 23:30</w:t>
      </w:r>
    </w:p>
    <w:p w14:paraId="119B40F5" w14:textId="77777777" w:rsidR="00A87D2C" w:rsidRPr="009B3102" w:rsidRDefault="00704BFB" w:rsidP="00952DFA">
      <w:pPr>
        <w:spacing w:after="42" w:line="259" w:lineRule="auto"/>
        <w:ind w:left="696"/>
        <w:jc w:val="left"/>
        <w:rPr>
          <w:lang w:val="fr-FR"/>
        </w:rPr>
      </w:pPr>
      <w:r w:rsidRPr="009B3102">
        <w:rPr>
          <w:rFonts w:eastAsia="Segoe UI"/>
          <w:b/>
          <w:sz w:val="9"/>
          <w:lang w:val="fr-FR"/>
        </w:rPr>
        <w:t>À :</w:t>
      </w:r>
      <w:r w:rsidRPr="009B3102">
        <w:rPr>
          <w:rFonts w:eastAsia="Segoe UI"/>
          <w:sz w:val="9"/>
          <w:lang w:val="fr-FR"/>
        </w:rPr>
        <w:t xml:space="preserve"> Vincent Le Falher &lt;Vincent.Le.Falher@USherbrooke.ca&gt;; Piétons-cyclistes pont Jacques-Cartier &lt;apc.pontjc@gmail.com&gt;</w:t>
      </w:r>
    </w:p>
    <w:p w14:paraId="0C17A1E7" w14:textId="77777777" w:rsidR="00A87D2C" w:rsidRPr="009B3102" w:rsidRDefault="00704BFB" w:rsidP="00952DFA">
      <w:pPr>
        <w:spacing w:after="124" w:line="265" w:lineRule="auto"/>
        <w:ind w:left="691"/>
        <w:jc w:val="left"/>
        <w:rPr>
          <w:lang w:val="fr-FR"/>
        </w:rPr>
      </w:pPr>
      <w:r w:rsidRPr="009B3102">
        <w:rPr>
          <w:sz w:val="12"/>
          <w:lang w:val="fr-FR"/>
        </w:rPr>
        <w:t xml:space="preserve"> Bonjour,</w:t>
      </w:r>
    </w:p>
    <w:p w14:paraId="01AAE12B" w14:textId="77777777" w:rsidR="00A87D2C" w:rsidRPr="009B3102" w:rsidRDefault="00704BFB" w:rsidP="00952DFA">
      <w:pPr>
        <w:spacing w:after="124" w:line="265" w:lineRule="auto"/>
        <w:ind w:left="691"/>
        <w:jc w:val="left"/>
        <w:rPr>
          <w:lang w:val="fr-FR"/>
        </w:rPr>
      </w:pPr>
      <w:r w:rsidRPr="009B3102">
        <w:rPr>
          <w:sz w:val="12"/>
          <w:lang w:val="fr-FR"/>
        </w:rPr>
        <w:lastRenderedPageBreak/>
        <w:t xml:space="preserve">Merci pour les informa </w:t>
      </w:r>
      <w:proofErr w:type="spellStart"/>
      <w:r w:rsidRPr="009B3102">
        <w:rPr>
          <w:sz w:val="12"/>
          <w:lang w:val="fr-FR"/>
        </w:rPr>
        <w:t>ons</w:t>
      </w:r>
      <w:proofErr w:type="spellEnd"/>
      <w:r w:rsidRPr="009B3102">
        <w:rPr>
          <w:sz w:val="12"/>
          <w:lang w:val="fr-FR"/>
        </w:rPr>
        <w:t xml:space="preserve">. Nous n'avons pas d'entente avec PJCCI pour le rapport de maîtrise. Nous ne partagerons pas vos informa </w:t>
      </w:r>
      <w:proofErr w:type="spellStart"/>
      <w:r w:rsidRPr="009B3102">
        <w:rPr>
          <w:sz w:val="12"/>
          <w:lang w:val="fr-FR"/>
        </w:rPr>
        <w:t>ons</w:t>
      </w:r>
      <w:proofErr w:type="spellEnd"/>
      <w:r w:rsidRPr="009B3102">
        <w:rPr>
          <w:sz w:val="12"/>
          <w:lang w:val="fr-FR"/>
        </w:rPr>
        <w:t xml:space="preserve"> sans votre accord.</w:t>
      </w:r>
    </w:p>
    <w:p w14:paraId="138CD9F8" w14:textId="77777777" w:rsidR="00A87D2C" w:rsidRPr="009B3102" w:rsidRDefault="00704BFB" w:rsidP="00952DFA">
      <w:pPr>
        <w:spacing w:after="0" w:line="265" w:lineRule="auto"/>
        <w:ind w:left="691"/>
        <w:jc w:val="left"/>
      </w:pPr>
      <w:proofErr w:type="spellStart"/>
      <w:r w:rsidRPr="009B3102">
        <w:rPr>
          <w:sz w:val="12"/>
        </w:rPr>
        <w:t>Cordialement</w:t>
      </w:r>
      <w:proofErr w:type="spellEnd"/>
      <w:r w:rsidRPr="009B3102">
        <w:rPr>
          <w:sz w:val="12"/>
        </w:rPr>
        <w:t>,</w:t>
      </w:r>
    </w:p>
    <w:p w14:paraId="1D92C8CA" w14:textId="77777777" w:rsidR="00A87D2C" w:rsidRPr="009B3102" w:rsidRDefault="00704BFB" w:rsidP="00952DFA">
      <w:pPr>
        <w:spacing w:after="0" w:line="265" w:lineRule="auto"/>
        <w:ind w:left="691"/>
        <w:jc w:val="left"/>
      </w:pPr>
      <w:r w:rsidRPr="009B3102">
        <w:rPr>
          <w:sz w:val="12"/>
        </w:rPr>
        <w:t>Mickaël</w:t>
      </w:r>
    </w:p>
    <w:p w14:paraId="232DBD5F" w14:textId="77777777"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Vincent Le Falher &lt;Vincent.Le.Falher@USherbrooke.ca&gt;</w:t>
      </w:r>
    </w:p>
    <w:p w14:paraId="5C36A901" w14:textId="77777777"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17:55</w:t>
      </w:r>
    </w:p>
    <w:p w14:paraId="37FE750D" w14:textId="77777777"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Piétons-cyclistes pont Jacques-Car er </w:t>
      </w:r>
      <w:r w:rsidRPr="009B3102">
        <w:rPr>
          <w:b/>
          <w:sz w:val="11"/>
          <w:lang w:val="fr-FR"/>
        </w:rPr>
        <w:t>Cc :</w:t>
      </w:r>
      <w:r w:rsidRPr="009B3102">
        <w:rPr>
          <w:sz w:val="11"/>
          <w:lang w:val="fr-FR"/>
        </w:rPr>
        <w:t xml:space="preserve"> Mickaël Germain </w:t>
      </w:r>
      <w:r w:rsidRPr="009B3102">
        <w:rPr>
          <w:b/>
          <w:sz w:val="11"/>
          <w:lang w:val="fr-FR"/>
        </w:rPr>
        <w:t>Objet :</w:t>
      </w:r>
      <w:r w:rsidRPr="009B3102">
        <w:rPr>
          <w:sz w:val="11"/>
          <w:lang w:val="fr-FR"/>
        </w:rPr>
        <w:t xml:space="preserve"> Re: Bonjour !</w:t>
      </w:r>
    </w:p>
    <w:p w14:paraId="37DD4240" w14:textId="77777777" w:rsidR="00A87D2C" w:rsidRPr="009B3102" w:rsidRDefault="00704BFB" w:rsidP="00952DFA">
      <w:pPr>
        <w:spacing w:after="0" w:line="259" w:lineRule="auto"/>
        <w:ind w:left="696"/>
        <w:jc w:val="left"/>
        <w:rPr>
          <w:lang w:val="fr-FR"/>
        </w:rPr>
      </w:pPr>
      <w:r w:rsidRPr="009B3102">
        <w:rPr>
          <w:color w:val="212121"/>
          <w:sz w:val="12"/>
          <w:lang w:val="fr-FR"/>
        </w:rPr>
        <w:t xml:space="preserve"> </w:t>
      </w:r>
    </w:p>
    <w:p w14:paraId="3E435283" w14:textId="77777777" w:rsidR="00A87D2C" w:rsidRPr="009B3102" w:rsidRDefault="00704BFB" w:rsidP="00952DFA">
      <w:pPr>
        <w:spacing w:after="124" w:line="265" w:lineRule="auto"/>
        <w:ind w:left="691"/>
        <w:jc w:val="left"/>
        <w:rPr>
          <w:lang w:val="fr-FR"/>
        </w:rPr>
      </w:pPr>
      <w:r w:rsidRPr="009B3102">
        <w:rPr>
          <w:sz w:val="12"/>
          <w:lang w:val="fr-FR"/>
        </w:rPr>
        <w:t xml:space="preserve">Bonjour M. </w:t>
      </w:r>
      <w:proofErr w:type="spellStart"/>
      <w:r w:rsidRPr="009B3102">
        <w:rPr>
          <w:sz w:val="12"/>
          <w:lang w:val="fr-FR"/>
        </w:rPr>
        <w:t>Démontagne</w:t>
      </w:r>
      <w:proofErr w:type="spellEnd"/>
      <w:r w:rsidRPr="009B3102">
        <w:rPr>
          <w:sz w:val="12"/>
          <w:lang w:val="fr-FR"/>
        </w:rPr>
        <w:t>,</w:t>
      </w:r>
    </w:p>
    <w:p w14:paraId="37C14D72" w14:textId="77777777" w:rsidR="00A87D2C" w:rsidRPr="009B3102" w:rsidRDefault="00704BFB" w:rsidP="00952DFA">
      <w:pPr>
        <w:spacing w:after="124" w:line="265" w:lineRule="auto"/>
        <w:ind w:left="691"/>
        <w:jc w:val="left"/>
        <w:rPr>
          <w:lang w:val="fr-FR"/>
        </w:rPr>
      </w:pPr>
      <w:r w:rsidRPr="009B3102">
        <w:rPr>
          <w:sz w:val="12"/>
          <w:lang w:val="fr-FR"/>
        </w:rPr>
        <w:t xml:space="preserve">Je copie mon directeur de projet pour le no fier des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entourant l'usage des fichiers médias (photos et vidéos) que vous nous perme </w:t>
      </w:r>
      <w:proofErr w:type="spellStart"/>
      <w:r w:rsidRPr="009B3102">
        <w:rPr>
          <w:sz w:val="12"/>
          <w:lang w:val="fr-FR"/>
        </w:rPr>
        <w:t>ez</w:t>
      </w:r>
      <w:proofErr w:type="spellEnd"/>
      <w:r w:rsidRPr="009B3102">
        <w:rPr>
          <w:sz w:val="12"/>
          <w:lang w:val="fr-FR"/>
        </w:rPr>
        <w:t xml:space="preserve"> </w:t>
      </w:r>
      <w:proofErr w:type="spellStart"/>
      <w:r w:rsidRPr="009B3102">
        <w:rPr>
          <w:sz w:val="12"/>
          <w:lang w:val="fr-FR"/>
        </w:rPr>
        <w:t>gen</w:t>
      </w:r>
      <w:proofErr w:type="spellEnd"/>
      <w:r w:rsidRPr="009B3102">
        <w:rPr>
          <w:sz w:val="12"/>
          <w:lang w:val="fr-FR"/>
        </w:rPr>
        <w:t xml:space="preserve"> ment d'u </w:t>
      </w:r>
      <w:proofErr w:type="spellStart"/>
      <w:r w:rsidRPr="009B3102">
        <w:rPr>
          <w:sz w:val="12"/>
          <w:lang w:val="fr-FR"/>
        </w:rPr>
        <w:t>liser</w:t>
      </w:r>
      <w:proofErr w:type="spellEnd"/>
      <w:r w:rsidRPr="009B3102">
        <w:rPr>
          <w:sz w:val="12"/>
          <w:lang w:val="fr-FR"/>
        </w:rPr>
        <w:t xml:space="preserve"> aux fins de mon essai de recherche pour étude. </w:t>
      </w:r>
    </w:p>
    <w:p w14:paraId="0DC4F0CC" w14:textId="77777777" w:rsidR="00A87D2C" w:rsidRPr="009B3102" w:rsidRDefault="00704BFB" w:rsidP="00952DFA">
      <w:pPr>
        <w:spacing w:after="124" w:line="265" w:lineRule="auto"/>
        <w:ind w:left="691"/>
        <w:jc w:val="left"/>
        <w:rPr>
          <w:lang w:val="fr-FR"/>
        </w:rPr>
      </w:pPr>
      <w:r w:rsidRPr="009B3102">
        <w:rPr>
          <w:sz w:val="12"/>
          <w:lang w:val="fr-FR"/>
        </w:rPr>
        <w:t xml:space="preserve">Je comprends vos demandes et je les appliquerais en bonne et due forme, cela me fera plaisir. </w:t>
      </w:r>
    </w:p>
    <w:p w14:paraId="5756888A" w14:textId="77777777" w:rsidR="00A87D2C" w:rsidRPr="009B3102" w:rsidRDefault="00704BFB" w:rsidP="00952DFA">
      <w:pPr>
        <w:spacing w:after="0" w:line="265" w:lineRule="auto"/>
        <w:ind w:left="691"/>
        <w:jc w:val="left"/>
        <w:rPr>
          <w:lang w:val="fr-FR"/>
        </w:rPr>
      </w:pPr>
      <w:r w:rsidRPr="009B3102">
        <w:rPr>
          <w:sz w:val="12"/>
          <w:lang w:val="fr-FR"/>
        </w:rPr>
        <w:t xml:space="preserve">@Mickaël stp noter qu'il est important de no fier l'associa on si les fichiers médias sont u </w:t>
      </w:r>
      <w:proofErr w:type="spellStart"/>
      <w:r w:rsidRPr="009B3102">
        <w:rPr>
          <w:sz w:val="12"/>
          <w:lang w:val="fr-FR"/>
        </w:rPr>
        <w:t>lisés</w:t>
      </w:r>
      <w:proofErr w:type="spellEnd"/>
      <w:r w:rsidRPr="009B3102">
        <w:rPr>
          <w:sz w:val="12"/>
          <w:lang w:val="fr-FR"/>
        </w:rPr>
        <w:t xml:space="preserve"> par d'autres étudiants, *surtout* dans le contexte du projet avec PJCCI.</w:t>
      </w:r>
    </w:p>
    <w:p w14:paraId="2DC10C72" w14:textId="77777777" w:rsidR="00A87D2C" w:rsidRPr="009B3102" w:rsidRDefault="00704BFB" w:rsidP="00952DFA">
      <w:pPr>
        <w:spacing w:after="124" w:line="265" w:lineRule="auto"/>
        <w:ind w:left="691"/>
        <w:jc w:val="left"/>
        <w:rPr>
          <w:lang w:val="fr-FR"/>
        </w:rPr>
      </w:pPr>
      <w:r w:rsidRPr="009B3102">
        <w:rPr>
          <w:sz w:val="12"/>
          <w:lang w:val="fr-FR"/>
        </w:rPr>
        <w:t xml:space="preserve">+ De plus sais-tu s'il existe une entente ou </w:t>
      </w:r>
      <w:proofErr w:type="spellStart"/>
      <w:r w:rsidRPr="009B3102">
        <w:rPr>
          <w:sz w:val="12"/>
          <w:lang w:val="fr-FR"/>
        </w:rPr>
        <w:t>conven</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avec PJCCI par rapport à l'u </w:t>
      </w:r>
      <w:proofErr w:type="spellStart"/>
      <w:r w:rsidRPr="009B3102">
        <w:rPr>
          <w:sz w:val="12"/>
          <w:lang w:val="fr-FR"/>
        </w:rPr>
        <w:t>lisa</w:t>
      </w:r>
      <w:proofErr w:type="spellEnd"/>
      <w:r w:rsidRPr="009B3102">
        <w:rPr>
          <w:sz w:val="12"/>
          <w:lang w:val="fr-FR"/>
        </w:rPr>
        <w:t xml:space="preserve"> on du rapport de maîtrise ?</w:t>
      </w:r>
    </w:p>
    <w:p w14:paraId="620743FC" w14:textId="77777777" w:rsidR="00A87D2C" w:rsidRPr="009B3102" w:rsidRDefault="00704BFB" w:rsidP="00952DFA">
      <w:pPr>
        <w:spacing w:after="124" w:line="265" w:lineRule="auto"/>
        <w:ind w:left="691"/>
        <w:jc w:val="left"/>
        <w:rPr>
          <w:lang w:val="fr-FR"/>
        </w:rPr>
      </w:pPr>
      <w:r w:rsidRPr="009B3102">
        <w:rPr>
          <w:sz w:val="12"/>
          <w:lang w:val="fr-FR"/>
        </w:rPr>
        <w:t xml:space="preserve">@M. </w:t>
      </w:r>
      <w:proofErr w:type="spellStart"/>
      <w:r w:rsidRPr="009B3102">
        <w:rPr>
          <w:sz w:val="12"/>
          <w:lang w:val="fr-FR"/>
        </w:rPr>
        <w:t>Démontagne</w:t>
      </w:r>
      <w:proofErr w:type="spellEnd"/>
      <w:r w:rsidRPr="009B3102">
        <w:rPr>
          <w:sz w:val="12"/>
          <w:lang w:val="fr-FR"/>
        </w:rPr>
        <w:t xml:space="preserve"> je vous remercie encore pour votre aide, et, si vous le désirez, je pourrais vous tenir au courant de l'</w:t>
      </w:r>
      <w:proofErr w:type="spellStart"/>
      <w:r w:rsidRPr="009B3102">
        <w:rPr>
          <w:sz w:val="12"/>
          <w:lang w:val="fr-FR"/>
        </w:rPr>
        <w:t>évolu</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de mon projet. Mon </w:t>
      </w:r>
      <w:proofErr w:type="spellStart"/>
      <w:r w:rsidRPr="009B3102">
        <w:rPr>
          <w:sz w:val="12"/>
          <w:lang w:val="fr-FR"/>
        </w:rPr>
        <w:t>objec</w:t>
      </w:r>
      <w:proofErr w:type="spellEnd"/>
      <w:r w:rsidRPr="009B3102">
        <w:rPr>
          <w:sz w:val="12"/>
          <w:lang w:val="fr-FR"/>
        </w:rPr>
        <w:t xml:space="preserve"> f est de compléter mon essai avant la </w:t>
      </w:r>
      <w:proofErr w:type="spellStart"/>
      <w:r w:rsidRPr="009B3102">
        <w:rPr>
          <w:sz w:val="12"/>
          <w:lang w:val="fr-FR"/>
        </w:rPr>
        <w:t>mi-aout</w:t>
      </w:r>
      <w:proofErr w:type="spellEnd"/>
      <w:r w:rsidRPr="009B3102">
        <w:rPr>
          <w:sz w:val="12"/>
          <w:lang w:val="fr-FR"/>
        </w:rPr>
        <w:t xml:space="preserve"> 2020. </w:t>
      </w:r>
    </w:p>
    <w:p w14:paraId="4BC7FAD4" w14:textId="77777777" w:rsidR="00A87D2C" w:rsidRPr="009B3102" w:rsidRDefault="00704BFB" w:rsidP="00952DFA">
      <w:pPr>
        <w:spacing w:after="124" w:line="265" w:lineRule="auto"/>
        <w:ind w:left="691"/>
        <w:jc w:val="left"/>
        <w:rPr>
          <w:lang w:val="fr-FR"/>
        </w:rPr>
      </w:pPr>
      <w:r w:rsidRPr="009B3102">
        <w:rPr>
          <w:sz w:val="12"/>
          <w:lang w:val="fr-FR"/>
        </w:rPr>
        <w:t xml:space="preserve">Au plaisir de discuter de nouveau avec vous, au besoin.  </w:t>
      </w:r>
    </w:p>
    <w:p w14:paraId="51EE8084" w14:textId="77777777" w:rsidR="00A87D2C" w:rsidRPr="009B3102" w:rsidRDefault="00704BFB" w:rsidP="00952DFA">
      <w:pPr>
        <w:spacing w:after="0" w:line="265" w:lineRule="auto"/>
        <w:ind w:left="691"/>
        <w:jc w:val="left"/>
      </w:pPr>
      <w:r w:rsidRPr="009B3102">
        <w:rPr>
          <w:sz w:val="12"/>
        </w:rPr>
        <w:t>Vincent</w:t>
      </w:r>
    </w:p>
    <w:p w14:paraId="45C51834" w14:textId="77777777" w:rsidR="00A87D2C" w:rsidRPr="009B3102" w:rsidRDefault="00704BFB" w:rsidP="00952DFA">
      <w:pPr>
        <w:spacing w:after="0" w:line="265" w:lineRule="auto"/>
        <w:ind w:left="691"/>
        <w:jc w:val="left"/>
      </w:pPr>
      <w:r w:rsidRPr="009B3102">
        <w:rPr>
          <w:sz w:val="12"/>
        </w:rPr>
        <w:t>--</w:t>
      </w:r>
    </w:p>
    <w:p w14:paraId="353E4AF9" w14:textId="77777777" w:rsidR="00A87D2C" w:rsidRPr="009B3102" w:rsidRDefault="00704BFB" w:rsidP="00952DFA">
      <w:pPr>
        <w:spacing w:after="0" w:line="265" w:lineRule="auto"/>
        <w:ind w:left="691"/>
        <w:jc w:val="left"/>
      </w:pPr>
      <w:r w:rsidRPr="009B3102">
        <w:rPr>
          <w:sz w:val="12"/>
        </w:rPr>
        <w:t>Vincent Le Falher</w:t>
      </w:r>
    </w:p>
    <w:p w14:paraId="31CF0242" w14:textId="77777777" w:rsidR="00A87D2C" w:rsidRPr="009B3102" w:rsidRDefault="00704BFB" w:rsidP="00952DFA">
      <w:pPr>
        <w:spacing w:after="180" w:line="265" w:lineRule="auto"/>
        <w:ind w:left="691"/>
        <w:jc w:val="left"/>
      </w:pPr>
      <w:r w:rsidRPr="009B3102">
        <w:rPr>
          <w:sz w:val="12"/>
        </w:rPr>
        <w:t>514-229-3863</w:t>
      </w:r>
    </w:p>
    <w:p w14:paraId="6D96629C" w14:textId="77777777"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Piétons-cyclistes pont Jacques-Car er &lt;apc.pontjc@gmail.com&gt;</w:t>
      </w:r>
    </w:p>
    <w:p w14:paraId="0985DDFE" w14:textId="77777777"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17:11</w:t>
      </w:r>
    </w:p>
    <w:p w14:paraId="6FA2112B" w14:textId="77777777"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Vincent Le Falher &lt;Vincent.Le.Falher@USherbrooke.ca&gt; </w:t>
      </w:r>
      <w:r w:rsidRPr="009B3102">
        <w:rPr>
          <w:b/>
          <w:sz w:val="11"/>
          <w:lang w:val="fr-FR"/>
        </w:rPr>
        <w:t>Objet :</w:t>
      </w:r>
      <w:r w:rsidRPr="009B3102">
        <w:rPr>
          <w:sz w:val="11"/>
          <w:lang w:val="fr-FR"/>
        </w:rPr>
        <w:t xml:space="preserve"> Re: Bonjour !</w:t>
      </w:r>
    </w:p>
    <w:p w14:paraId="37798BCB" w14:textId="77777777" w:rsidR="00A87D2C" w:rsidRPr="009B3102" w:rsidRDefault="00704BFB" w:rsidP="00952DFA">
      <w:pPr>
        <w:spacing w:after="0" w:line="259" w:lineRule="auto"/>
        <w:ind w:left="696"/>
        <w:jc w:val="left"/>
        <w:rPr>
          <w:lang w:val="fr-FR"/>
        </w:rPr>
      </w:pPr>
      <w:r w:rsidRPr="009B3102">
        <w:rPr>
          <w:color w:val="212121"/>
          <w:sz w:val="12"/>
          <w:lang w:val="fr-FR"/>
        </w:rPr>
        <w:t xml:space="preserve"> </w:t>
      </w:r>
    </w:p>
    <w:p w14:paraId="4CF4B73F" w14:textId="77777777" w:rsidR="00A87D2C" w:rsidRPr="009B3102" w:rsidRDefault="00704BFB" w:rsidP="00952DFA">
      <w:pPr>
        <w:spacing w:after="127" w:line="259" w:lineRule="auto"/>
        <w:ind w:left="691"/>
        <w:jc w:val="left"/>
        <w:rPr>
          <w:lang w:val="fr-FR"/>
        </w:rPr>
      </w:pPr>
      <w:r w:rsidRPr="009B3102">
        <w:rPr>
          <w:color w:val="212121"/>
          <w:sz w:val="12"/>
          <w:lang w:val="fr-FR"/>
        </w:rPr>
        <w:t>Bonjour Vincent,</w:t>
      </w:r>
    </w:p>
    <w:p w14:paraId="6326D72F" w14:textId="77777777" w:rsidR="00A87D2C" w:rsidRPr="009B3102" w:rsidRDefault="00704BFB" w:rsidP="00952DFA">
      <w:pPr>
        <w:spacing w:after="127" w:line="259" w:lineRule="auto"/>
        <w:ind w:left="691"/>
        <w:jc w:val="left"/>
        <w:rPr>
          <w:lang w:val="fr-FR"/>
        </w:rPr>
      </w:pPr>
      <w:r w:rsidRPr="009B3102">
        <w:rPr>
          <w:color w:val="212121"/>
          <w:sz w:val="12"/>
          <w:lang w:val="fr-FR"/>
        </w:rPr>
        <w:t xml:space="preserve">Suite à notre conversa on de ce mardi midi, je vous autorise à u </w:t>
      </w:r>
      <w:proofErr w:type="spellStart"/>
      <w:r w:rsidRPr="009B3102">
        <w:rPr>
          <w:color w:val="212121"/>
          <w:sz w:val="12"/>
          <w:lang w:val="fr-FR"/>
        </w:rPr>
        <w:t>liser</w:t>
      </w:r>
      <w:proofErr w:type="spellEnd"/>
      <w:r w:rsidRPr="009B3102">
        <w:rPr>
          <w:color w:val="212121"/>
          <w:sz w:val="12"/>
          <w:lang w:val="fr-FR"/>
        </w:rPr>
        <w:t xml:space="preserve"> les photos et vidéos disponibles sur le </w:t>
      </w:r>
      <w:r w:rsidRPr="009B3102">
        <w:rPr>
          <w:color w:val="0000EE"/>
          <w:sz w:val="12"/>
          <w:u w:val="single" w:color="0000EE"/>
          <w:lang w:val="fr-FR"/>
        </w:rPr>
        <w:t>compte Flickr</w:t>
      </w:r>
      <w:r w:rsidRPr="009B3102">
        <w:rPr>
          <w:color w:val="212121"/>
          <w:sz w:val="12"/>
          <w:lang w:val="fr-FR"/>
        </w:rPr>
        <w:t xml:space="preserve"> de l'Associa on ainsi qu'aux vidéos disponibles sur notre </w:t>
      </w:r>
      <w:r w:rsidRPr="009B3102">
        <w:rPr>
          <w:color w:val="0000EE"/>
          <w:sz w:val="12"/>
          <w:u w:val="single" w:color="0000EE"/>
          <w:lang w:val="fr-FR"/>
        </w:rPr>
        <w:t>compte YouTube</w:t>
      </w:r>
      <w:r w:rsidRPr="009B3102">
        <w:rPr>
          <w:color w:val="212121"/>
          <w:sz w:val="12"/>
          <w:lang w:val="fr-FR"/>
        </w:rPr>
        <w:t>.</w:t>
      </w:r>
    </w:p>
    <w:p w14:paraId="641A041B" w14:textId="77777777" w:rsidR="00A87D2C" w:rsidRPr="009B3102" w:rsidRDefault="00704BFB" w:rsidP="00952DFA">
      <w:pPr>
        <w:spacing w:after="0" w:line="259" w:lineRule="auto"/>
        <w:ind w:left="691"/>
        <w:jc w:val="left"/>
        <w:rPr>
          <w:lang w:val="fr-FR"/>
        </w:rPr>
      </w:pPr>
      <w:r w:rsidRPr="009B3102">
        <w:rPr>
          <w:color w:val="212121"/>
          <w:sz w:val="12"/>
          <w:lang w:val="fr-FR"/>
        </w:rPr>
        <w:t xml:space="preserve">Le dossier complet (photos, vidéos) con </w:t>
      </w:r>
      <w:proofErr w:type="spellStart"/>
      <w:r w:rsidRPr="009B3102">
        <w:rPr>
          <w:color w:val="212121"/>
          <w:sz w:val="12"/>
          <w:lang w:val="fr-FR"/>
        </w:rPr>
        <w:t>ent</w:t>
      </w:r>
      <w:proofErr w:type="spellEnd"/>
      <w:r w:rsidRPr="009B3102">
        <w:rPr>
          <w:color w:val="212121"/>
          <w:sz w:val="12"/>
          <w:lang w:val="fr-FR"/>
        </w:rPr>
        <w:t xml:space="preserve"> environ 250 Go de données (classement par années).</w:t>
      </w:r>
    </w:p>
    <w:p w14:paraId="551C7E70" w14:textId="77777777" w:rsidR="00A87D2C" w:rsidRPr="009B3102" w:rsidRDefault="00704BFB" w:rsidP="00952DFA">
      <w:pPr>
        <w:spacing w:after="127" w:line="259" w:lineRule="auto"/>
        <w:ind w:left="691"/>
        <w:jc w:val="left"/>
        <w:rPr>
          <w:lang w:val="fr-FR"/>
        </w:rPr>
      </w:pPr>
      <w:r w:rsidRPr="009B3102">
        <w:rPr>
          <w:color w:val="212121"/>
          <w:sz w:val="12"/>
          <w:lang w:val="fr-FR"/>
        </w:rPr>
        <w:t>Celui qui correspond sensiblement aux données du compte Flickr environ 30 Go (classé par thèmes).</w:t>
      </w:r>
    </w:p>
    <w:p w14:paraId="412B677A" w14:textId="77777777" w:rsidR="00A87D2C" w:rsidRPr="009B3102" w:rsidRDefault="00704BFB" w:rsidP="00952DFA">
      <w:pPr>
        <w:spacing w:after="0" w:line="259" w:lineRule="auto"/>
        <w:ind w:left="691"/>
        <w:jc w:val="left"/>
        <w:rPr>
          <w:lang w:val="fr-FR"/>
        </w:rPr>
      </w:pPr>
      <w:r w:rsidRPr="009B3102">
        <w:rPr>
          <w:color w:val="212121"/>
          <w:sz w:val="12"/>
          <w:lang w:val="fr-FR"/>
        </w:rPr>
        <w:t>Nous vous demanderons simplement de</w:t>
      </w:r>
      <w:r w:rsidRPr="009B3102">
        <w:rPr>
          <w:b/>
          <w:color w:val="212121"/>
          <w:sz w:val="12"/>
          <w:lang w:val="fr-FR"/>
        </w:rPr>
        <w:t xml:space="preserve"> men </w:t>
      </w:r>
      <w:proofErr w:type="spellStart"/>
      <w:r w:rsidRPr="009B3102">
        <w:rPr>
          <w:b/>
          <w:color w:val="212121"/>
          <w:sz w:val="12"/>
          <w:lang w:val="fr-FR"/>
        </w:rPr>
        <w:t>onner</w:t>
      </w:r>
      <w:proofErr w:type="spellEnd"/>
      <w:r w:rsidRPr="009B3102">
        <w:rPr>
          <w:b/>
          <w:color w:val="212121"/>
          <w:sz w:val="12"/>
          <w:lang w:val="fr-FR"/>
        </w:rPr>
        <w:t xml:space="preserve"> l'Associa on des piétons et cyclistes du pont Jacques-Car er</w:t>
      </w:r>
      <w:r w:rsidRPr="009B3102">
        <w:rPr>
          <w:color w:val="212121"/>
          <w:sz w:val="12"/>
          <w:lang w:val="fr-FR"/>
        </w:rPr>
        <w:t xml:space="preserve"> lors de l'a </w:t>
      </w:r>
      <w:proofErr w:type="spellStart"/>
      <w:r w:rsidRPr="009B3102">
        <w:rPr>
          <w:color w:val="212121"/>
          <w:sz w:val="12"/>
          <w:lang w:val="fr-FR"/>
        </w:rPr>
        <w:t>ribu</w:t>
      </w:r>
      <w:proofErr w:type="spellEnd"/>
      <w:r w:rsidRPr="009B3102">
        <w:rPr>
          <w:color w:val="212121"/>
          <w:sz w:val="12"/>
          <w:lang w:val="fr-FR"/>
        </w:rPr>
        <w:t xml:space="preserve"> </w:t>
      </w:r>
      <w:proofErr w:type="spellStart"/>
      <w:r w:rsidRPr="009B3102">
        <w:rPr>
          <w:color w:val="212121"/>
          <w:sz w:val="12"/>
          <w:lang w:val="fr-FR"/>
        </w:rPr>
        <w:t>on</w:t>
      </w:r>
      <w:proofErr w:type="spellEnd"/>
      <w:r w:rsidRPr="009B3102">
        <w:rPr>
          <w:color w:val="212121"/>
          <w:sz w:val="12"/>
          <w:lang w:val="fr-FR"/>
        </w:rPr>
        <w:t xml:space="preserve"> des crédits des médias. Nous vous demandons également que les médias u </w:t>
      </w:r>
      <w:proofErr w:type="spellStart"/>
      <w:r w:rsidRPr="009B3102">
        <w:rPr>
          <w:color w:val="212121"/>
          <w:sz w:val="12"/>
          <w:lang w:val="fr-FR"/>
        </w:rPr>
        <w:t>lisés</w:t>
      </w:r>
      <w:proofErr w:type="spellEnd"/>
      <w:r w:rsidRPr="009B3102">
        <w:rPr>
          <w:color w:val="212121"/>
          <w:sz w:val="12"/>
          <w:lang w:val="fr-FR"/>
        </w:rPr>
        <w:t xml:space="preserve"> dans le cadre de votre projet de maîtrise servent à alimenter uniquement votre projet. </w:t>
      </w:r>
      <w:r w:rsidRPr="009B3102">
        <w:rPr>
          <w:b/>
          <w:color w:val="212121"/>
          <w:sz w:val="12"/>
          <w:lang w:val="fr-FR"/>
        </w:rPr>
        <w:t xml:space="preserve">S'ils devaient être transférés à PJCCI </w:t>
      </w:r>
      <w:r w:rsidRPr="009B3102">
        <w:rPr>
          <w:color w:val="212121"/>
          <w:sz w:val="12"/>
          <w:lang w:val="fr-FR"/>
        </w:rPr>
        <w:t xml:space="preserve">pour être exploités dans le cadre des opéra </w:t>
      </w:r>
      <w:proofErr w:type="spellStart"/>
      <w:r w:rsidRPr="009B3102">
        <w:rPr>
          <w:color w:val="212121"/>
          <w:sz w:val="12"/>
          <w:lang w:val="fr-FR"/>
        </w:rPr>
        <w:t>ons</w:t>
      </w:r>
      <w:proofErr w:type="spellEnd"/>
      <w:r w:rsidRPr="009B3102">
        <w:rPr>
          <w:color w:val="212121"/>
          <w:sz w:val="12"/>
          <w:lang w:val="fr-FR"/>
        </w:rPr>
        <w:t xml:space="preserve"> de la Société (entre en, études, etc.) </w:t>
      </w:r>
      <w:r w:rsidRPr="009B3102">
        <w:rPr>
          <w:b/>
          <w:color w:val="212121"/>
          <w:sz w:val="12"/>
          <w:lang w:val="fr-FR"/>
        </w:rPr>
        <w:t xml:space="preserve">nous vous demanderons de nous </w:t>
      </w:r>
      <w:proofErr w:type="spellStart"/>
      <w:r w:rsidRPr="009B3102">
        <w:rPr>
          <w:b/>
          <w:color w:val="212121"/>
          <w:sz w:val="12"/>
          <w:lang w:val="fr-FR"/>
        </w:rPr>
        <w:t>aver</w:t>
      </w:r>
      <w:proofErr w:type="spellEnd"/>
      <w:r w:rsidRPr="009B3102">
        <w:rPr>
          <w:b/>
          <w:color w:val="212121"/>
          <w:sz w:val="12"/>
          <w:lang w:val="fr-FR"/>
        </w:rPr>
        <w:t xml:space="preserve"> r.</w:t>
      </w:r>
    </w:p>
    <w:p w14:paraId="392D9687" w14:textId="77777777" w:rsidR="00A87D2C" w:rsidRPr="009B3102" w:rsidRDefault="00704BFB" w:rsidP="00952DFA">
      <w:pPr>
        <w:spacing w:after="127" w:line="259" w:lineRule="auto"/>
        <w:ind w:left="691"/>
        <w:jc w:val="left"/>
        <w:rPr>
          <w:lang w:val="fr-FR"/>
        </w:rPr>
      </w:pPr>
      <w:r w:rsidRPr="009B3102">
        <w:rPr>
          <w:color w:val="212121"/>
          <w:sz w:val="12"/>
          <w:lang w:val="fr-FR"/>
        </w:rPr>
        <w:t xml:space="preserve">D'autre part, si vous avez une </w:t>
      </w:r>
      <w:r w:rsidRPr="009B3102">
        <w:rPr>
          <w:b/>
          <w:color w:val="212121"/>
          <w:sz w:val="12"/>
          <w:lang w:val="fr-FR"/>
        </w:rPr>
        <w:t xml:space="preserve">entente ou </w:t>
      </w:r>
      <w:proofErr w:type="spellStart"/>
      <w:r w:rsidRPr="009B3102">
        <w:rPr>
          <w:b/>
          <w:color w:val="212121"/>
          <w:sz w:val="12"/>
          <w:lang w:val="fr-FR"/>
        </w:rPr>
        <w:t>conven</w:t>
      </w:r>
      <w:proofErr w:type="spellEnd"/>
      <w:r w:rsidRPr="009B3102">
        <w:rPr>
          <w:b/>
          <w:color w:val="212121"/>
          <w:sz w:val="12"/>
          <w:lang w:val="fr-FR"/>
        </w:rPr>
        <w:t xml:space="preserve"> </w:t>
      </w:r>
      <w:proofErr w:type="spellStart"/>
      <w:r w:rsidRPr="009B3102">
        <w:rPr>
          <w:b/>
          <w:color w:val="212121"/>
          <w:sz w:val="12"/>
          <w:lang w:val="fr-FR"/>
        </w:rPr>
        <w:t>on</w:t>
      </w:r>
      <w:proofErr w:type="spellEnd"/>
      <w:r w:rsidRPr="009B3102">
        <w:rPr>
          <w:b/>
          <w:color w:val="212121"/>
          <w:sz w:val="12"/>
          <w:lang w:val="fr-FR"/>
        </w:rPr>
        <w:t xml:space="preserve"> avec PJCCI </w:t>
      </w:r>
      <w:r w:rsidRPr="009B3102">
        <w:rPr>
          <w:color w:val="212121"/>
          <w:sz w:val="12"/>
          <w:lang w:val="fr-FR"/>
        </w:rPr>
        <w:t xml:space="preserve">par rapport à l'u </w:t>
      </w:r>
      <w:proofErr w:type="spellStart"/>
      <w:r w:rsidRPr="009B3102">
        <w:rPr>
          <w:color w:val="212121"/>
          <w:sz w:val="12"/>
          <w:lang w:val="fr-FR"/>
        </w:rPr>
        <w:t>lisa</w:t>
      </w:r>
      <w:proofErr w:type="spellEnd"/>
      <w:r w:rsidRPr="009B3102">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9B3102" w:rsidRDefault="00704BFB" w:rsidP="00952DFA">
      <w:pPr>
        <w:spacing w:after="142" w:line="233" w:lineRule="auto"/>
        <w:ind w:left="691"/>
        <w:jc w:val="left"/>
      </w:pPr>
      <w:r w:rsidRPr="009B3102">
        <w:rPr>
          <w:color w:val="0000EE"/>
          <w:sz w:val="12"/>
          <w:u w:val="single" w:color="0000EE"/>
        </w:rPr>
        <w:t>h ps://www.flickr.com/photos/151964858</w:t>
      </w:r>
      <w:r w:rsidRPr="009B3102">
        <w:rPr>
          <w:color w:val="0000EE"/>
          <w:sz w:val="12"/>
        </w:rPr>
        <w:t>@</w:t>
      </w:r>
      <w:r w:rsidRPr="009B3102">
        <w:rPr>
          <w:color w:val="0000EE"/>
          <w:sz w:val="12"/>
          <w:u w:val="single" w:color="0000EE"/>
        </w:rPr>
        <w:t>N02/albums h ps://www.</w:t>
      </w:r>
      <w:r w:rsidRPr="009B3102">
        <w:rPr>
          <w:color w:val="0000EE"/>
          <w:sz w:val="12"/>
        </w:rPr>
        <w:t>y</w:t>
      </w:r>
      <w:r w:rsidRPr="009B3102">
        <w:rPr>
          <w:color w:val="0000EE"/>
          <w:sz w:val="12"/>
          <w:u w:val="single" w:color="0000EE"/>
        </w:rPr>
        <w:t>outube.com/channel/UCD2cxmKiEP88LmZ21chTKHw</w:t>
      </w:r>
      <w:r w:rsidRPr="009B3102">
        <w:rPr>
          <w:color w:val="212121"/>
          <w:sz w:val="12"/>
        </w:rPr>
        <w:t>?</w:t>
      </w:r>
    </w:p>
    <w:p w14:paraId="52C85B66" w14:textId="77777777" w:rsidR="00A87D2C" w:rsidRPr="009B3102" w:rsidRDefault="00704BFB" w:rsidP="00952DFA">
      <w:pPr>
        <w:spacing w:after="127" w:line="259" w:lineRule="auto"/>
        <w:ind w:left="691"/>
        <w:jc w:val="left"/>
      </w:pPr>
      <w:proofErr w:type="spellStart"/>
      <w:r w:rsidRPr="009B3102">
        <w:rPr>
          <w:color w:val="212121"/>
          <w:sz w:val="12"/>
        </w:rPr>
        <w:t>Cordialement</w:t>
      </w:r>
      <w:proofErr w:type="spellEnd"/>
      <w:r w:rsidRPr="009B3102">
        <w:rPr>
          <w:color w:val="212121"/>
          <w:sz w:val="12"/>
        </w:rPr>
        <w:t>,</w:t>
      </w:r>
    </w:p>
    <w:p w14:paraId="6B672EBF" w14:textId="77777777" w:rsidR="00A87D2C" w:rsidRPr="009B3102" w:rsidRDefault="00704BFB" w:rsidP="00952DFA">
      <w:pPr>
        <w:spacing w:after="5" w:line="259" w:lineRule="auto"/>
        <w:ind w:left="691"/>
        <w:jc w:val="left"/>
      </w:pPr>
      <w:r w:rsidRPr="009B3102">
        <w:rPr>
          <w:color w:val="212121"/>
          <w:sz w:val="12"/>
        </w:rPr>
        <w:t xml:space="preserve">François </w:t>
      </w:r>
      <w:proofErr w:type="spellStart"/>
      <w:r w:rsidRPr="009B3102">
        <w:rPr>
          <w:color w:val="212121"/>
          <w:sz w:val="12"/>
        </w:rPr>
        <w:t>Démontagne</w:t>
      </w:r>
      <w:proofErr w:type="spellEnd"/>
      <w:r w:rsidRPr="009B3102">
        <w:rPr>
          <w:color w:val="212121"/>
          <w:sz w:val="12"/>
        </w:rPr>
        <w:t>,</w:t>
      </w:r>
    </w:p>
    <w:p w14:paraId="7079354B" w14:textId="77777777" w:rsidR="00A87D2C" w:rsidRPr="009B3102" w:rsidRDefault="00704BFB" w:rsidP="00952DFA">
      <w:pPr>
        <w:spacing w:after="93" w:line="259" w:lineRule="auto"/>
        <w:ind w:left="696"/>
        <w:jc w:val="left"/>
      </w:pPr>
      <w:r w:rsidRPr="009B3102">
        <w:rPr>
          <w:noProof/>
          <w:sz w:val="22"/>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2D134A" w:rsidRPr="009A7085" w:rsidRDefault="002D134A">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2D134A" w:rsidRPr="009A7085" w:rsidRDefault="002D134A">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2D134A" w:rsidRDefault="002D134A">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2D134A" w:rsidRDefault="002D134A">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2D134A" w:rsidRDefault="002D134A">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2D134A" w:rsidRDefault="002D134A">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2D134A" w:rsidRDefault="002D134A">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2D134A" w:rsidRDefault="002D134A">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2D134A" w:rsidRDefault="002D134A">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2D134A" w:rsidRDefault="002D134A">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2D134A" w:rsidRPr="009A7085" w:rsidRDefault="002D134A">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2D134A" w:rsidRDefault="002D134A">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2D134A" w:rsidRDefault="002D134A">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2D134A" w:rsidRDefault="002D134A">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2D134A" w:rsidRDefault="002D134A">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2D134A" w:rsidRDefault="002D134A">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2D134A" w:rsidRDefault="002D134A">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2D134A" w:rsidRDefault="002D134A">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2D134A" w:rsidRPr="009A7085" w:rsidRDefault="002D134A">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2D134A" w:rsidRDefault="002D134A">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2D134A" w:rsidRDefault="002D134A">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2D134A" w:rsidRDefault="002D134A">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2D134A" w:rsidRDefault="002D134A">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2D134A" w:rsidRPr="009A7085" w:rsidRDefault="002D134A">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2D134A" w:rsidRPr="009A7085" w:rsidRDefault="002D134A">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2D134A" w:rsidRDefault="002D134A">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2D134A" w:rsidRDefault="002D134A">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2D134A" w:rsidRDefault="002D134A">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2D134A" w:rsidRDefault="002D134A">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2D134A" w:rsidRDefault="002D134A">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2D134A" w:rsidRDefault="002D134A">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2D134A" w:rsidRDefault="002D134A">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2D134A" w:rsidRDefault="002D134A">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2D134A" w:rsidRPr="009A7085" w:rsidRDefault="002D134A">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2D134A" w:rsidRDefault="002D134A">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2D134A" w:rsidRDefault="002D134A">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2D134A" w:rsidRDefault="002D134A">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2D134A" w:rsidRDefault="002D134A">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2D134A" w:rsidRDefault="002D134A">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2D134A" w:rsidRDefault="002D134A">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2D134A" w:rsidRDefault="002D134A">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2D134A" w:rsidRPr="009A7085" w:rsidRDefault="002D134A">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2D134A" w:rsidRDefault="002D134A">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2D134A" w:rsidRDefault="002D134A">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2D134A" w:rsidRDefault="002D134A">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2D134A" w:rsidRDefault="002D134A">
                        <w:pPr>
                          <w:spacing w:line="259" w:lineRule="auto"/>
                          <w:jc w:val="left"/>
                        </w:pPr>
                        <w:r>
                          <w:rPr>
                            <w:sz w:val="11"/>
                          </w:rPr>
                          <w:t xml:space="preserve"> Re: Bonjour !</w:t>
                        </w:r>
                      </w:p>
                    </w:txbxContent>
                  </v:textbox>
                </v:rect>
                <w10:anchorlock/>
              </v:group>
            </w:pict>
          </mc:Fallback>
        </mc:AlternateContent>
      </w:r>
    </w:p>
    <w:p w14:paraId="74FE6B44" w14:textId="77777777" w:rsidR="00A87D2C" w:rsidRPr="009B3102" w:rsidRDefault="00704BFB" w:rsidP="00952DFA">
      <w:pPr>
        <w:spacing w:after="68" w:line="265" w:lineRule="auto"/>
        <w:ind w:left="399"/>
        <w:jc w:val="left"/>
        <w:rPr>
          <w:lang w:val="fr-FR"/>
        </w:rPr>
      </w:pP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1/2 7/31/2020</w:t>
      </w:r>
      <w:r w:rsidRPr="009B3102">
        <w:rPr>
          <w:rFonts w:eastAsia="Arial"/>
          <w:sz w:val="12"/>
          <w:lang w:val="fr-FR"/>
        </w:rPr>
        <w:tab/>
        <w:t>Courriel - Vincent Le Falher - Outlook</w:t>
      </w:r>
    </w:p>
    <w:p w14:paraId="5F65F4A1" w14:textId="77777777" w:rsidR="00A87D2C" w:rsidRPr="009B3102" w:rsidRDefault="00704BFB" w:rsidP="00952DFA">
      <w:pPr>
        <w:spacing w:after="0" w:line="259" w:lineRule="auto"/>
        <w:ind w:left="803"/>
        <w:jc w:val="left"/>
        <w:rPr>
          <w:lang w:val="fr-FR"/>
        </w:rPr>
      </w:pPr>
      <w:r w:rsidRPr="009B3102">
        <w:rPr>
          <w:color w:val="212121"/>
          <w:sz w:val="12"/>
          <w:lang w:val="fr-FR"/>
        </w:rPr>
        <w:t xml:space="preserve"> </w:t>
      </w:r>
    </w:p>
    <w:p w14:paraId="6566B81A" w14:textId="77777777" w:rsidR="00A87D2C" w:rsidRPr="009B3102" w:rsidRDefault="00704BFB" w:rsidP="00952DFA">
      <w:pPr>
        <w:spacing w:after="127" w:line="259" w:lineRule="auto"/>
        <w:ind w:left="813"/>
        <w:jc w:val="left"/>
        <w:rPr>
          <w:lang w:val="fr-FR"/>
        </w:rPr>
      </w:pPr>
      <w:r w:rsidRPr="009B3102">
        <w:rPr>
          <w:color w:val="212121"/>
          <w:sz w:val="12"/>
          <w:lang w:val="fr-FR"/>
        </w:rPr>
        <w:t>Bonjour M. Le Falher,</w:t>
      </w:r>
    </w:p>
    <w:p w14:paraId="30B1A1B3" w14:textId="77777777" w:rsidR="00A87D2C" w:rsidRPr="009B3102" w:rsidRDefault="00704BFB" w:rsidP="00952DFA">
      <w:pPr>
        <w:spacing w:after="127" w:line="259" w:lineRule="auto"/>
        <w:ind w:left="813"/>
        <w:jc w:val="left"/>
        <w:rPr>
          <w:lang w:val="fr-FR"/>
        </w:rPr>
      </w:pPr>
      <w:r w:rsidRPr="009B3102">
        <w:rPr>
          <w:color w:val="212121"/>
          <w:sz w:val="12"/>
          <w:lang w:val="fr-FR"/>
        </w:rPr>
        <w:t xml:space="preserve">Nous disposons </w:t>
      </w:r>
      <w:proofErr w:type="spellStart"/>
      <w:r w:rsidRPr="009B3102">
        <w:rPr>
          <w:color w:val="212121"/>
          <w:sz w:val="12"/>
          <w:lang w:val="fr-FR"/>
        </w:rPr>
        <w:t>effec</w:t>
      </w:r>
      <w:proofErr w:type="spellEnd"/>
      <w:r w:rsidRPr="009B3102">
        <w:rPr>
          <w:color w:val="212121"/>
          <w:sz w:val="12"/>
          <w:lang w:val="fr-FR"/>
        </w:rPr>
        <w:t xml:space="preserve"> </w:t>
      </w:r>
      <w:proofErr w:type="spellStart"/>
      <w:r w:rsidRPr="009B3102">
        <w:rPr>
          <w:color w:val="212121"/>
          <w:sz w:val="12"/>
          <w:lang w:val="fr-FR"/>
        </w:rPr>
        <w:t>vement</w:t>
      </w:r>
      <w:proofErr w:type="spellEnd"/>
      <w:r w:rsidRPr="009B3102">
        <w:rPr>
          <w:color w:val="212121"/>
          <w:sz w:val="12"/>
          <w:lang w:val="fr-FR"/>
        </w:rPr>
        <w:t xml:space="preserve"> d'un certain nombre de photos et vidéos de la piste dans différentes </w:t>
      </w:r>
      <w:proofErr w:type="spellStart"/>
      <w:r w:rsidRPr="009B3102">
        <w:rPr>
          <w:color w:val="212121"/>
          <w:sz w:val="12"/>
          <w:lang w:val="fr-FR"/>
        </w:rPr>
        <w:t>condi</w:t>
      </w:r>
      <w:proofErr w:type="spellEnd"/>
      <w:r w:rsidRPr="009B3102">
        <w:rPr>
          <w:color w:val="212121"/>
          <w:sz w:val="12"/>
          <w:lang w:val="fr-FR"/>
        </w:rPr>
        <w:t xml:space="preserve"> </w:t>
      </w:r>
      <w:proofErr w:type="spellStart"/>
      <w:r w:rsidRPr="009B3102">
        <w:rPr>
          <w:color w:val="212121"/>
          <w:sz w:val="12"/>
          <w:lang w:val="fr-FR"/>
        </w:rPr>
        <w:t>ons</w:t>
      </w:r>
      <w:proofErr w:type="spellEnd"/>
      <w:r w:rsidRPr="009B3102">
        <w:rPr>
          <w:color w:val="212121"/>
          <w:sz w:val="12"/>
          <w:lang w:val="fr-FR"/>
        </w:rPr>
        <w:t xml:space="preserve"> d'u </w:t>
      </w:r>
      <w:proofErr w:type="spellStart"/>
      <w:r w:rsidRPr="009B3102">
        <w:rPr>
          <w:color w:val="212121"/>
          <w:sz w:val="12"/>
          <w:lang w:val="fr-FR"/>
        </w:rPr>
        <w:t>lisa</w:t>
      </w:r>
      <w:proofErr w:type="spellEnd"/>
      <w:r w:rsidRPr="009B3102">
        <w:rPr>
          <w:color w:val="212121"/>
          <w:sz w:val="12"/>
          <w:lang w:val="fr-FR"/>
        </w:rPr>
        <w:t xml:space="preserve"> on.</w:t>
      </w:r>
    </w:p>
    <w:p w14:paraId="29952B37" w14:textId="77777777" w:rsidR="00A87D2C" w:rsidRPr="009B3102" w:rsidRDefault="00704BFB" w:rsidP="00952DFA">
      <w:pPr>
        <w:spacing w:after="0" w:line="467" w:lineRule="auto"/>
        <w:ind w:left="813"/>
        <w:jc w:val="left"/>
        <w:rPr>
          <w:lang w:val="fr-FR"/>
        </w:rPr>
      </w:pPr>
      <w:r w:rsidRPr="009B3102">
        <w:rPr>
          <w:noProof/>
          <w:sz w:val="22"/>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63"/>
                          <a:stretch>
                            <a:fillRect/>
                          </a:stretch>
                        </pic:blipFill>
                        <pic:spPr>
                          <a:xfrm>
                            <a:off x="108788" y="2885246"/>
                            <a:ext cx="534480" cy="118248"/>
                          </a:xfrm>
                          <a:prstGeom prst="rect">
                            <a:avLst/>
                          </a:prstGeom>
                        </pic:spPr>
                      </pic:pic>
                    </wpg:wgp>
                  </a:graphicData>
                </a:graphic>
              </wp:anchor>
            </w:drawing>
          </mc:Choice>
          <mc:Fallback>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64" o:title=""/>
                </v:shape>
              </v:group>
            </w:pict>
          </mc:Fallback>
        </mc:AlternateContent>
      </w:r>
      <w:r w:rsidRPr="009B3102">
        <w:rPr>
          <w:color w:val="212121"/>
          <w:sz w:val="12"/>
          <w:lang w:val="fr-FR"/>
        </w:rPr>
        <w:t>Je vous propose de me contacter en soirée ou entre 12 h et 13 h au 514-927-6366 pour discuter de votre projet. Au plaisir,</w:t>
      </w:r>
    </w:p>
    <w:p w14:paraId="5AA7B8FE" w14:textId="77777777" w:rsidR="00A87D2C" w:rsidRPr="009B3102" w:rsidRDefault="00704BFB" w:rsidP="00952DFA">
      <w:pPr>
        <w:spacing w:after="0" w:line="259" w:lineRule="auto"/>
        <w:ind w:left="813"/>
        <w:jc w:val="left"/>
        <w:rPr>
          <w:lang w:val="fr-FR"/>
        </w:rPr>
      </w:pPr>
      <w:r w:rsidRPr="009B3102">
        <w:rPr>
          <w:color w:val="212121"/>
          <w:sz w:val="12"/>
          <w:lang w:val="fr-FR"/>
        </w:rPr>
        <w:t xml:space="preserve">François </w:t>
      </w:r>
      <w:proofErr w:type="spellStart"/>
      <w:r w:rsidRPr="009B3102">
        <w:rPr>
          <w:color w:val="212121"/>
          <w:sz w:val="12"/>
          <w:lang w:val="fr-FR"/>
        </w:rPr>
        <w:t>Démontagne</w:t>
      </w:r>
      <w:proofErr w:type="spellEnd"/>
    </w:p>
    <w:p w14:paraId="6F70C435" w14:textId="77777777" w:rsidR="00A87D2C" w:rsidRPr="009B3102" w:rsidRDefault="00704BFB" w:rsidP="00952DFA">
      <w:pPr>
        <w:spacing w:after="127" w:line="259" w:lineRule="auto"/>
        <w:ind w:left="813"/>
        <w:jc w:val="left"/>
        <w:rPr>
          <w:lang w:val="fr-FR"/>
        </w:rPr>
      </w:pPr>
      <w:r w:rsidRPr="009B3102">
        <w:rPr>
          <w:color w:val="212121"/>
          <w:sz w:val="12"/>
          <w:lang w:val="fr-FR"/>
        </w:rPr>
        <w:t>Président de l'Associa on des piétons et cyclistes du pont Jacques-Car er</w:t>
      </w:r>
    </w:p>
    <w:p w14:paraId="54242096" w14:textId="77777777" w:rsidR="00A87D2C" w:rsidRPr="009B3102" w:rsidRDefault="00704BFB" w:rsidP="00952DFA">
      <w:pPr>
        <w:spacing w:after="124" w:line="265" w:lineRule="auto"/>
        <w:ind w:left="910" w:hanging="107"/>
        <w:jc w:val="left"/>
        <w:rPr>
          <w:lang w:val="fr-FR"/>
        </w:rPr>
      </w:pPr>
      <w:proofErr w:type="gramStart"/>
      <w:r w:rsidRPr="009B3102">
        <w:rPr>
          <w:color w:val="212121"/>
          <w:sz w:val="12"/>
          <w:lang w:val="fr-FR"/>
        </w:rPr>
        <w:t>Le mer</w:t>
      </w:r>
      <w:proofErr w:type="gramEnd"/>
      <w:r w:rsidRPr="009B3102">
        <w:rPr>
          <w:color w:val="212121"/>
          <w:sz w:val="12"/>
          <w:lang w:val="fr-FR"/>
        </w:rPr>
        <w:t>. 12 févr. 2020, à 13 h 00, Vincent Le Falher &lt;</w:t>
      </w:r>
      <w:r w:rsidRPr="009B3102">
        <w:rPr>
          <w:color w:val="0000EE"/>
          <w:sz w:val="12"/>
          <w:u w:val="single" w:color="0000EE"/>
          <w:lang w:val="fr-FR"/>
        </w:rPr>
        <w:t>Vincent.Le.Falher</w:t>
      </w:r>
      <w:r w:rsidRPr="009B3102">
        <w:rPr>
          <w:color w:val="0000EE"/>
          <w:sz w:val="12"/>
          <w:lang w:val="fr-FR"/>
        </w:rPr>
        <w:t>@</w:t>
      </w:r>
      <w:r w:rsidRPr="009B3102">
        <w:rPr>
          <w:color w:val="0000EE"/>
          <w:sz w:val="12"/>
          <w:u w:val="single" w:color="0000EE"/>
          <w:lang w:val="fr-FR"/>
        </w:rPr>
        <w:t>usherbrooke.ca</w:t>
      </w:r>
      <w:r w:rsidRPr="009B3102">
        <w:rPr>
          <w:color w:val="212121"/>
          <w:sz w:val="12"/>
          <w:lang w:val="fr-FR"/>
        </w:rPr>
        <w:t xml:space="preserve">&gt; a écrit : </w:t>
      </w:r>
      <w:r w:rsidRPr="009B3102">
        <w:rPr>
          <w:sz w:val="12"/>
          <w:lang w:val="fr-FR"/>
        </w:rPr>
        <w:t xml:space="preserve">Bonjour cher responsable de l'Associa on des piétons et cyclistes du PJC. </w:t>
      </w:r>
    </w:p>
    <w:p w14:paraId="0902F3BC" w14:textId="1B28D37D" w:rsidR="00A87D2C" w:rsidRPr="009B3102" w:rsidRDefault="00704BFB" w:rsidP="00952DFA">
      <w:pPr>
        <w:spacing w:after="124" w:line="265" w:lineRule="auto"/>
        <w:ind w:left="920"/>
        <w:jc w:val="left"/>
        <w:rPr>
          <w:lang w:val="fr-FR"/>
        </w:rPr>
      </w:pPr>
      <w:r w:rsidRPr="009B3102">
        <w:rPr>
          <w:sz w:val="12"/>
          <w:lang w:val="fr-FR"/>
        </w:rPr>
        <w:t xml:space="preserve">Mon nom est Vincent Le Falher. Je suis étudiant à l'université de </w:t>
      </w:r>
      <w:proofErr w:type="spellStart"/>
      <w:r w:rsidRPr="009B3102">
        <w:rPr>
          <w:sz w:val="12"/>
          <w:lang w:val="fr-FR"/>
        </w:rPr>
        <w:t>Sherbrook</w:t>
      </w:r>
      <w:proofErr w:type="spellEnd"/>
      <w:r w:rsidRPr="009B3102">
        <w:rPr>
          <w:sz w:val="12"/>
          <w:lang w:val="fr-FR"/>
        </w:rPr>
        <w:t xml:space="preserve"> et je suis en plein essai de recherche en </w:t>
      </w:r>
      <w:proofErr w:type="spellStart"/>
      <w:r w:rsidRPr="009B3102">
        <w:rPr>
          <w:sz w:val="12"/>
          <w:lang w:val="fr-FR"/>
        </w:rPr>
        <w:t>géoma</w:t>
      </w:r>
      <w:proofErr w:type="spellEnd"/>
      <w:r w:rsidRPr="009B3102">
        <w:rPr>
          <w:sz w:val="12"/>
          <w:lang w:val="fr-FR"/>
        </w:rPr>
        <w:t xml:space="preserve"> </w:t>
      </w:r>
      <w:proofErr w:type="gramStart"/>
      <w:r w:rsidRPr="009B3102">
        <w:rPr>
          <w:sz w:val="12"/>
          <w:lang w:val="fr-FR"/>
        </w:rPr>
        <w:t>que appliquée</w:t>
      </w:r>
      <w:proofErr w:type="gramEnd"/>
      <w:r w:rsidRPr="009B3102">
        <w:rPr>
          <w:sz w:val="12"/>
          <w:lang w:val="fr-FR"/>
        </w:rPr>
        <w:t xml:space="preserve"> dans le cadre de la Maîtrise en géographie, cheminement </w:t>
      </w:r>
      <w:proofErr w:type="spellStart"/>
      <w:r w:rsidRPr="009B3102">
        <w:rPr>
          <w:sz w:val="12"/>
          <w:lang w:val="fr-FR"/>
        </w:rPr>
        <w:t>géodéveloppement</w:t>
      </w:r>
      <w:proofErr w:type="spellEnd"/>
      <w:r w:rsidRPr="009B3102">
        <w:rPr>
          <w:sz w:val="12"/>
          <w:lang w:val="fr-FR"/>
        </w:rPr>
        <w:t xml:space="preserve"> durable. Et mon sujet de recherche a pour site d'étude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xml:space="preserve"> du pont Jacques</w:t>
      </w:r>
      <w:ins w:id="391" w:author="Mickaël Germain" w:date="2021-10-25T10:47:00Z">
        <w:r w:rsidR="003D0058">
          <w:rPr>
            <w:sz w:val="12"/>
            <w:lang w:val="fr-FR"/>
          </w:rPr>
          <w:t>,</w:t>
        </w:r>
      </w:ins>
      <w:r w:rsidRPr="009B3102">
        <w:rPr>
          <w:sz w:val="12"/>
          <w:lang w:val="fr-FR"/>
        </w:rPr>
        <w:t xml:space="preserve"> Car er. </w:t>
      </w:r>
      <w:proofErr w:type="spellStart"/>
      <w:r w:rsidRPr="009B3102">
        <w:rPr>
          <w:sz w:val="12"/>
          <w:lang w:val="fr-FR"/>
        </w:rPr>
        <w:t>Bhe</w:t>
      </w:r>
      <w:proofErr w:type="spellEnd"/>
      <w:r w:rsidRPr="009B3102">
        <w:rPr>
          <w:sz w:val="12"/>
          <w:lang w:val="fr-FR"/>
        </w:rPr>
        <w:t xml:space="preserve"> oui </w:t>
      </w:r>
      <w:r w:rsidRPr="009B3102">
        <w:rPr>
          <w:rFonts w:ascii="Segoe UI Symbol" w:eastAsia="Segoe UI Emoji" w:hAnsi="Segoe UI Symbol" w:cs="Segoe UI Symbol"/>
          <w:sz w:val="12"/>
        </w:rPr>
        <w:t>🙂</w:t>
      </w:r>
      <w:r w:rsidRPr="009B3102">
        <w:rPr>
          <w:sz w:val="12"/>
          <w:lang w:val="fr-FR"/>
        </w:rPr>
        <w:t>!</w:t>
      </w:r>
    </w:p>
    <w:p w14:paraId="514D3396" w14:textId="77777777" w:rsidR="00A87D2C" w:rsidRPr="009B3102" w:rsidRDefault="00704BFB" w:rsidP="00952DFA">
      <w:pPr>
        <w:spacing w:after="124" w:line="265" w:lineRule="auto"/>
        <w:ind w:left="920"/>
        <w:jc w:val="left"/>
        <w:rPr>
          <w:lang w:val="fr-FR"/>
        </w:rPr>
      </w:pPr>
      <w:r w:rsidRPr="009B3102">
        <w:rPr>
          <w:sz w:val="12"/>
          <w:lang w:val="fr-FR"/>
        </w:rPr>
        <w:t>Voici une page d'</w:t>
      </w:r>
      <w:proofErr w:type="spellStart"/>
      <w:r w:rsidRPr="009B3102">
        <w:rPr>
          <w:sz w:val="12"/>
          <w:lang w:val="fr-FR"/>
        </w:rPr>
        <w:t>introduc</w:t>
      </w:r>
      <w:proofErr w:type="spellEnd"/>
      <w:r w:rsidRPr="009B3102">
        <w:rPr>
          <w:sz w:val="12"/>
          <w:lang w:val="fr-FR"/>
        </w:rPr>
        <w:t xml:space="preserve"> on et de mise en contexte de mon projet de recherche, si cela vous intéresse: </w:t>
      </w:r>
      <w:r w:rsidRPr="009B3102">
        <w:rPr>
          <w:color w:val="0000EE"/>
          <w:sz w:val="12"/>
          <w:u w:val="single" w:color="0000EE"/>
          <w:lang w:val="fr-FR"/>
        </w:rPr>
        <w:t>h ps://vince7lf.</w:t>
      </w:r>
      <w:r w:rsidRPr="009B3102">
        <w:rPr>
          <w:color w:val="0000EE"/>
          <w:sz w:val="12"/>
          <w:lang w:val="fr-FR"/>
        </w:rPr>
        <w:t>g</w:t>
      </w:r>
      <w:r w:rsidRPr="009B3102">
        <w:rPr>
          <w:color w:val="0000EE"/>
          <w:sz w:val="12"/>
          <w:u w:val="single" w:color="0000EE"/>
          <w:lang w:val="fr-FR"/>
        </w:rPr>
        <w:t>ithub.io/about.html</w:t>
      </w:r>
    </w:p>
    <w:p w14:paraId="19C0D57D" w14:textId="77777777" w:rsidR="00A87D2C" w:rsidRPr="009B3102" w:rsidRDefault="00704BFB" w:rsidP="00952DFA">
      <w:pPr>
        <w:spacing w:after="124" w:line="265" w:lineRule="auto"/>
        <w:ind w:left="920"/>
        <w:jc w:val="left"/>
        <w:rPr>
          <w:lang w:val="fr-FR"/>
        </w:rPr>
      </w:pPr>
      <w:r w:rsidRPr="009B3102">
        <w:rPr>
          <w:sz w:val="12"/>
          <w:lang w:val="fr-FR"/>
        </w:rPr>
        <w:t xml:space="preserve">En gros, je travaille sur un système qui </w:t>
      </w:r>
      <w:proofErr w:type="spellStart"/>
      <w:r w:rsidRPr="009B3102">
        <w:rPr>
          <w:sz w:val="12"/>
          <w:lang w:val="fr-FR"/>
        </w:rPr>
        <w:t>perme</w:t>
      </w:r>
      <w:proofErr w:type="spellEnd"/>
      <w:r w:rsidRPr="009B3102">
        <w:rPr>
          <w:sz w:val="12"/>
          <w:lang w:val="fr-FR"/>
        </w:rPr>
        <w:t xml:space="preserve"> rait de détecter </w:t>
      </w:r>
      <w:proofErr w:type="spellStart"/>
      <w:r w:rsidRPr="009B3102">
        <w:rPr>
          <w:sz w:val="12"/>
          <w:lang w:val="fr-FR"/>
        </w:rPr>
        <w:t>automa</w:t>
      </w:r>
      <w:proofErr w:type="spellEnd"/>
      <w:r w:rsidRPr="009B3102">
        <w:rPr>
          <w:sz w:val="12"/>
          <w:lang w:val="fr-FR"/>
        </w:rPr>
        <w:t xml:space="preserve"> </w:t>
      </w:r>
      <w:proofErr w:type="spellStart"/>
      <w:r w:rsidRPr="009B3102">
        <w:rPr>
          <w:sz w:val="12"/>
          <w:lang w:val="fr-FR"/>
        </w:rPr>
        <w:t>quement</w:t>
      </w:r>
      <w:proofErr w:type="spellEnd"/>
      <w:r w:rsidRPr="009B3102">
        <w:rPr>
          <w:sz w:val="12"/>
          <w:lang w:val="fr-FR"/>
        </w:rPr>
        <w:t xml:space="preserve"> les délimita </w:t>
      </w:r>
      <w:proofErr w:type="spellStart"/>
      <w:r w:rsidRPr="009B3102">
        <w:rPr>
          <w:sz w:val="12"/>
          <w:lang w:val="fr-FR"/>
        </w:rPr>
        <w:t>ons</w:t>
      </w:r>
      <w:proofErr w:type="spellEnd"/>
      <w:r w:rsidRPr="009B3102">
        <w:rPr>
          <w:sz w:val="12"/>
          <w:lang w:val="fr-FR"/>
        </w:rPr>
        <w:t xml:space="preserve"> de la piste cyclable, peu importe l'angle de vue et les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de la surface (mouillée, neige, </w:t>
      </w:r>
      <w:proofErr w:type="spellStart"/>
      <w:r w:rsidRPr="009B3102">
        <w:rPr>
          <w:sz w:val="12"/>
          <w:lang w:val="fr-FR"/>
        </w:rPr>
        <w:t>etc</w:t>
      </w:r>
      <w:proofErr w:type="spellEnd"/>
      <w:r w:rsidRPr="009B3102">
        <w:rPr>
          <w:sz w:val="12"/>
          <w:lang w:val="fr-FR"/>
        </w:rPr>
        <w:t xml:space="preserve">). </w:t>
      </w:r>
    </w:p>
    <w:p w14:paraId="15CAE7A4" w14:textId="08461D02" w:rsidR="00A87D2C" w:rsidRPr="009B3102" w:rsidRDefault="00704BFB" w:rsidP="00952DFA">
      <w:pPr>
        <w:spacing w:after="0" w:line="265" w:lineRule="auto"/>
        <w:ind w:left="920"/>
        <w:jc w:val="left"/>
        <w:rPr>
          <w:lang w:val="fr-FR"/>
        </w:rPr>
      </w:pPr>
      <w:r w:rsidRPr="009B3102">
        <w:rPr>
          <w:sz w:val="12"/>
          <w:lang w:val="fr-FR"/>
        </w:rPr>
        <w:lastRenderedPageBreak/>
        <w:t xml:space="preserve">Et j'aurais besoin de "données", c'est à dire des images et des vidéos 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J'en ai besoin pour tester et adapter des modèles de reconnaissance d'images. Et c'est super</w:t>
      </w:r>
      <w:ins w:id="392" w:author="Mickaël Germain" w:date="2021-10-25T10:47:00Z">
        <w:r w:rsidR="003D0058">
          <w:rPr>
            <w:sz w:val="12"/>
            <w:lang w:val="fr-FR"/>
          </w:rPr>
          <w:t>,</w:t>
        </w:r>
      </w:ins>
      <w:r w:rsidRPr="009B3102">
        <w:rPr>
          <w:sz w:val="12"/>
          <w:lang w:val="fr-FR"/>
        </w:rPr>
        <w:t xml:space="preserve"> car vous en avez ... pas mal quand même (</w:t>
      </w:r>
      <w:r w:rsidRPr="009B3102">
        <w:rPr>
          <w:color w:val="0000EE"/>
          <w:sz w:val="12"/>
          <w:u w:val="single" w:color="0000EE"/>
          <w:lang w:val="fr-FR"/>
        </w:rPr>
        <w:t>h ps://www.flickr.com/photos/pontjacquescar er/</w:t>
      </w:r>
      <w:r w:rsidRPr="009B3102">
        <w:rPr>
          <w:sz w:val="12"/>
          <w:lang w:val="fr-FR"/>
        </w:rPr>
        <w:t xml:space="preserve">). </w:t>
      </w:r>
    </w:p>
    <w:p w14:paraId="24254024" w14:textId="77777777" w:rsidR="00A87D2C" w:rsidRPr="009B3102" w:rsidRDefault="00704BFB" w:rsidP="00952DFA">
      <w:pPr>
        <w:spacing w:after="124" w:line="265" w:lineRule="auto"/>
        <w:ind w:left="920"/>
        <w:jc w:val="left"/>
        <w:rPr>
          <w:lang w:val="fr-FR"/>
        </w:rPr>
      </w:pPr>
      <w:r w:rsidRPr="009B3102">
        <w:rPr>
          <w:sz w:val="12"/>
          <w:lang w:val="fr-FR"/>
        </w:rPr>
        <w:t>J'ai trouvé le tout grâce à votre site (</w:t>
      </w:r>
      <w:r w:rsidRPr="009B3102">
        <w:rPr>
          <w:color w:val="0000EE"/>
          <w:sz w:val="12"/>
          <w:u w:val="single" w:color="0000EE"/>
          <w:lang w:val="fr-FR"/>
        </w:rPr>
        <w:t>h p://pontjacquescar er365.com/contact/</w:t>
      </w:r>
      <w:r w:rsidRPr="009B3102">
        <w:rPr>
          <w:sz w:val="12"/>
          <w:lang w:val="fr-FR"/>
        </w:rPr>
        <w:t xml:space="preserve">), que j'ai trouvé en faisant des recherches d'images via Google. </w:t>
      </w:r>
    </w:p>
    <w:p w14:paraId="441A7C72" w14:textId="77777777" w:rsidR="00A87D2C" w:rsidRPr="009B3102" w:rsidRDefault="00704BFB" w:rsidP="00952DFA">
      <w:pPr>
        <w:spacing w:after="124" w:line="265" w:lineRule="auto"/>
        <w:ind w:left="920"/>
        <w:jc w:val="left"/>
        <w:rPr>
          <w:lang w:val="fr-FR"/>
        </w:rPr>
      </w:pPr>
      <w:r w:rsidRPr="009B3102">
        <w:rPr>
          <w:sz w:val="12"/>
          <w:lang w:val="fr-FR"/>
        </w:rPr>
        <w:t xml:space="preserve">Le premier </w:t>
      </w:r>
      <w:proofErr w:type="spellStart"/>
      <w:r w:rsidRPr="009B3102">
        <w:rPr>
          <w:sz w:val="12"/>
          <w:lang w:val="fr-FR"/>
        </w:rPr>
        <w:t>objec</w:t>
      </w:r>
      <w:proofErr w:type="spellEnd"/>
      <w:r w:rsidRPr="009B3102">
        <w:rPr>
          <w:sz w:val="12"/>
          <w:lang w:val="fr-FR"/>
        </w:rPr>
        <w:t xml:space="preserve"> f de mon email est de vous demander la permission d'u </w:t>
      </w:r>
      <w:proofErr w:type="spellStart"/>
      <w:r w:rsidRPr="009B3102">
        <w:rPr>
          <w:sz w:val="12"/>
          <w:lang w:val="fr-FR"/>
        </w:rPr>
        <w:t>liser</w:t>
      </w:r>
      <w:proofErr w:type="spellEnd"/>
      <w:r w:rsidRPr="009B3102">
        <w:rPr>
          <w:sz w:val="12"/>
          <w:lang w:val="fr-FR"/>
        </w:rPr>
        <w:t xml:space="preserve"> ces images et ces vidéos. À des fins de recherche pour ma maîtrise. Le second </w:t>
      </w:r>
      <w:proofErr w:type="spellStart"/>
      <w:r w:rsidRPr="009B3102">
        <w:rPr>
          <w:sz w:val="12"/>
          <w:lang w:val="fr-FR"/>
        </w:rPr>
        <w:t>objec</w:t>
      </w:r>
      <w:proofErr w:type="spellEnd"/>
      <w:r w:rsidRPr="009B3102">
        <w:rPr>
          <w:sz w:val="12"/>
          <w:lang w:val="fr-FR"/>
        </w:rPr>
        <w:t xml:space="preserve"> f, si vous me </w:t>
      </w:r>
      <w:proofErr w:type="spellStart"/>
      <w:r w:rsidRPr="009B3102">
        <w:rPr>
          <w:sz w:val="12"/>
          <w:lang w:val="fr-FR"/>
        </w:rPr>
        <w:t>donner</w:t>
      </w:r>
      <w:proofErr w:type="spellEnd"/>
      <w:r w:rsidRPr="009B3102">
        <w:rPr>
          <w:sz w:val="12"/>
          <w:lang w:val="fr-FR"/>
        </w:rPr>
        <w:t xml:space="preserve"> la permission, est de pouvoir récupérer ces images et vidéos, incluant toutes leurs différentes résolu </w:t>
      </w:r>
      <w:proofErr w:type="spellStart"/>
      <w:r w:rsidRPr="009B3102">
        <w:rPr>
          <w:sz w:val="12"/>
          <w:lang w:val="fr-FR"/>
        </w:rPr>
        <w:t>ons</w:t>
      </w:r>
      <w:proofErr w:type="spellEnd"/>
      <w:r w:rsidRPr="009B3102">
        <w:rPr>
          <w:sz w:val="12"/>
          <w:lang w:val="fr-FR"/>
        </w:rPr>
        <w:t xml:space="preserve">. </w:t>
      </w:r>
    </w:p>
    <w:p w14:paraId="4724F350" w14:textId="77777777" w:rsidR="00A87D2C" w:rsidRPr="009B3102" w:rsidRDefault="00704BFB" w:rsidP="00952DFA">
      <w:pPr>
        <w:spacing w:after="197" w:line="265" w:lineRule="auto"/>
        <w:ind w:left="920"/>
        <w:jc w:val="left"/>
        <w:rPr>
          <w:lang w:val="fr-FR"/>
        </w:rPr>
      </w:pPr>
      <w:r w:rsidRPr="009B3102">
        <w:rPr>
          <w:sz w:val="12"/>
          <w:lang w:val="fr-FR"/>
        </w:rPr>
        <w:t>Si vous voulez en discuter, cela me fera plaisir, je suis disponible au:</w:t>
      </w:r>
    </w:p>
    <w:p w14:paraId="6F970BFE" w14:textId="77777777" w:rsidR="00A87D2C" w:rsidRPr="009B3102" w:rsidRDefault="00704BFB" w:rsidP="00952DFA">
      <w:pPr>
        <w:spacing w:after="124" w:line="265" w:lineRule="auto"/>
        <w:ind w:left="920"/>
        <w:jc w:val="left"/>
        <w:rPr>
          <w:lang w:val="fr-FR"/>
        </w:rPr>
      </w:pPr>
      <w:r w:rsidRPr="009B3102">
        <w:rPr>
          <w:sz w:val="12"/>
          <w:lang w:val="fr-FR"/>
        </w:rPr>
        <w:t>Ou via email aussi.</w:t>
      </w:r>
    </w:p>
    <w:p w14:paraId="10B3F780" w14:textId="77777777" w:rsidR="00A87D2C" w:rsidRPr="009B3102" w:rsidRDefault="00704BFB" w:rsidP="00952DFA">
      <w:pPr>
        <w:spacing w:after="0" w:line="265" w:lineRule="auto"/>
        <w:ind w:left="920"/>
        <w:jc w:val="left"/>
        <w:rPr>
          <w:lang w:val="fr-FR"/>
        </w:rPr>
      </w:pPr>
      <w:r w:rsidRPr="009B3102">
        <w:rPr>
          <w:sz w:val="12"/>
          <w:lang w:val="fr-FR"/>
        </w:rPr>
        <w:t>J'</w:t>
      </w:r>
      <w:proofErr w:type="spellStart"/>
      <w:r w:rsidRPr="009B3102">
        <w:rPr>
          <w:sz w:val="12"/>
          <w:lang w:val="fr-FR"/>
        </w:rPr>
        <w:t>a</w:t>
      </w:r>
      <w:proofErr w:type="spellEnd"/>
      <w:r w:rsidRPr="009B3102">
        <w:rPr>
          <w:sz w:val="12"/>
          <w:lang w:val="fr-FR"/>
        </w:rPr>
        <w:t xml:space="preserve"> ends de vos nouvelles avec </w:t>
      </w:r>
      <w:proofErr w:type="spellStart"/>
      <w:r w:rsidRPr="009B3102">
        <w:rPr>
          <w:sz w:val="12"/>
          <w:lang w:val="fr-FR"/>
        </w:rPr>
        <w:t>impa</w:t>
      </w:r>
      <w:proofErr w:type="spellEnd"/>
      <w:r w:rsidRPr="009B3102">
        <w:rPr>
          <w:sz w:val="12"/>
          <w:lang w:val="fr-FR"/>
        </w:rPr>
        <w:t xml:space="preserve"> </w:t>
      </w:r>
      <w:proofErr w:type="spellStart"/>
      <w:r w:rsidRPr="009B3102">
        <w:rPr>
          <w:sz w:val="12"/>
          <w:lang w:val="fr-FR"/>
        </w:rPr>
        <w:t>ence</w:t>
      </w:r>
      <w:proofErr w:type="spellEnd"/>
      <w:r w:rsidRPr="009B3102">
        <w:rPr>
          <w:sz w:val="12"/>
          <w:lang w:val="fr-FR"/>
        </w:rPr>
        <w:t xml:space="preserve">. </w:t>
      </w:r>
    </w:p>
    <w:p w14:paraId="632AB673" w14:textId="77777777" w:rsidR="00A87D2C" w:rsidRPr="009B3102" w:rsidRDefault="00704BFB" w:rsidP="00952DFA">
      <w:pPr>
        <w:spacing w:after="124" w:line="265" w:lineRule="auto"/>
        <w:ind w:left="920"/>
        <w:jc w:val="left"/>
        <w:rPr>
          <w:lang w:val="fr-FR"/>
        </w:rPr>
      </w:pPr>
      <w:r w:rsidRPr="009B3102">
        <w:rPr>
          <w:sz w:val="12"/>
          <w:lang w:val="fr-FR"/>
        </w:rPr>
        <w:t xml:space="preserve">En a </w:t>
      </w:r>
      <w:proofErr w:type="spellStart"/>
      <w:r w:rsidRPr="009B3102">
        <w:rPr>
          <w:sz w:val="12"/>
          <w:lang w:val="fr-FR"/>
        </w:rPr>
        <w:t>endant</w:t>
      </w:r>
      <w:proofErr w:type="spellEnd"/>
      <w:r w:rsidRPr="009B3102">
        <w:rPr>
          <w:sz w:val="12"/>
          <w:lang w:val="fr-FR"/>
        </w:rPr>
        <w:t>, je vous souhaite une excellente journée ! Merci</w:t>
      </w:r>
    </w:p>
    <w:p w14:paraId="78A64885" w14:textId="77777777" w:rsidR="00A87D2C" w:rsidRPr="009B3102" w:rsidRDefault="00704BFB" w:rsidP="00952DFA">
      <w:pPr>
        <w:spacing w:after="406" w:line="265" w:lineRule="auto"/>
        <w:ind w:left="920"/>
        <w:jc w:val="left"/>
        <w:rPr>
          <w:lang w:val="fr-FR"/>
        </w:rPr>
      </w:pPr>
      <w:r w:rsidRPr="009B3102">
        <w:rPr>
          <w:sz w:val="12"/>
          <w:lang w:val="fr-FR"/>
        </w:rPr>
        <w:t>Vincent Le Falher</w:t>
      </w:r>
    </w:p>
    <w:p w14:paraId="1E3901FE" w14:textId="77777777" w:rsidR="00A87D2C" w:rsidRPr="009B3102" w:rsidRDefault="00704BFB" w:rsidP="00952DFA">
      <w:pPr>
        <w:spacing w:after="0" w:line="259" w:lineRule="auto"/>
        <w:ind w:left="813"/>
        <w:jc w:val="left"/>
        <w:rPr>
          <w:lang w:val="fr-FR"/>
        </w:rPr>
      </w:pPr>
      <w:r w:rsidRPr="009B3102">
        <w:rPr>
          <w:color w:val="212121"/>
          <w:sz w:val="12"/>
          <w:lang w:val="fr-FR"/>
        </w:rPr>
        <w:t>-- ---</w:t>
      </w:r>
    </w:p>
    <w:p w14:paraId="0C0E2181" w14:textId="77777777" w:rsidR="00A87D2C" w:rsidRPr="009B3102" w:rsidRDefault="00704BFB" w:rsidP="00952DFA">
      <w:pPr>
        <w:spacing w:after="127" w:line="259" w:lineRule="auto"/>
        <w:ind w:left="813"/>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14:paraId="1527F622" w14:textId="77777777" w:rsidR="00A87D2C" w:rsidRPr="009B3102" w:rsidRDefault="00704BFB" w:rsidP="00952DFA">
      <w:pPr>
        <w:spacing w:after="283" w:line="233" w:lineRule="auto"/>
        <w:ind w:left="813"/>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14:paraId="391A2688" w14:textId="77777777" w:rsidR="00A87D2C" w:rsidRPr="009B3102" w:rsidRDefault="00704BFB" w:rsidP="00952DFA">
      <w:pPr>
        <w:spacing w:after="0" w:line="259" w:lineRule="auto"/>
        <w:ind w:left="691"/>
        <w:jc w:val="left"/>
        <w:rPr>
          <w:lang w:val="fr-FR"/>
        </w:rPr>
      </w:pPr>
      <w:r w:rsidRPr="009B3102">
        <w:rPr>
          <w:color w:val="212121"/>
          <w:sz w:val="12"/>
          <w:lang w:val="fr-FR"/>
        </w:rPr>
        <w:t>-- ---</w:t>
      </w:r>
    </w:p>
    <w:p w14:paraId="3B450161" w14:textId="77777777" w:rsidR="00A87D2C" w:rsidRPr="009B3102" w:rsidRDefault="00704BFB" w:rsidP="00952DFA">
      <w:pPr>
        <w:spacing w:after="127" w:line="259" w:lineRule="auto"/>
        <w:ind w:left="691"/>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14:paraId="6152B523" w14:textId="77777777" w:rsidR="00A87D2C" w:rsidRPr="009B3102" w:rsidRDefault="00704BFB" w:rsidP="00952DFA">
      <w:pPr>
        <w:spacing w:after="3291" w:line="233" w:lineRule="auto"/>
        <w:ind w:left="691"/>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14:paraId="3CFBE3D2" w14:textId="77777777" w:rsidR="00A87D2C" w:rsidRPr="009B3102" w:rsidRDefault="00704BFB" w:rsidP="00952DFA">
      <w:pPr>
        <w:tabs>
          <w:tab w:val="center" w:pos="4511"/>
          <w:tab w:val="center" w:pos="8871"/>
        </w:tabs>
        <w:spacing w:after="68" w:line="265" w:lineRule="auto"/>
        <w:jc w:val="left"/>
        <w:rPr>
          <w:lang w:val="fr-FR"/>
        </w:rPr>
      </w:pPr>
      <w:r w:rsidRPr="009B3102">
        <w:rPr>
          <w:sz w:val="22"/>
          <w:lang w:val="fr-FR"/>
        </w:rPr>
        <w:tab/>
      </w: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2/2</w:t>
      </w:r>
    </w:p>
    <w:sectPr w:rsidR="00A87D2C" w:rsidRPr="009B3102"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Mickaël Germain" w:date="2021-10-25T09:44:00Z" w:initials="MG">
    <w:p w14:paraId="779C300D" w14:textId="1A71024C" w:rsidR="002D134A" w:rsidRPr="002D134A" w:rsidRDefault="002D134A">
      <w:pPr>
        <w:pStyle w:val="Commentaire"/>
        <w:rPr>
          <w:lang w:val="fr-CA"/>
        </w:rPr>
      </w:pPr>
      <w:r>
        <w:rPr>
          <w:rStyle w:val="Marquedecommentaire"/>
        </w:rPr>
        <w:annotationRef/>
      </w:r>
      <w:r w:rsidRPr="002D134A">
        <w:rPr>
          <w:rStyle w:val="Marquedecommentaire"/>
          <w:lang w:val="fr-CA"/>
        </w:rPr>
        <w:t>Éviter les trous dans les p</w:t>
      </w:r>
      <w:r>
        <w:rPr>
          <w:rStyle w:val="Marquedecommentaire"/>
          <w:lang w:val="fr-CA"/>
        </w:rPr>
        <w:t>ages (à la remise du document final)</w:t>
      </w:r>
    </w:p>
  </w:comment>
  <w:comment w:id="15" w:author="Mickaël Germain" w:date="2021-10-25T09:45:00Z" w:initials="MG">
    <w:p w14:paraId="7C71EB4F" w14:textId="3085B53A" w:rsidR="002D134A" w:rsidRDefault="002D134A">
      <w:pPr>
        <w:pStyle w:val="Commentaire"/>
      </w:pPr>
      <w:r>
        <w:rPr>
          <w:rStyle w:val="Marquedecommentaire"/>
        </w:rPr>
        <w:annotationRef/>
      </w:r>
      <w:proofErr w:type="spellStart"/>
      <w:r>
        <w:t>L’interopérabilité</w:t>
      </w:r>
      <w:proofErr w:type="spellEnd"/>
      <w:r>
        <w:t xml:space="preserve"> </w:t>
      </w:r>
      <w:proofErr w:type="spellStart"/>
      <w:r>
        <w:t>plutôt</w:t>
      </w:r>
      <w:proofErr w:type="spellEnd"/>
      <w:r>
        <w:t xml:space="preserve"> non?</w:t>
      </w:r>
    </w:p>
  </w:comment>
  <w:comment w:id="17" w:author="Mickaël Germain" w:date="2021-10-25T09:47:00Z" w:initials="MG">
    <w:p w14:paraId="11396D27" w14:textId="5D309448" w:rsidR="002D134A" w:rsidRPr="002D134A" w:rsidRDefault="002D134A">
      <w:pPr>
        <w:pStyle w:val="Commentaire"/>
        <w:rPr>
          <w:lang w:val="fr-CA"/>
        </w:rPr>
      </w:pPr>
      <w:r>
        <w:rPr>
          <w:rStyle w:val="Marquedecommentaire"/>
        </w:rPr>
        <w:annotationRef/>
      </w:r>
      <w:r w:rsidRPr="002D134A">
        <w:rPr>
          <w:lang w:val="fr-CA"/>
        </w:rPr>
        <w:t>Cette p</w:t>
      </w:r>
      <w:r>
        <w:rPr>
          <w:lang w:val="fr-CA"/>
        </w:rPr>
        <w:t>a</w:t>
      </w:r>
      <w:r w:rsidRPr="002D134A">
        <w:rPr>
          <w:lang w:val="fr-CA"/>
        </w:rPr>
        <w:t>rtie devrait être s</w:t>
      </w:r>
      <w:r>
        <w:rPr>
          <w:lang w:val="fr-CA"/>
        </w:rPr>
        <w:t>implifiée. Il ne faut pas donner des détails, ou être « flou » avec des possibilités d’autres objectifs en cours de route.</w:t>
      </w:r>
    </w:p>
  </w:comment>
  <w:comment w:id="20" w:author="Mickaël Germain" w:date="2021-10-25T09:46:00Z" w:initials="MG">
    <w:p w14:paraId="1A2C8A1C" w14:textId="0F57F61D" w:rsidR="002D134A" w:rsidRPr="002D134A" w:rsidRDefault="002D134A">
      <w:pPr>
        <w:pStyle w:val="Commentaire"/>
        <w:rPr>
          <w:lang w:val="fr-CA"/>
        </w:rPr>
      </w:pPr>
      <w:r>
        <w:rPr>
          <w:rStyle w:val="Marquedecommentaire"/>
        </w:rPr>
        <w:annotationRef/>
      </w:r>
      <w:r w:rsidRPr="002D134A">
        <w:rPr>
          <w:lang w:val="fr-CA"/>
        </w:rPr>
        <w:t xml:space="preserve">Ne pas écrire de </w:t>
      </w:r>
      <w:proofErr w:type="spellStart"/>
      <w:r w:rsidRPr="002D134A">
        <w:rPr>
          <w:lang w:val="fr-CA"/>
        </w:rPr>
        <w:t>details</w:t>
      </w:r>
      <w:proofErr w:type="spellEnd"/>
      <w:r w:rsidRPr="002D134A">
        <w:rPr>
          <w:lang w:val="fr-CA"/>
        </w:rPr>
        <w:t xml:space="preserve"> d</w:t>
      </w:r>
      <w:r>
        <w:rPr>
          <w:lang w:val="fr-CA"/>
        </w:rPr>
        <w:t>ans cette section</w:t>
      </w:r>
    </w:p>
  </w:comment>
  <w:comment w:id="22" w:author="Mickaël Germain" w:date="2021-10-25T09:47:00Z" w:initials="MG">
    <w:p w14:paraId="3C8974CD" w14:textId="5F24D77A" w:rsidR="002D134A" w:rsidRDefault="002D134A">
      <w:pPr>
        <w:pStyle w:val="Commentaire"/>
      </w:pPr>
      <w:r>
        <w:rPr>
          <w:rStyle w:val="Marquedecommentaire"/>
        </w:rPr>
        <w:annotationRef/>
      </w:r>
      <w:r>
        <w:t>Idem</w:t>
      </w:r>
    </w:p>
  </w:comment>
  <w:comment w:id="23" w:author="Mickaël Germain" w:date="2021-10-25T09:47:00Z" w:initials="MG">
    <w:p w14:paraId="236B53CA" w14:textId="116600CD" w:rsidR="002D134A" w:rsidRPr="002D134A" w:rsidRDefault="002D134A">
      <w:pPr>
        <w:pStyle w:val="Commentaire"/>
        <w:rPr>
          <w:lang w:val="fr-CA"/>
        </w:rPr>
      </w:pPr>
      <w:r>
        <w:rPr>
          <w:rStyle w:val="Marquedecommentaire"/>
        </w:rPr>
        <w:annotationRef/>
      </w:r>
      <w:r w:rsidRPr="002D134A">
        <w:rPr>
          <w:lang w:val="fr-CA"/>
        </w:rPr>
        <w:t>Non, on ne peut pas é</w:t>
      </w:r>
      <w:r>
        <w:rPr>
          <w:lang w:val="fr-CA"/>
        </w:rPr>
        <w:t>crire ceci dans un essai</w:t>
      </w:r>
    </w:p>
  </w:comment>
  <w:comment w:id="31" w:author="Mickaël Germain" w:date="2021-10-25T09:48:00Z" w:initials="MG">
    <w:p w14:paraId="2BB56AD8" w14:textId="7D4BCF7D" w:rsidR="002D134A" w:rsidRPr="002D134A" w:rsidRDefault="002D134A">
      <w:pPr>
        <w:pStyle w:val="Commentaire"/>
        <w:rPr>
          <w:lang w:val="fr-CA"/>
        </w:rPr>
      </w:pPr>
      <w:r>
        <w:rPr>
          <w:rStyle w:val="Marquedecommentaire"/>
        </w:rPr>
        <w:annotationRef/>
      </w:r>
      <w:r w:rsidRPr="002D134A">
        <w:rPr>
          <w:lang w:val="fr-CA"/>
        </w:rPr>
        <w:t>Ne pas écrire les majuscules e</w:t>
      </w:r>
      <w:r>
        <w:rPr>
          <w:lang w:val="fr-CA"/>
        </w:rPr>
        <w:t xml:space="preserve">n français. FCNN est en lien avec l’architecture. Est-ce nécessaire d’écrie deux </w:t>
      </w:r>
      <w:proofErr w:type="spellStart"/>
      <w:r>
        <w:rPr>
          <w:lang w:val="fr-CA"/>
        </w:rPr>
        <w:t>aconymes</w:t>
      </w:r>
      <w:proofErr w:type="spellEnd"/>
      <w:r>
        <w:rPr>
          <w:lang w:val="fr-CA"/>
        </w:rPr>
        <w:t xml:space="preserve"> différents?</w:t>
      </w:r>
    </w:p>
  </w:comment>
  <w:comment w:id="32" w:author="Mickaël Germain" w:date="2021-10-25T09:50:00Z" w:initials="MG">
    <w:p w14:paraId="6063E685" w14:textId="59A8C9E3" w:rsidR="002D134A" w:rsidRDefault="002D134A">
      <w:pPr>
        <w:pStyle w:val="Commentaire"/>
      </w:pPr>
      <w:r>
        <w:rPr>
          <w:rStyle w:val="Marquedecommentaire"/>
        </w:rPr>
        <w:annotationRef/>
      </w:r>
      <w:proofErr w:type="spellStart"/>
      <w:r>
        <w:t>Éviter</w:t>
      </w:r>
      <w:proofErr w:type="spellEnd"/>
      <w:r>
        <w:t>.</w:t>
      </w:r>
    </w:p>
  </w:comment>
  <w:comment w:id="42" w:author="Mickaël Germain" w:date="2021-10-25T09:51:00Z" w:initials="MG">
    <w:p w14:paraId="6E10E468" w14:textId="3550D70B" w:rsidR="002D134A" w:rsidRDefault="002D134A">
      <w:pPr>
        <w:pStyle w:val="Commentaire"/>
      </w:pPr>
      <w:r>
        <w:rPr>
          <w:rStyle w:val="Marquedecommentaire"/>
        </w:rPr>
        <w:annotationRef/>
      </w:r>
      <w:r>
        <w:t>Neural Compute Stick 2 (NCS2)</w:t>
      </w:r>
    </w:p>
  </w:comment>
  <w:comment w:id="43" w:author="Mickaël Germain" w:date="2021-10-25T09:52:00Z" w:initials="MG">
    <w:p w14:paraId="79567F09" w14:textId="36D49BD6" w:rsidR="002D134A" w:rsidRDefault="002D134A">
      <w:pPr>
        <w:pStyle w:val="Commentaire"/>
      </w:pPr>
      <w:r>
        <w:rPr>
          <w:rStyle w:val="Marquedecommentaire"/>
        </w:rPr>
        <w:annotationRef/>
      </w:r>
      <w:r>
        <w:t xml:space="preserve">Preference </w:t>
      </w:r>
      <w:proofErr w:type="gramStart"/>
      <w:r>
        <w:t>pour</w:t>
      </w:r>
      <w:proofErr w:type="gramEnd"/>
      <w:r>
        <w:t xml:space="preserve"> citer “drone”</w:t>
      </w:r>
    </w:p>
  </w:comment>
  <w:comment w:id="50" w:author="Mickaël Germain" w:date="2021-10-25T09:53:00Z" w:initials="MG">
    <w:p w14:paraId="436C3105" w14:textId="208A68A7" w:rsidR="0087456A" w:rsidRDefault="0087456A">
      <w:pPr>
        <w:pStyle w:val="Commentaire"/>
      </w:pPr>
      <w:r>
        <w:rPr>
          <w:rStyle w:val="Marquedecommentaire"/>
        </w:rPr>
        <w:annotationRef/>
      </w:r>
      <w:proofErr w:type="spellStart"/>
      <w:r>
        <w:t>Préciser</w:t>
      </w:r>
      <w:proofErr w:type="spellEnd"/>
      <w:r>
        <w:t xml:space="preserve"> </w:t>
      </w:r>
      <w:proofErr w:type="spellStart"/>
      <w:r>
        <w:t>ce</w:t>
      </w:r>
      <w:proofErr w:type="spellEnd"/>
      <w:r>
        <w:t xml:space="preserve"> que </w:t>
      </w:r>
      <w:proofErr w:type="spellStart"/>
      <w:r>
        <w:t>cela</w:t>
      </w:r>
      <w:proofErr w:type="spellEnd"/>
      <w:r>
        <w:t xml:space="preserve"> </w:t>
      </w:r>
      <w:proofErr w:type="spellStart"/>
      <w:r>
        <w:t>signifie</w:t>
      </w:r>
      <w:proofErr w:type="spellEnd"/>
    </w:p>
  </w:comment>
  <w:comment w:id="55" w:author="Mickaël Germain" w:date="2021-10-25T09:54:00Z" w:initials="MG">
    <w:p w14:paraId="01A7D9D1" w14:textId="70DDFC73" w:rsidR="009800D1" w:rsidRPr="009800D1" w:rsidRDefault="009800D1">
      <w:pPr>
        <w:pStyle w:val="Commentaire"/>
        <w:rPr>
          <w:lang w:val="fr-CA"/>
        </w:rPr>
      </w:pPr>
      <w:r>
        <w:rPr>
          <w:rStyle w:val="Marquedecommentaire"/>
        </w:rPr>
        <w:annotationRef/>
      </w:r>
      <w:r w:rsidRPr="009800D1">
        <w:rPr>
          <w:lang w:val="fr-CA"/>
        </w:rPr>
        <w:t xml:space="preserve">Faire attention d’utiliser toujours les </w:t>
      </w:r>
      <w:proofErr w:type="spellStart"/>
      <w:r w:rsidRPr="009800D1">
        <w:rPr>
          <w:lang w:val="fr-CA"/>
        </w:rPr>
        <w:t>a</w:t>
      </w:r>
      <w:r>
        <w:rPr>
          <w:lang w:val="fr-CA"/>
        </w:rPr>
        <w:t>cronomyes</w:t>
      </w:r>
      <w:proofErr w:type="spellEnd"/>
      <w:r>
        <w:rPr>
          <w:lang w:val="fr-CA"/>
        </w:rPr>
        <w:t xml:space="preserve"> une fois déjà citées</w:t>
      </w:r>
    </w:p>
  </w:comment>
  <w:comment w:id="59" w:author="Mickaël Germain" w:date="2021-10-25T09:55:00Z" w:initials="MG">
    <w:p w14:paraId="0F2AAEF5" w14:textId="6FDD919D" w:rsidR="009800D1" w:rsidRDefault="009800D1">
      <w:pPr>
        <w:pStyle w:val="Commentaire"/>
      </w:pPr>
      <w:r>
        <w:rPr>
          <w:rStyle w:val="Marquedecommentaire"/>
        </w:rPr>
        <w:annotationRef/>
      </w:r>
      <w:r>
        <w:t xml:space="preserve">Acronym déjà </w:t>
      </w:r>
      <w:proofErr w:type="spellStart"/>
      <w:r>
        <w:t>présenté</w:t>
      </w:r>
      <w:proofErr w:type="spellEnd"/>
    </w:p>
  </w:comment>
  <w:comment w:id="62" w:author="Mickaël Germain" w:date="2021-10-25T09:57:00Z" w:initials="MG">
    <w:p w14:paraId="4A9C8175" w14:textId="0BDFAE62" w:rsidR="009800D1" w:rsidRPr="009800D1" w:rsidRDefault="009800D1">
      <w:pPr>
        <w:pStyle w:val="Commentaire"/>
        <w:rPr>
          <w:lang w:val="fr-CA"/>
        </w:rPr>
      </w:pPr>
      <w:r>
        <w:rPr>
          <w:rStyle w:val="Marquedecommentaire"/>
        </w:rPr>
        <w:annotationRef/>
      </w:r>
      <w:r w:rsidRPr="009800D1">
        <w:rPr>
          <w:lang w:val="fr-CA"/>
        </w:rPr>
        <w:t>Utiliser le terme “librairie”. Plus s</w:t>
      </w:r>
      <w:r>
        <w:rPr>
          <w:lang w:val="fr-CA"/>
        </w:rPr>
        <w:t>imple.</w:t>
      </w:r>
    </w:p>
  </w:comment>
  <w:comment w:id="70" w:author="Mickaël Germain" w:date="2021-10-25T09:58:00Z" w:initials="MG">
    <w:p w14:paraId="793C6C1F" w14:textId="7ED09E0A" w:rsidR="009800D1" w:rsidRPr="009800D1" w:rsidRDefault="009800D1">
      <w:pPr>
        <w:pStyle w:val="Commentaire"/>
        <w:rPr>
          <w:lang w:val="fr-CA"/>
        </w:rPr>
      </w:pPr>
      <w:r>
        <w:rPr>
          <w:rStyle w:val="Marquedecommentaire"/>
        </w:rPr>
        <w:annotationRef/>
      </w:r>
      <w:r w:rsidRPr="009800D1">
        <w:rPr>
          <w:lang w:val="fr-CA"/>
        </w:rPr>
        <w:t>On ne peut pas définir l</w:t>
      </w:r>
      <w:r>
        <w:rPr>
          <w:lang w:val="fr-CA"/>
        </w:rPr>
        <w:t>’acronyme ici alors qu’il est déjà défini précédemment.</w:t>
      </w:r>
    </w:p>
  </w:comment>
  <w:comment w:id="79" w:author="Mickaël Germain" w:date="2021-10-25T09:59:00Z" w:initials="MG">
    <w:p w14:paraId="2ABA827C" w14:textId="3B61FC63" w:rsidR="009800D1" w:rsidRPr="009800D1" w:rsidRDefault="009800D1">
      <w:pPr>
        <w:pStyle w:val="Commentaire"/>
        <w:rPr>
          <w:lang w:val="fr-CA"/>
        </w:rPr>
      </w:pPr>
      <w:r>
        <w:rPr>
          <w:rStyle w:val="Marquedecommentaire"/>
        </w:rPr>
        <w:annotationRef/>
      </w:r>
      <w:r w:rsidRPr="009800D1">
        <w:rPr>
          <w:lang w:val="fr-CA"/>
        </w:rPr>
        <w:t>Ce document n’est pas disponible a</w:t>
      </w:r>
      <w:r>
        <w:rPr>
          <w:lang w:val="fr-CA"/>
        </w:rPr>
        <w:t>u public.</w:t>
      </w:r>
    </w:p>
  </w:comment>
  <w:comment w:id="87" w:author="Mickaël Germain" w:date="2021-10-25T10:00:00Z" w:initials="MG">
    <w:p w14:paraId="10BA3BE8" w14:textId="51C630EA" w:rsidR="009800D1" w:rsidRDefault="009800D1">
      <w:pPr>
        <w:pStyle w:val="Commentaire"/>
      </w:pPr>
      <w:r>
        <w:rPr>
          <w:rStyle w:val="Marquedecommentaire"/>
        </w:rPr>
        <w:annotationRef/>
      </w:r>
      <w:r>
        <w:t xml:space="preserve">Ne pas </w:t>
      </w:r>
      <w:proofErr w:type="spellStart"/>
      <w:r>
        <w:t>utliser</w:t>
      </w:r>
      <w:proofErr w:type="spellEnd"/>
      <w:r>
        <w:t xml:space="preserve"> </w:t>
      </w:r>
      <w:proofErr w:type="spellStart"/>
      <w:r>
        <w:t>cette</w:t>
      </w:r>
      <w:proofErr w:type="spellEnd"/>
      <w:r>
        <w:t xml:space="preserve"> </w:t>
      </w:r>
      <w:proofErr w:type="spellStart"/>
      <w:r>
        <w:t>référence</w:t>
      </w:r>
      <w:proofErr w:type="spellEnd"/>
    </w:p>
  </w:comment>
  <w:comment w:id="88" w:author="Mickaël Germain" w:date="2021-10-25T10:00:00Z" w:initials="MG">
    <w:p w14:paraId="3B4F6929" w14:textId="69545707" w:rsidR="009800D1" w:rsidRDefault="009800D1">
      <w:pPr>
        <w:pStyle w:val="Commentaire"/>
      </w:pPr>
      <w:r>
        <w:rPr>
          <w:rStyle w:val="Marquedecommentaire"/>
        </w:rPr>
        <w:annotationRef/>
      </w:r>
      <w:r>
        <w:t>idem</w:t>
      </w:r>
    </w:p>
  </w:comment>
  <w:comment w:id="105" w:author="Mickaël Germain" w:date="2021-10-25T10:02:00Z" w:initials="MG">
    <w:p w14:paraId="70F624FE" w14:textId="594C94FB" w:rsidR="009800D1" w:rsidRPr="009800D1" w:rsidRDefault="009800D1">
      <w:pPr>
        <w:pStyle w:val="Commentaire"/>
        <w:rPr>
          <w:lang w:val="fr-CA"/>
        </w:rPr>
      </w:pPr>
      <w:r>
        <w:rPr>
          <w:rStyle w:val="Marquedecommentaire"/>
        </w:rPr>
        <w:annotationRef/>
      </w:r>
      <w:r w:rsidRPr="009800D1">
        <w:rPr>
          <w:lang w:val="fr-CA"/>
        </w:rPr>
        <w:t>Donner les références (et ajours d</w:t>
      </w:r>
      <w:r>
        <w:rPr>
          <w:lang w:val="fr-CA"/>
        </w:rPr>
        <w:t>ans la biblio)</w:t>
      </w:r>
    </w:p>
  </w:comment>
  <w:comment w:id="106" w:author="Mickaël Germain" w:date="2021-10-25T10:02:00Z" w:initials="MG">
    <w:p w14:paraId="69FC4EA7" w14:textId="5D250B47" w:rsidR="009800D1" w:rsidRDefault="009800D1">
      <w:pPr>
        <w:pStyle w:val="Commentaire"/>
      </w:pPr>
      <w:r>
        <w:rPr>
          <w:rStyle w:val="Marquedecommentaire"/>
        </w:rPr>
        <w:annotationRef/>
      </w:r>
      <w:proofErr w:type="spellStart"/>
      <w:r>
        <w:t>Acronyme</w:t>
      </w:r>
      <w:proofErr w:type="spellEnd"/>
      <w:r>
        <w:t>?</w:t>
      </w:r>
    </w:p>
  </w:comment>
  <w:comment w:id="107" w:author="Mickaël Germain" w:date="2021-10-25T10:03:00Z" w:initials="MG">
    <w:p w14:paraId="36B2F0E1" w14:textId="413DF71C" w:rsidR="003C3EF0" w:rsidRPr="003C3EF0" w:rsidRDefault="003C3EF0">
      <w:pPr>
        <w:pStyle w:val="Commentaire"/>
        <w:rPr>
          <w:lang w:val="fr-CA"/>
        </w:rPr>
      </w:pPr>
      <w:r>
        <w:rPr>
          <w:rStyle w:val="Marquedecommentaire"/>
        </w:rPr>
        <w:annotationRef/>
      </w:r>
      <w:r w:rsidRPr="003C3EF0">
        <w:rPr>
          <w:lang w:val="fr-CA"/>
        </w:rPr>
        <w:t xml:space="preserve">JE ne comprends pas? </w:t>
      </w:r>
      <w:r>
        <w:rPr>
          <w:lang w:val="fr-CA"/>
        </w:rPr>
        <w:t>Deux fois la même référence?</w:t>
      </w:r>
    </w:p>
  </w:comment>
  <w:comment w:id="112" w:author="Mickaël Germain" w:date="2021-10-25T10:05:00Z" w:initials="MG">
    <w:p w14:paraId="0045C29C" w14:textId="6D7B3032" w:rsidR="003C3EF0" w:rsidRDefault="003C3EF0">
      <w:pPr>
        <w:pStyle w:val="Commentaire"/>
      </w:pPr>
      <w:r>
        <w:rPr>
          <w:rStyle w:val="Marquedecommentaire"/>
        </w:rPr>
        <w:annotationRef/>
      </w:r>
      <w:proofErr w:type="spellStart"/>
      <w:r>
        <w:t>librairies</w:t>
      </w:r>
      <w:proofErr w:type="spellEnd"/>
    </w:p>
  </w:comment>
  <w:comment w:id="115" w:author="Mickaël Germain" w:date="2021-10-25T10:05:00Z" w:initials="MG">
    <w:p w14:paraId="29F4D9FD" w14:textId="4528F86F" w:rsidR="003C3EF0" w:rsidRDefault="003C3EF0">
      <w:pPr>
        <w:pStyle w:val="Commentaire"/>
      </w:pPr>
      <w:r>
        <w:rPr>
          <w:rStyle w:val="Marquedecommentaire"/>
        </w:rPr>
        <w:annotationRef/>
      </w:r>
      <w:proofErr w:type="spellStart"/>
      <w:r>
        <w:t>Refaire</w:t>
      </w:r>
      <w:proofErr w:type="spellEnd"/>
      <w:r>
        <w:t xml:space="preserve"> le tableau</w:t>
      </w:r>
    </w:p>
  </w:comment>
  <w:comment w:id="157" w:author="Mickaël Germain" w:date="2021-10-25T10:15:00Z" w:initials="MG">
    <w:p w14:paraId="677E257A" w14:textId="7D896792" w:rsidR="002A34B9" w:rsidRPr="002A34B9" w:rsidRDefault="002A34B9">
      <w:pPr>
        <w:pStyle w:val="Commentaire"/>
        <w:rPr>
          <w:lang w:val="fr-CA"/>
        </w:rPr>
      </w:pPr>
      <w:r>
        <w:rPr>
          <w:rStyle w:val="Marquedecommentaire"/>
        </w:rPr>
        <w:annotationRef/>
      </w:r>
      <w:r w:rsidRPr="002A34B9">
        <w:rPr>
          <w:lang w:val="fr-CA"/>
        </w:rPr>
        <w:t>Beaucoup d’é</w:t>
      </w:r>
      <w:r>
        <w:rPr>
          <w:lang w:val="fr-CA"/>
        </w:rPr>
        <w:t>léments techniques qui pourraient être synthétisés.</w:t>
      </w:r>
    </w:p>
  </w:comment>
  <w:comment w:id="164" w:author="Mickaël Germain" w:date="2021-10-25T10:11:00Z" w:initials="MG">
    <w:p w14:paraId="4796687F" w14:textId="5955AB66" w:rsidR="003C3EF0" w:rsidRPr="003C3EF0" w:rsidRDefault="003C3EF0">
      <w:pPr>
        <w:pStyle w:val="Commentaire"/>
        <w:rPr>
          <w:lang w:val="fr-CA"/>
        </w:rPr>
      </w:pPr>
      <w:r>
        <w:rPr>
          <w:rStyle w:val="Marquedecommentaire"/>
        </w:rPr>
        <w:annotationRef/>
      </w:r>
      <w:r w:rsidRPr="003C3EF0">
        <w:rPr>
          <w:lang w:val="fr-CA"/>
        </w:rPr>
        <w:t xml:space="preserve">Beaucoup trop de </w:t>
      </w:r>
      <w:proofErr w:type="spellStart"/>
      <w:r w:rsidRPr="003C3EF0">
        <w:rPr>
          <w:lang w:val="fr-CA"/>
        </w:rPr>
        <w:t>details</w:t>
      </w:r>
      <w:proofErr w:type="spellEnd"/>
      <w:r w:rsidRPr="003C3EF0">
        <w:rPr>
          <w:lang w:val="fr-CA"/>
        </w:rPr>
        <w:t>. Peut-</w:t>
      </w:r>
      <w:r>
        <w:rPr>
          <w:lang w:val="fr-CA"/>
        </w:rPr>
        <w:t>on résumer cette partie « technique »</w:t>
      </w:r>
    </w:p>
  </w:comment>
  <w:comment w:id="189" w:author="Mickaël Germain" w:date="2021-10-25T10:13:00Z" w:initials="MG">
    <w:p w14:paraId="6426D868" w14:textId="0B9B7FAF" w:rsidR="002A34B9" w:rsidRPr="002A34B9" w:rsidRDefault="002A34B9">
      <w:pPr>
        <w:pStyle w:val="Commentaire"/>
        <w:rPr>
          <w:lang w:val="fr-CA"/>
        </w:rPr>
      </w:pPr>
      <w:r>
        <w:rPr>
          <w:rStyle w:val="Marquedecommentaire"/>
        </w:rPr>
        <w:annotationRef/>
      </w:r>
      <w:r w:rsidRPr="002A34B9">
        <w:rPr>
          <w:lang w:val="fr-CA"/>
        </w:rPr>
        <w:t>Idem ici. Essayer de réduire e</w:t>
      </w:r>
      <w:r>
        <w:rPr>
          <w:lang w:val="fr-CA"/>
        </w:rPr>
        <w:t>t faire une synthèse</w:t>
      </w:r>
    </w:p>
  </w:comment>
  <w:comment w:id="203" w:author="Mickaël Germain" w:date="2021-10-25T10:16:00Z" w:initials="MG">
    <w:p w14:paraId="1B57444D" w14:textId="60C24E86" w:rsidR="002A34B9" w:rsidRDefault="002A34B9">
      <w:pPr>
        <w:pStyle w:val="Commentaire"/>
      </w:pPr>
      <w:r>
        <w:rPr>
          <w:rStyle w:val="Marquedecommentaire"/>
        </w:rPr>
        <w:annotationRef/>
      </w:r>
      <w:proofErr w:type="spellStart"/>
      <w:r>
        <w:t>Acronyme</w:t>
      </w:r>
      <w:proofErr w:type="spellEnd"/>
      <w:r>
        <w:t xml:space="preserve"> </w:t>
      </w:r>
      <w:proofErr w:type="spellStart"/>
      <w:r>
        <w:t>défini</w:t>
      </w:r>
      <w:proofErr w:type="spellEnd"/>
      <w:r>
        <w:t>?</w:t>
      </w:r>
    </w:p>
  </w:comment>
  <w:comment w:id="233" w:author="Mickaël Germain" w:date="2021-10-25T10:17:00Z" w:initials="MG">
    <w:p w14:paraId="194B4BF0" w14:textId="5B592E14" w:rsidR="002A34B9" w:rsidRDefault="002A34B9">
      <w:pPr>
        <w:pStyle w:val="Commentaire"/>
      </w:pPr>
      <w:r>
        <w:rPr>
          <w:rStyle w:val="Marquedecommentaire"/>
        </w:rPr>
        <w:annotationRef/>
      </w:r>
      <w:proofErr w:type="gramStart"/>
      <w:r>
        <w:t>Pas</w:t>
      </w:r>
      <w:proofErr w:type="gramEnd"/>
      <w:r>
        <w:t xml:space="preserve"> necessaire de </w:t>
      </w:r>
      <w:proofErr w:type="spellStart"/>
      <w:r>
        <w:t>déinfir</w:t>
      </w:r>
      <w:proofErr w:type="spellEnd"/>
      <w:r>
        <w:t xml:space="preserve"> </w:t>
      </w:r>
      <w:proofErr w:type="spellStart"/>
      <w:r>
        <w:t>l’acronyme</w:t>
      </w:r>
      <w:proofErr w:type="spellEnd"/>
    </w:p>
  </w:comment>
  <w:comment w:id="246" w:author="Mickaël Germain" w:date="2021-10-25T10:19:00Z" w:initials="MG">
    <w:p w14:paraId="0749AB48" w14:textId="5AFD3BDD" w:rsidR="002A34B9" w:rsidRDefault="002A34B9">
      <w:pPr>
        <w:pStyle w:val="Commentaire"/>
      </w:pPr>
      <w:r>
        <w:rPr>
          <w:rStyle w:val="Marquedecommentaire"/>
        </w:rPr>
        <w:annotationRef/>
      </w:r>
      <w:r>
        <w:t xml:space="preserve">GT? </w:t>
      </w:r>
      <w:proofErr w:type="spellStart"/>
      <w:r>
        <w:t>Pourquoi</w:t>
      </w:r>
      <w:proofErr w:type="spellEnd"/>
      <w:r>
        <w:t xml:space="preserve"> </w:t>
      </w:r>
      <w:proofErr w:type="spellStart"/>
      <w:r>
        <w:t>répéter</w:t>
      </w:r>
      <w:proofErr w:type="spellEnd"/>
      <w:r>
        <w:t xml:space="preserve">. </w:t>
      </w:r>
      <w:proofErr w:type="spellStart"/>
      <w:r>
        <w:t>Écrire</w:t>
      </w:r>
      <w:proofErr w:type="spellEnd"/>
      <w:r>
        <w:t xml:space="preserve"> </w:t>
      </w:r>
      <w:proofErr w:type="spellStart"/>
      <w:r>
        <w:t>l’acronyme</w:t>
      </w:r>
      <w:proofErr w:type="spellEnd"/>
      <w:r>
        <w:t xml:space="preserve"> </w:t>
      </w:r>
    </w:p>
  </w:comment>
  <w:comment w:id="281" w:author="Mickaël Germain" w:date="2021-10-25T10:24:00Z" w:initials="MG">
    <w:p w14:paraId="7CE75A02" w14:textId="77777777" w:rsidR="003F3FB6" w:rsidRDefault="003F3FB6">
      <w:pPr>
        <w:pStyle w:val="Commentaire"/>
        <w:rPr>
          <w:lang w:val="fr-CA"/>
        </w:rPr>
      </w:pPr>
      <w:r>
        <w:rPr>
          <w:rStyle w:val="Marquedecommentaire"/>
        </w:rPr>
        <w:annotationRef/>
      </w:r>
      <w:proofErr w:type="spellStart"/>
      <w:r w:rsidRPr="003F3FB6">
        <w:rPr>
          <w:lang w:val="fr-CA"/>
        </w:rPr>
        <w:t>Rgaphique</w:t>
      </w:r>
      <w:proofErr w:type="spellEnd"/>
      <w:r w:rsidRPr="003F3FB6">
        <w:rPr>
          <w:lang w:val="fr-CA"/>
        </w:rPr>
        <w:t xml:space="preserve"> très flou. Est-ce p</w:t>
      </w:r>
      <w:r>
        <w:rPr>
          <w:lang w:val="fr-CA"/>
        </w:rPr>
        <w:t>ossible de le séparer en deux parties?</w:t>
      </w:r>
    </w:p>
    <w:p w14:paraId="670815EC" w14:textId="2A904D04" w:rsidR="003F3FB6" w:rsidRPr="003F3FB6" w:rsidRDefault="003F3FB6">
      <w:pPr>
        <w:pStyle w:val="Commentaire"/>
        <w:rPr>
          <w:lang w:val="fr-CA"/>
        </w:rPr>
      </w:pPr>
    </w:p>
  </w:comment>
  <w:comment w:id="283" w:author="Mickaël Germain" w:date="2021-10-25T10:25:00Z" w:initials="MG">
    <w:p w14:paraId="5274EA79" w14:textId="2ADB149F" w:rsidR="003F3FB6" w:rsidRDefault="003F3FB6">
      <w:pPr>
        <w:pStyle w:val="Commentaire"/>
      </w:pPr>
      <w:r>
        <w:rPr>
          <w:rStyle w:val="Marquedecommentaire"/>
        </w:rPr>
        <w:annotationRef/>
      </w:r>
      <w:r>
        <w:t>idem</w:t>
      </w:r>
    </w:p>
  </w:comment>
  <w:comment w:id="285" w:author="Mickaël Germain" w:date="2021-10-25T10:25:00Z" w:initials="MG">
    <w:p w14:paraId="31B2E923" w14:textId="24FB3026" w:rsidR="003F3FB6" w:rsidRDefault="003F3FB6">
      <w:pPr>
        <w:pStyle w:val="Commentaire"/>
      </w:pPr>
      <w:r>
        <w:rPr>
          <w:rStyle w:val="Marquedecommentaire"/>
        </w:rPr>
        <w:annotationRef/>
      </w:r>
      <w:r>
        <w:t>idem</w:t>
      </w:r>
    </w:p>
  </w:comment>
  <w:comment w:id="324" w:author="Mickaël Germain" w:date="2021-10-25T10:31:00Z" w:initials="MG">
    <w:p w14:paraId="2CCB49B5" w14:textId="008338EB" w:rsidR="003F3FB6" w:rsidRDefault="003F3FB6">
      <w:pPr>
        <w:pStyle w:val="Commentaire"/>
      </w:pPr>
      <w:r>
        <w:rPr>
          <w:rStyle w:val="Marquedecommentaire"/>
        </w:rPr>
        <w:annotationRef/>
      </w:r>
      <w:r>
        <w:t>Résumé</w:t>
      </w:r>
    </w:p>
  </w:comment>
  <w:comment w:id="384" w:author="Mickaël Germain" w:date="2021-10-25T10:36:00Z" w:initials="MG">
    <w:p w14:paraId="23081452" w14:textId="0F5DCDD7" w:rsidR="003D0058" w:rsidRDefault="003D0058">
      <w:pPr>
        <w:pStyle w:val="Commentaire"/>
      </w:pPr>
      <w:r>
        <w:rPr>
          <w:rStyle w:val="Marquedecommentaire"/>
        </w:rPr>
        <w:annotationRef/>
      </w:r>
      <w:r>
        <w:t>enlever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9C300D" w15:done="0"/>
  <w15:commentEx w15:paraId="7C71EB4F" w15:done="0"/>
  <w15:commentEx w15:paraId="11396D27" w15:done="0"/>
  <w15:commentEx w15:paraId="1A2C8A1C" w15:done="0"/>
  <w15:commentEx w15:paraId="3C8974CD" w15:done="0"/>
  <w15:commentEx w15:paraId="236B53CA" w15:done="0"/>
  <w15:commentEx w15:paraId="2BB56AD8" w15:done="0"/>
  <w15:commentEx w15:paraId="6063E685" w15:done="0"/>
  <w15:commentEx w15:paraId="6E10E468" w15:done="0"/>
  <w15:commentEx w15:paraId="79567F09" w15:done="0"/>
  <w15:commentEx w15:paraId="436C3105" w15:done="0"/>
  <w15:commentEx w15:paraId="01A7D9D1" w15:done="0"/>
  <w15:commentEx w15:paraId="0F2AAEF5" w15:done="0"/>
  <w15:commentEx w15:paraId="4A9C8175" w15:done="0"/>
  <w15:commentEx w15:paraId="793C6C1F" w15:done="0"/>
  <w15:commentEx w15:paraId="2ABA827C" w15:done="0"/>
  <w15:commentEx w15:paraId="10BA3BE8" w15:done="0"/>
  <w15:commentEx w15:paraId="3B4F6929" w15:done="0"/>
  <w15:commentEx w15:paraId="70F624FE" w15:done="0"/>
  <w15:commentEx w15:paraId="69FC4EA7" w15:done="0"/>
  <w15:commentEx w15:paraId="36B2F0E1" w15:done="0"/>
  <w15:commentEx w15:paraId="0045C29C" w15:done="0"/>
  <w15:commentEx w15:paraId="29F4D9FD" w15:done="0"/>
  <w15:commentEx w15:paraId="677E257A" w15:done="0"/>
  <w15:commentEx w15:paraId="4796687F" w15:done="0"/>
  <w15:commentEx w15:paraId="6426D868" w15:done="0"/>
  <w15:commentEx w15:paraId="1B57444D" w15:done="0"/>
  <w15:commentEx w15:paraId="194B4BF0" w15:done="0"/>
  <w15:commentEx w15:paraId="0749AB48" w15:done="0"/>
  <w15:commentEx w15:paraId="670815EC" w15:done="0"/>
  <w15:commentEx w15:paraId="5274EA79" w15:done="0"/>
  <w15:commentEx w15:paraId="31B2E923" w15:done="0"/>
  <w15:commentEx w15:paraId="2CCB49B5" w15:done="0"/>
  <w15:commentEx w15:paraId="230814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0FAFA" w16cex:dateUtc="2021-10-25T13:44:00Z"/>
  <w16cex:commentExtensible w16cex:durableId="2520FB3E" w16cex:dateUtc="2021-10-25T13:45:00Z"/>
  <w16cex:commentExtensible w16cex:durableId="2520FBBA" w16cex:dateUtc="2021-10-25T13:47:00Z"/>
  <w16cex:commentExtensible w16cex:durableId="2520FB83" w16cex:dateUtc="2021-10-25T13:46:00Z"/>
  <w16cex:commentExtensible w16cex:durableId="2520FB9A" w16cex:dateUtc="2021-10-25T13:47:00Z"/>
  <w16cex:commentExtensible w16cex:durableId="2520FBA7" w16cex:dateUtc="2021-10-25T13:47:00Z"/>
  <w16cex:commentExtensible w16cex:durableId="2520FC0B" w16cex:dateUtc="2021-10-25T13:48:00Z"/>
  <w16cex:commentExtensible w16cex:durableId="2520FC50" w16cex:dateUtc="2021-10-25T13:50:00Z"/>
  <w16cex:commentExtensible w16cex:durableId="2520FCBB" w16cex:dateUtc="2021-10-25T13:51:00Z"/>
  <w16cex:commentExtensible w16cex:durableId="2520FCE3" w16cex:dateUtc="2021-10-25T13:52:00Z"/>
  <w16cex:commentExtensible w16cex:durableId="2520FD1E" w16cex:dateUtc="2021-10-25T13:53:00Z"/>
  <w16cex:commentExtensible w16cex:durableId="2520FD54" w16cex:dateUtc="2021-10-25T13:54:00Z"/>
  <w16cex:commentExtensible w16cex:durableId="2520FD8B" w16cex:dateUtc="2021-10-25T13:55:00Z"/>
  <w16cex:commentExtensible w16cex:durableId="2520FE00" w16cex:dateUtc="2021-10-25T13:57:00Z"/>
  <w16cex:commentExtensible w16cex:durableId="2520FE43" w16cex:dateUtc="2021-10-25T13:58:00Z"/>
  <w16cex:commentExtensible w16cex:durableId="2520FE95" w16cex:dateUtc="2021-10-25T13:59:00Z"/>
  <w16cex:commentExtensible w16cex:durableId="2520FEC3" w16cex:dateUtc="2021-10-25T14:00:00Z"/>
  <w16cex:commentExtensible w16cex:durableId="2520FED0" w16cex:dateUtc="2021-10-25T14:00:00Z"/>
  <w16cex:commentExtensible w16cex:durableId="2520FF29" w16cex:dateUtc="2021-10-25T14:02:00Z"/>
  <w16cex:commentExtensible w16cex:durableId="2520FF3F" w16cex:dateUtc="2021-10-25T14:02:00Z"/>
  <w16cex:commentExtensible w16cex:durableId="2520FF57" w16cex:dateUtc="2021-10-25T14:03:00Z"/>
  <w16cex:commentExtensible w16cex:durableId="2520FFD8" w16cex:dateUtc="2021-10-25T14:05:00Z"/>
  <w16cex:commentExtensible w16cex:durableId="2520FFF9" w16cex:dateUtc="2021-10-25T14:05:00Z"/>
  <w16cex:commentExtensible w16cex:durableId="25210227" w16cex:dateUtc="2021-10-25T14:15:00Z"/>
  <w16cex:commentExtensible w16cex:durableId="25210154" w16cex:dateUtc="2021-10-25T14:11:00Z"/>
  <w16cex:commentExtensible w16cex:durableId="252101CB" w16cex:dateUtc="2021-10-25T14:13:00Z"/>
  <w16cex:commentExtensible w16cex:durableId="25210262" w16cex:dateUtc="2021-10-25T14:16:00Z"/>
  <w16cex:commentExtensible w16cex:durableId="252102D6" w16cex:dateUtc="2021-10-25T14:17:00Z"/>
  <w16cex:commentExtensible w16cex:durableId="25210338" w16cex:dateUtc="2021-10-25T14:19:00Z"/>
  <w16cex:commentExtensible w16cex:durableId="25210467" w16cex:dateUtc="2021-10-25T14:24:00Z"/>
  <w16cex:commentExtensible w16cex:durableId="25210481" w16cex:dateUtc="2021-10-25T14:25:00Z"/>
  <w16cex:commentExtensible w16cex:durableId="25210487" w16cex:dateUtc="2021-10-25T14:25:00Z"/>
  <w16cex:commentExtensible w16cex:durableId="25210605" w16cex:dateUtc="2021-10-25T14:31:00Z"/>
  <w16cex:commentExtensible w16cex:durableId="2521072D" w16cex:dateUtc="2021-10-25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9C300D" w16cid:durableId="2520FAFA"/>
  <w16cid:commentId w16cid:paraId="7C71EB4F" w16cid:durableId="2520FB3E"/>
  <w16cid:commentId w16cid:paraId="11396D27" w16cid:durableId="2520FBBA"/>
  <w16cid:commentId w16cid:paraId="1A2C8A1C" w16cid:durableId="2520FB83"/>
  <w16cid:commentId w16cid:paraId="3C8974CD" w16cid:durableId="2520FB9A"/>
  <w16cid:commentId w16cid:paraId="236B53CA" w16cid:durableId="2520FBA7"/>
  <w16cid:commentId w16cid:paraId="2BB56AD8" w16cid:durableId="2520FC0B"/>
  <w16cid:commentId w16cid:paraId="6063E685" w16cid:durableId="2520FC50"/>
  <w16cid:commentId w16cid:paraId="6E10E468" w16cid:durableId="2520FCBB"/>
  <w16cid:commentId w16cid:paraId="79567F09" w16cid:durableId="2520FCE3"/>
  <w16cid:commentId w16cid:paraId="436C3105" w16cid:durableId="2520FD1E"/>
  <w16cid:commentId w16cid:paraId="01A7D9D1" w16cid:durableId="2520FD54"/>
  <w16cid:commentId w16cid:paraId="0F2AAEF5" w16cid:durableId="2520FD8B"/>
  <w16cid:commentId w16cid:paraId="4A9C8175" w16cid:durableId="2520FE00"/>
  <w16cid:commentId w16cid:paraId="793C6C1F" w16cid:durableId="2520FE43"/>
  <w16cid:commentId w16cid:paraId="2ABA827C" w16cid:durableId="2520FE95"/>
  <w16cid:commentId w16cid:paraId="10BA3BE8" w16cid:durableId="2520FEC3"/>
  <w16cid:commentId w16cid:paraId="3B4F6929" w16cid:durableId="2520FED0"/>
  <w16cid:commentId w16cid:paraId="70F624FE" w16cid:durableId="2520FF29"/>
  <w16cid:commentId w16cid:paraId="69FC4EA7" w16cid:durableId="2520FF3F"/>
  <w16cid:commentId w16cid:paraId="36B2F0E1" w16cid:durableId="2520FF57"/>
  <w16cid:commentId w16cid:paraId="0045C29C" w16cid:durableId="2520FFD8"/>
  <w16cid:commentId w16cid:paraId="29F4D9FD" w16cid:durableId="2520FFF9"/>
  <w16cid:commentId w16cid:paraId="677E257A" w16cid:durableId="25210227"/>
  <w16cid:commentId w16cid:paraId="4796687F" w16cid:durableId="25210154"/>
  <w16cid:commentId w16cid:paraId="6426D868" w16cid:durableId="252101CB"/>
  <w16cid:commentId w16cid:paraId="1B57444D" w16cid:durableId="25210262"/>
  <w16cid:commentId w16cid:paraId="194B4BF0" w16cid:durableId="252102D6"/>
  <w16cid:commentId w16cid:paraId="0749AB48" w16cid:durableId="25210338"/>
  <w16cid:commentId w16cid:paraId="670815EC" w16cid:durableId="25210467"/>
  <w16cid:commentId w16cid:paraId="5274EA79" w16cid:durableId="25210481"/>
  <w16cid:commentId w16cid:paraId="31B2E923" w16cid:durableId="25210487"/>
  <w16cid:commentId w16cid:paraId="2CCB49B5" w16cid:durableId="25210605"/>
  <w16cid:commentId w16cid:paraId="23081452" w16cid:durableId="25210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167E16" w14:textId="77777777" w:rsidR="002831B8" w:rsidRDefault="002831B8">
      <w:pPr>
        <w:spacing w:after="0" w:line="240" w:lineRule="auto"/>
      </w:pPr>
      <w:r>
        <w:separator/>
      </w:r>
    </w:p>
  </w:endnote>
  <w:endnote w:type="continuationSeparator" w:id="0">
    <w:p w14:paraId="3F1166B6" w14:textId="77777777" w:rsidR="002831B8" w:rsidRDefault="002831B8">
      <w:pPr>
        <w:spacing w:after="0" w:line="240" w:lineRule="auto"/>
      </w:pPr>
      <w:r>
        <w:continuationSeparator/>
      </w:r>
    </w:p>
  </w:endnote>
  <w:endnote w:id="1">
    <w:p w14:paraId="5E4DD9D8" w14:textId="77777777" w:rsidR="002D134A" w:rsidRPr="00546234" w:rsidRDefault="002D134A">
      <w:pPr>
        <w:pStyle w:val="Notedefin"/>
        <w:rPr>
          <w:lang w:val="fr-FR"/>
        </w:rPr>
      </w:pPr>
      <w:r>
        <w:rPr>
          <w:rStyle w:val="Appeldenotedefin"/>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4738D" w14:textId="77777777" w:rsidR="002D134A" w:rsidRDefault="002D134A">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DCD9C" w14:textId="77777777" w:rsidR="002D134A" w:rsidRDefault="002D134A">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DDD2D" w14:textId="77777777" w:rsidR="002D134A" w:rsidRDefault="002D134A">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2917E" w14:textId="77777777" w:rsidR="002D134A" w:rsidRDefault="002D134A">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0889A" w14:textId="77777777" w:rsidR="002D134A" w:rsidRDefault="002D134A">
    <w:pPr>
      <w:spacing w:after="0" w:line="259" w:lineRule="auto"/>
      <w:jc w:val="center"/>
    </w:pPr>
    <w:r>
      <w:fldChar w:fldCharType="begin"/>
    </w:r>
    <w:r>
      <w:instrText xml:space="preserve"> PAGE   \* MERGEFORMAT </w:instrText>
    </w:r>
    <w:r>
      <w:fldChar w:fldCharType="separate"/>
    </w:r>
    <w:r>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0EA86" w14:textId="77777777" w:rsidR="002D134A" w:rsidRDefault="002D134A">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BC998" w14:textId="77777777" w:rsidR="002D134A" w:rsidRDefault="002D134A">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7CE0C" w14:textId="77777777" w:rsidR="002D134A" w:rsidRDefault="002D134A" w:rsidP="004134B2">
    <w:pPr>
      <w:spacing w:after="0" w:line="259" w:lineRule="auto"/>
      <w:jc w:val="center"/>
    </w:pPr>
    <w:r>
      <w:fldChar w:fldCharType="begin"/>
    </w:r>
    <w:r>
      <w:instrText xml:space="preserve"> PAGE   \* MERGEFORMAT </w:instrText>
    </w:r>
    <w:r>
      <w:fldChar w:fldCharType="separate"/>
    </w:r>
    <w:r>
      <w:rPr>
        <w:noProof/>
      </w:rPr>
      <w:t>56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8CA9" w14:textId="77777777" w:rsidR="002D134A" w:rsidRDefault="002D134A">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1FB1B" w14:textId="77777777" w:rsidR="002831B8" w:rsidRDefault="002831B8">
      <w:pPr>
        <w:spacing w:after="0" w:line="295" w:lineRule="auto"/>
        <w:ind w:right="1440" w:firstLine="259"/>
      </w:pPr>
      <w:r>
        <w:separator/>
      </w:r>
    </w:p>
  </w:footnote>
  <w:footnote w:type="continuationSeparator" w:id="0">
    <w:p w14:paraId="7F4BAD62" w14:textId="77777777" w:rsidR="002831B8" w:rsidRDefault="002831B8">
      <w:pPr>
        <w:spacing w:after="0" w:line="295" w:lineRule="auto"/>
        <w:ind w:right="1440" w:firstLine="259"/>
      </w:pPr>
      <w:r>
        <w:continuationSeparator/>
      </w:r>
    </w:p>
  </w:footnote>
  <w:footnote w:id="1">
    <w:p w14:paraId="04768441" w14:textId="77777777" w:rsidR="002D134A" w:rsidRPr="002F7F20" w:rsidRDefault="002D134A">
      <w:pPr>
        <w:pStyle w:val="Notedebasdepage"/>
        <w:rPr>
          <w:sz w:val="16"/>
          <w:lang w:val="fr-FR"/>
        </w:rPr>
      </w:pPr>
      <w:r>
        <w:rPr>
          <w:rStyle w:val="Appelnotedebasdep"/>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2D134A" w:rsidRPr="002F7F20" w:rsidRDefault="002D134A">
      <w:pPr>
        <w:pStyle w:val="Notedebasdepage"/>
        <w:rPr>
          <w:lang w:val="fr-FR"/>
        </w:rPr>
      </w:pPr>
      <w:r>
        <w:rPr>
          <w:rStyle w:val="Appelnotedebasdep"/>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2D134A" w:rsidRPr="002F7F20" w:rsidRDefault="002D134A">
      <w:pPr>
        <w:pStyle w:val="Notedebasdepage"/>
        <w:rPr>
          <w:lang w:val="fr-FR"/>
        </w:rPr>
      </w:pPr>
      <w:r>
        <w:rPr>
          <w:rStyle w:val="Appelnotedebasdep"/>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2D134A" w:rsidRPr="004122C1" w:rsidRDefault="002D134A">
      <w:pPr>
        <w:pStyle w:val="Notedebasdepage"/>
        <w:rPr>
          <w:lang w:val="fr-FR"/>
        </w:rPr>
      </w:pPr>
      <w:r>
        <w:rPr>
          <w:rStyle w:val="Appelnotedebasdep"/>
        </w:rPr>
        <w:footnoteRef/>
      </w:r>
      <w:r w:rsidRPr="004122C1">
        <w:rPr>
          <w:lang w:val="fr-FR"/>
        </w:rPr>
        <w:t xml:space="preserve"> </w:t>
      </w:r>
      <w:r w:rsidRPr="004122C1">
        <w:rPr>
          <w:sz w:val="16"/>
          <w:lang w:val="fr-FR"/>
        </w:rPr>
        <w:t>https://onnx.ai/supported-tools</w:t>
      </w:r>
    </w:p>
  </w:footnote>
  <w:footnote w:id="5">
    <w:p w14:paraId="24F087BE" w14:textId="77777777" w:rsidR="002D134A" w:rsidRPr="004122C1" w:rsidRDefault="002D134A">
      <w:pPr>
        <w:pStyle w:val="Notedebasdepage"/>
        <w:rPr>
          <w:lang w:val="fr-FR"/>
        </w:rPr>
      </w:pPr>
      <w:r>
        <w:rPr>
          <w:rStyle w:val="Appelnotedebasdep"/>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2D134A" w:rsidRPr="004122C1" w:rsidRDefault="002D134A">
      <w:pPr>
        <w:pStyle w:val="Notedebasdepage"/>
        <w:rPr>
          <w:lang w:val="fr-FR"/>
        </w:rPr>
      </w:pPr>
      <w:r>
        <w:rPr>
          <w:rStyle w:val="Appelnotedebasdep"/>
        </w:rPr>
        <w:footnoteRef/>
      </w:r>
      <w:r w:rsidRPr="004122C1">
        <w:rPr>
          <w:lang w:val="fr-FR"/>
        </w:rPr>
        <w:t xml:space="preserve"> </w:t>
      </w:r>
      <w:r w:rsidRPr="004122C1">
        <w:rPr>
          <w:sz w:val="16"/>
          <w:lang w:val="fr-FR"/>
        </w:rPr>
        <w:t>https://onnx.ai/about.html</w:t>
      </w:r>
    </w:p>
  </w:footnote>
  <w:footnote w:id="7">
    <w:p w14:paraId="66245883" w14:textId="77777777" w:rsidR="002D134A" w:rsidRPr="004122C1" w:rsidRDefault="002D134A">
      <w:pPr>
        <w:pStyle w:val="Notedebasdepage"/>
        <w:rPr>
          <w:lang w:val="fr-FR"/>
        </w:rPr>
      </w:pPr>
      <w:r>
        <w:rPr>
          <w:rStyle w:val="Appelnotedebasdep"/>
        </w:rPr>
        <w:footnoteRef/>
      </w:r>
      <w:r w:rsidRPr="004122C1">
        <w:rPr>
          <w:lang w:val="fr-FR"/>
        </w:rPr>
        <w:t xml:space="preserve"> </w:t>
      </w:r>
      <w:r w:rsidRPr="004122C1">
        <w:rPr>
          <w:sz w:val="16"/>
          <w:lang w:val="fr-FR"/>
        </w:rPr>
        <w:t>19 résultats dans SCOPUS le 8 mai 2021</w:t>
      </w:r>
    </w:p>
  </w:footnote>
  <w:footnote w:id="8">
    <w:p w14:paraId="1B647B13" w14:textId="77777777" w:rsidR="002D134A" w:rsidRPr="009851D7" w:rsidRDefault="002D134A">
      <w:pPr>
        <w:pStyle w:val="Notedebasdepage"/>
        <w:rPr>
          <w:lang w:val="fr-FR"/>
        </w:rPr>
      </w:pPr>
      <w:r>
        <w:rPr>
          <w:rStyle w:val="Appelnotedebasdep"/>
        </w:rPr>
        <w:footnoteRef/>
      </w:r>
      <w:r w:rsidRPr="009851D7">
        <w:rPr>
          <w:lang w:val="fr-FR"/>
        </w:rPr>
        <w:t xml:space="preserve"> </w:t>
      </w:r>
      <w:r w:rsidRPr="009851D7">
        <w:rPr>
          <w:sz w:val="16"/>
          <w:lang w:val="fr-FR"/>
        </w:rPr>
        <w:t>https://www.flickr.com/photos/pjcci/6830109134</w:t>
      </w:r>
    </w:p>
  </w:footnote>
  <w:footnote w:id="9">
    <w:p w14:paraId="78D24770" w14:textId="77777777" w:rsidR="002D134A" w:rsidRPr="00F14405" w:rsidRDefault="002D134A" w:rsidP="00F14405">
      <w:pPr>
        <w:pStyle w:val="Notedebasdepage"/>
        <w:jc w:val="left"/>
        <w:rPr>
          <w:lang w:val="fr-FR"/>
        </w:rPr>
      </w:pPr>
      <w:r>
        <w:rPr>
          <w:rStyle w:val="Appelnotedebasdep"/>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2D134A" w:rsidRPr="00F14405" w:rsidRDefault="002D134A">
      <w:pPr>
        <w:pStyle w:val="Notedebasdepage"/>
        <w:rPr>
          <w:lang w:val="fr-FR"/>
        </w:rPr>
      </w:pPr>
      <w:r>
        <w:rPr>
          <w:rStyle w:val="Appelnotedebasdep"/>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2D134A" w:rsidRPr="006E5858" w:rsidRDefault="002D134A">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https://developer.nvidia.com/embedded/jetpack</w:t>
      </w:r>
    </w:p>
  </w:footnote>
  <w:footnote w:id="12">
    <w:p w14:paraId="00A07D04" w14:textId="77777777" w:rsidR="002D134A" w:rsidRPr="006E5858" w:rsidRDefault="002D134A">
      <w:pPr>
        <w:pStyle w:val="Notedebasdepage"/>
        <w:rPr>
          <w:lang w:val="fr-FR"/>
        </w:rPr>
      </w:pPr>
      <w:r>
        <w:rPr>
          <w:rStyle w:val="Appelnotedebasdep"/>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2D134A" w:rsidRPr="006E5858" w:rsidRDefault="002D134A" w:rsidP="006E5858">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https://developer.nvidia.com/embedded/jetpack-archive</w:t>
      </w:r>
    </w:p>
  </w:footnote>
  <w:footnote w:id="14">
    <w:p w14:paraId="24284DB1" w14:textId="77777777" w:rsidR="002D134A" w:rsidRPr="006E5858" w:rsidRDefault="002D134A" w:rsidP="006E5858">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https://developer.nvidia.com/embedded/linux-tegra</w:t>
      </w:r>
    </w:p>
  </w:footnote>
  <w:footnote w:id="15">
    <w:p w14:paraId="3939343D" w14:textId="77777777" w:rsidR="002D134A" w:rsidRPr="006E5858" w:rsidRDefault="002D134A">
      <w:pPr>
        <w:pStyle w:val="Notedebasdepage"/>
      </w:pPr>
      <w:r>
        <w:rPr>
          <w:rStyle w:val="Appelnotedebasdep"/>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14:paraId="6295DB71" w14:textId="77777777" w:rsidR="002D134A" w:rsidRPr="00163B98" w:rsidRDefault="002D134A">
      <w:pPr>
        <w:pStyle w:val="Notedebasdepage"/>
      </w:pPr>
      <w:r>
        <w:rPr>
          <w:rStyle w:val="Appelnotedebasdep"/>
        </w:rPr>
        <w:footnoteRef/>
      </w:r>
      <w:r w:rsidRPr="00163B98">
        <w:t xml:space="preserve"> </w:t>
      </w:r>
      <w:r w:rsidRPr="00163B98">
        <w:rPr>
          <w:sz w:val="16"/>
        </w:rPr>
        <w:t>https://developer.nvidia.com/embedded/linux-tegra</w:t>
      </w:r>
    </w:p>
  </w:footnote>
  <w:footnote w:id="17">
    <w:p w14:paraId="2A1066F4" w14:textId="77777777" w:rsidR="002D134A" w:rsidRPr="00163B98" w:rsidRDefault="002D134A">
      <w:pPr>
        <w:pStyle w:val="Notedebasdepage"/>
        <w:rPr>
          <w:lang w:val="fr-FR"/>
        </w:rPr>
      </w:pPr>
      <w:r>
        <w:rPr>
          <w:rStyle w:val="Appelnotedebasdep"/>
        </w:rPr>
        <w:footnoteRef/>
      </w:r>
      <w:r w:rsidRPr="00163B98">
        <w:rPr>
          <w:lang w:val="fr-FR"/>
        </w:rPr>
        <w:t xml:space="preserve"> </w:t>
      </w:r>
      <w:r w:rsidRPr="00163B98">
        <w:rPr>
          <w:sz w:val="16"/>
          <w:lang w:val="fr-FR"/>
        </w:rPr>
        <w:t>https://github.com/dusty-nv/vision.git et ensuite branche v0.3.0</w:t>
      </w:r>
    </w:p>
  </w:footnote>
  <w:footnote w:id="18">
    <w:p w14:paraId="524A5D81" w14:textId="77777777" w:rsidR="002D134A" w:rsidRPr="003272B4" w:rsidRDefault="002D134A">
      <w:pPr>
        <w:pStyle w:val="Notedebasdepage"/>
        <w:rPr>
          <w:lang w:val="fr-FR"/>
        </w:rPr>
      </w:pPr>
      <w:r>
        <w:rPr>
          <w:rStyle w:val="Appelnotedebasdep"/>
        </w:rPr>
        <w:footnoteRef/>
      </w:r>
      <w:r w:rsidRPr="003272B4">
        <w:rPr>
          <w:lang w:val="fr-FR"/>
        </w:rPr>
        <w:t xml:space="preserve"> </w:t>
      </w:r>
      <w:r w:rsidRPr="003272B4">
        <w:rPr>
          <w:sz w:val="16"/>
          <w:lang w:val="fr-FR"/>
        </w:rPr>
        <w:t>https://vince7lf.github.io/</w:t>
      </w:r>
    </w:p>
  </w:footnote>
  <w:footnote w:id="19">
    <w:p w14:paraId="09F206EB" w14:textId="77777777" w:rsidR="002D134A" w:rsidRPr="003272B4" w:rsidRDefault="002D134A">
      <w:pPr>
        <w:pStyle w:val="Notedebasdepage"/>
        <w:rPr>
          <w:lang w:val="fr-FR"/>
        </w:rPr>
      </w:pPr>
      <w:r>
        <w:rPr>
          <w:rStyle w:val="Appelnotedebasdep"/>
        </w:rPr>
        <w:footnoteRef/>
      </w:r>
      <w:r w:rsidRPr="003272B4">
        <w:rPr>
          <w:lang w:val="fr-FR"/>
        </w:rPr>
        <w:t xml:space="preserve"> </w:t>
      </w:r>
      <w:r w:rsidRPr="003272B4">
        <w:rPr>
          <w:sz w:val="16"/>
          <w:lang w:val="fr-FR"/>
        </w:rPr>
        <w:t>https://github.com/vince7lf/gae724</w:t>
      </w:r>
    </w:p>
  </w:footnote>
  <w:footnote w:id="20">
    <w:p w14:paraId="25000BD0" w14:textId="77777777" w:rsidR="002D134A" w:rsidRPr="00081759" w:rsidRDefault="002D134A">
      <w:pPr>
        <w:pStyle w:val="Notedebasdepage"/>
        <w:rPr>
          <w:lang w:val="fr-FR"/>
        </w:rPr>
      </w:pPr>
      <w:r>
        <w:rPr>
          <w:rStyle w:val="Appelnotedebasdep"/>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0DD1E503" w14:textId="77777777" w:rsidR="002D134A" w:rsidRPr="0058060B" w:rsidRDefault="002D134A">
      <w:pPr>
        <w:pStyle w:val="Notedebasdepage"/>
        <w:rPr>
          <w:lang w:val="fr-FR"/>
        </w:rPr>
      </w:pPr>
      <w:r>
        <w:rPr>
          <w:rStyle w:val="Appelnotedebasdep"/>
        </w:rPr>
        <w:footnoteRef/>
      </w:r>
      <w:r w:rsidRPr="0058060B">
        <w:rPr>
          <w:lang w:val="fr-FR"/>
        </w:rPr>
        <w:t xml:space="preserve"> </w:t>
      </w:r>
      <w:r w:rsidRPr="0058060B">
        <w:rPr>
          <w:sz w:val="16"/>
          <w:lang w:val="fr-FR"/>
        </w:rPr>
        <w:t>À noter que la carte d’extension T100 est discontinuée et remplacée par la T130</w:t>
      </w:r>
    </w:p>
  </w:footnote>
  <w:footnote w:id="22">
    <w:p w14:paraId="484B4B47" w14:textId="77777777" w:rsidR="002D134A" w:rsidRPr="0058060B" w:rsidRDefault="002D134A">
      <w:pPr>
        <w:pStyle w:val="Notedebasdepage"/>
        <w:rPr>
          <w:lang w:val="fr-FR"/>
        </w:rPr>
      </w:pPr>
      <w:r>
        <w:rPr>
          <w:rStyle w:val="Appelnotedebasdep"/>
        </w:rPr>
        <w:footnoteRef/>
      </w:r>
      <w:r w:rsidRPr="0058060B">
        <w:rPr>
          <w:lang w:val="fr-FR"/>
        </w:rPr>
        <w:t xml:space="preserve"> </w:t>
      </w:r>
      <w:r w:rsidRPr="0058060B">
        <w:rPr>
          <w:sz w:val="16"/>
          <w:lang w:val="fr-FR"/>
        </w:rPr>
        <w:t>https://www.kingston.com/en/community/articledetail/articleid/48543</w:t>
      </w:r>
    </w:p>
  </w:footnote>
  <w:footnote w:id="23">
    <w:p w14:paraId="0B93BC90" w14:textId="77777777" w:rsidR="002D134A" w:rsidRPr="0058060B" w:rsidRDefault="002D134A">
      <w:pPr>
        <w:pStyle w:val="Notedebasdepage"/>
        <w:rPr>
          <w:lang w:val="fr-FR"/>
        </w:rPr>
      </w:pPr>
      <w:r>
        <w:rPr>
          <w:rStyle w:val="Appelnotedebasdep"/>
        </w:rPr>
        <w:footnoteRef/>
      </w:r>
      <w:r w:rsidRPr="0058060B">
        <w:rPr>
          <w:lang w:val="fr-FR"/>
        </w:rPr>
        <w:t xml:space="preserve"> </w:t>
      </w:r>
      <w:r w:rsidRPr="0058060B">
        <w:rPr>
          <w:sz w:val="16"/>
          <w:lang w:val="fr-FR"/>
        </w:rPr>
        <w:t>https://geekworm.com/products/nvidia-jetson-nano-nvme-m-2-ssd-shield-t100-v1-1</w:t>
      </w:r>
    </w:p>
  </w:footnote>
  <w:footnote w:id="24">
    <w:p w14:paraId="3DB584A7" w14:textId="77777777" w:rsidR="002D134A" w:rsidRPr="0058060B" w:rsidRDefault="002D134A">
      <w:pPr>
        <w:pStyle w:val="Notedebasdepage"/>
        <w:rPr>
          <w:lang w:val="fr-FR"/>
        </w:rPr>
      </w:pPr>
      <w:r>
        <w:rPr>
          <w:rStyle w:val="Appelnotedebasdep"/>
        </w:rPr>
        <w:footnoteRef/>
      </w:r>
      <w:r w:rsidRPr="0058060B">
        <w:rPr>
          <w:lang w:val="fr-FR"/>
        </w:rPr>
        <w:t xml:space="preserve"> </w:t>
      </w:r>
      <w:r w:rsidRPr="004641E6">
        <w:rPr>
          <w:sz w:val="16"/>
          <w:lang w:val="fr-FR"/>
        </w:rPr>
        <w:t>https://forums.developer.nvidia.com/t/how-to-connect-ssd-to-jetson-nano/74053</w:t>
      </w:r>
    </w:p>
  </w:footnote>
  <w:footnote w:id="25">
    <w:p w14:paraId="77AED82D" w14:textId="77777777" w:rsidR="002D134A" w:rsidRPr="0058060B" w:rsidRDefault="002D134A">
      <w:pPr>
        <w:pStyle w:val="Notedebasdepage"/>
        <w:rPr>
          <w:lang w:val="fr-FR"/>
        </w:rPr>
      </w:pPr>
      <w:r>
        <w:rPr>
          <w:rStyle w:val="Appelnotedebasdep"/>
        </w:rPr>
        <w:footnoteRef/>
      </w:r>
      <w:r w:rsidRPr="0058060B">
        <w:rPr>
          <w:lang w:val="fr-FR"/>
        </w:rPr>
        <w:t xml:space="preserve"> </w:t>
      </w:r>
      <w:r w:rsidRPr="0058060B">
        <w:rPr>
          <w:sz w:val="16"/>
          <w:lang w:val="fr-FR"/>
        </w:rPr>
        <w:t>https://developer.nvidia.com/embedded/learn/get-started-jetson-nano-devkit#write</w:t>
      </w:r>
    </w:p>
  </w:footnote>
  <w:footnote w:id="26">
    <w:p w14:paraId="09A82A91" w14:textId="77777777" w:rsidR="002D134A" w:rsidRPr="0058060B" w:rsidRDefault="002D134A">
      <w:pPr>
        <w:pStyle w:val="Notedebasdepage"/>
        <w:rPr>
          <w:lang w:val="fr-FR"/>
        </w:rPr>
      </w:pPr>
      <w:r>
        <w:rPr>
          <w:rStyle w:val="Appelnotedebasdep"/>
        </w:rPr>
        <w:footnoteRef/>
      </w:r>
      <w:r w:rsidRPr="0058060B">
        <w:rPr>
          <w:lang w:val="fr-FR"/>
        </w:rPr>
        <w:t xml:space="preserve"> </w:t>
      </w:r>
      <w:r w:rsidRPr="0058060B">
        <w:rPr>
          <w:sz w:val="16"/>
          <w:lang w:val="fr-FR"/>
        </w:rPr>
        <w:t>https://www.jetsonhacks.com/2019/09/17/jetson-nano-run-from-usb-drive/</w:t>
      </w:r>
    </w:p>
  </w:footnote>
  <w:footnote w:id="27">
    <w:p w14:paraId="1375A5AA" w14:textId="77777777" w:rsidR="002D134A" w:rsidRPr="00F73EC2" w:rsidRDefault="002D134A">
      <w:pPr>
        <w:pStyle w:val="Notedebasdepage"/>
        <w:rPr>
          <w:lang w:val="fr-FR"/>
        </w:rPr>
      </w:pPr>
      <w:r>
        <w:rPr>
          <w:rStyle w:val="Appelnotedebasdep"/>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8">
    <w:p w14:paraId="23612BF3" w14:textId="77777777" w:rsidR="002D134A" w:rsidRPr="00D46FBA" w:rsidRDefault="002D134A">
      <w:pPr>
        <w:pStyle w:val="Notedebasdepage"/>
        <w:rPr>
          <w:lang w:val="fr-FR"/>
        </w:rPr>
      </w:pPr>
      <w:r>
        <w:rPr>
          <w:rStyle w:val="Appelnotedebasdep"/>
        </w:rPr>
        <w:footnoteRef/>
      </w:r>
      <w:r w:rsidRPr="00D46FBA">
        <w:rPr>
          <w:lang w:val="fr-FR"/>
        </w:rPr>
        <w:t xml:space="preserve"> </w:t>
      </w:r>
      <w:r w:rsidRPr="00D46FBA">
        <w:rPr>
          <w:sz w:val="16"/>
          <w:lang w:val="fr-FR"/>
        </w:rPr>
        <w:t>https://ilmonteux.github.io/2019/05/10/segmentation-metrics.html</w:t>
      </w:r>
    </w:p>
  </w:footnote>
  <w:footnote w:id="29">
    <w:p w14:paraId="61DFBDCD" w14:textId="77777777" w:rsidR="002D134A" w:rsidRPr="007B6E0D" w:rsidRDefault="002D134A">
      <w:pPr>
        <w:pStyle w:val="Notedebasdepage"/>
        <w:rPr>
          <w:lang w:val="fr-FR"/>
        </w:rPr>
      </w:pPr>
      <w:r>
        <w:rPr>
          <w:rStyle w:val="Appelnotedebasdep"/>
        </w:rPr>
        <w:footnoteRef/>
      </w:r>
      <w:r w:rsidRPr="007B6E0D">
        <w:rPr>
          <w:lang w:val="fr-FR"/>
        </w:rPr>
        <w:t xml:space="preserve"> </w:t>
      </w:r>
      <w:r w:rsidRPr="007B6E0D">
        <w:rPr>
          <w:sz w:val="16"/>
          <w:lang w:val="fr-FR"/>
        </w:rPr>
        <w:t>https://vince7lf.github.io/2020/05/26/metrics.html</w:t>
      </w:r>
    </w:p>
  </w:footnote>
  <w:footnote w:id="30">
    <w:p w14:paraId="5F8147F9" w14:textId="77777777" w:rsidR="002D134A" w:rsidRPr="00DB2DA9" w:rsidRDefault="002D134A">
      <w:pPr>
        <w:pStyle w:val="Notedebasdepage"/>
        <w:rPr>
          <w:lang w:val="fr-FR"/>
        </w:rPr>
      </w:pPr>
      <w:r>
        <w:rPr>
          <w:rStyle w:val="Appelnotedebasdep"/>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31">
    <w:p w14:paraId="7DB307E0" w14:textId="77777777" w:rsidR="002D134A" w:rsidRPr="00DB2DA9" w:rsidRDefault="002D134A">
      <w:pPr>
        <w:pStyle w:val="Notedebasdepage"/>
        <w:rPr>
          <w:lang w:val="fr-FR"/>
        </w:rPr>
      </w:pPr>
      <w:r>
        <w:rPr>
          <w:rStyle w:val="Appelnotedebasdep"/>
        </w:rPr>
        <w:footnoteRef/>
      </w:r>
      <w:r w:rsidRPr="00DB2DA9">
        <w:rPr>
          <w:lang w:val="fr-FR"/>
        </w:rPr>
        <w:t xml:space="preserve"> </w:t>
      </w:r>
      <w:r w:rsidRPr="00DB2DA9">
        <w:rPr>
          <w:sz w:val="16"/>
          <w:lang w:val="fr-FR"/>
        </w:rPr>
        <w:t>https://gist.github.com/ilmonteux/8340df952722f3a1030a7d937e701b5a</w:t>
      </w:r>
    </w:p>
  </w:footnote>
  <w:footnote w:id="32">
    <w:p w14:paraId="58421635" w14:textId="77777777" w:rsidR="002D134A" w:rsidRPr="00DB2DA9" w:rsidRDefault="002D134A">
      <w:pPr>
        <w:pStyle w:val="Notedebasdepage"/>
        <w:rPr>
          <w:lang w:val="fr-FR"/>
        </w:rPr>
      </w:pPr>
      <w:r>
        <w:rPr>
          <w:rStyle w:val="Appelnotedebasdep"/>
        </w:rPr>
        <w:footnoteRef/>
      </w:r>
      <w:r w:rsidRPr="00DB2DA9">
        <w:rPr>
          <w:lang w:val="fr-FR"/>
        </w:rPr>
        <w:t xml:space="preserve"> </w:t>
      </w:r>
      <w:r w:rsidRPr="00DB2DA9">
        <w:rPr>
          <w:sz w:val="16"/>
          <w:lang w:val="fr-FR"/>
        </w:rPr>
        <w:t>https://github.com/umlaeute/v4l2loopback</w:t>
      </w:r>
    </w:p>
  </w:footnote>
  <w:footnote w:id="33">
    <w:p w14:paraId="7A5AD694" w14:textId="77777777" w:rsidR="002D134A" w:rsidRPr="001F01B2" w:rsidRDefault="002D134A">
      <w:pPr>
        <w:pStyle w:val="Notedebasdepage"/>
        <w:rPr>
          <w:lang w:val="fr-FR"/>
        </w:rPr>
      </w:pPr>
      <w:r>
        <w:rPr>
          <w:rStyle w:val="Appelnotedebasdep"/>
        </w:rPr>
        <w:footnoteRef/>
      </w:r>
      <w:r w:rsidRPr="001F01B2">
        <w:rPr>
          <w:lang w:val="fr-FR"/>
        </w:rPr>
        <w:t xml:space="preserve"> </w:t>
      </w:r>
      <w:r w:rsidRPr="001F01B2">
        <w:rPr>
          <w:sz w:val="16"/>
          <w:lang w:val="fr-FR"/>
        </w:rPr>
        <w:t>https://github.com/vince7lf/gae724/blob/master/run_deepscene.sh</w:t>
      </w:r>
    </w:p>
  </w:footnote>
  <w:footnote w:id="34">
    <w:p w14:paraId="09E6D81E" w14:textId="77777777" w:rsidR="002D134A" w:rsidRPr="001F01B2" w:rsidRDefault="002D134A">
      <w:pPr>
        <w:pStyle w:val="Notedebasdepage"/>
        <w:rPr>
          <w:lang w:val="fr-FR"/>
        </w:rPr>
      </w:pPr>
      <w:r>
        <w:rPr>
          <w:rStyle w:val="Appelnotedebasdep"/>
        </w:rPr>
        <w:footnoteRef/>
      </w:r>
      <w:r w:rsidRPr="001F01B2">
        <w:rPr>
          <w:lang w:val="fr-FR"/>
        </w:rPr>
        <w:t xml:space="preserve"> </w:t>
      </w:r>
      <w:r w:rsidRPr="001F01B2">
        <w:rPr>
          <w:sz w:val="16"/>
          <w:lang w:val="fr-FR"/>
        </w:rPr>
        <w:t>https://github.com/vince7lf/gae724/blob/master/run_deepscene_batch.sh</w:t>
      </w:r>
    </w:p>
  </w:footnote>
  <w:footnote w:id="35">
    <w:p w14:paraId="77FD9D2F" w14:textId="77777777" w:rsidR="002D134A" w:rsidRPr="004277A9" w:rsidRDefault="002D134A" w:rsidP="004277A9">
      <w:pPr>
        <w:pStyle w:val="Notedebasdepage"/>
      </w:pPr>
      <w:r>
        <w:rPr>
          <w:rStyle w:val="Appelnotedebasdep"/>
        </w:rPr>
        <w:footnoteRef/>
      </w:r>
      <w:r>
        <w:t xml:space="preserve"> </w:t>
      </w:r>
      <w:proofErr w:type="spellStart"/>
      <w:proofErr w:type="gramStart"/>
      <w:r w:rsidRPr="004277A9">
        <w:t>PLL:Phase</w:t>
      </w:r>
      <w:proofErr w:type="spellEnd"/>
      <w:proofErr w:type="gramEnd"/>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14:paraId="57840D4F" w14:textId="77777777" w:rsidR="002D134A" w:rsidRPr="004277A9" w:rsidRDefault="002D134A" w:rsidP="004277A9">
      <w:pPr>
        <w:pStyle w:val="Notedebasdepage"/>
      </w:pPr>
      <w:r w:rsidRPr="004277A9">
        <w:t>https://forums.developer.nvidia.com/t/operating-temperature-range-on-jetson-nano/73555/10</w:t>
      </w:r>
    </w:p>
  </w:footnote>
  <w:footnote w:id="36">
    <w:p w14:paraId="7FFF65A3" w14:textId="77777777" w:rsidR="002D134A" w:rsidRPr="00161CB1" w:rsidRDefault="002D134A">
      <w:pPr>
        <w:pStyle w:val="Notedebasdepage"/>
      </w:pPr>
      <w:r>
        <w:rPr>
          <w:rStyle w:val="Appelnotedebasdep"/>
        </w:rPr>
        <w:footnoteRef/>
      </w:r>
      <w:r w:rsidRPr="00161CB1">
        <w:t xml:space="preserve"> </w:t>
      </w:r>
      <w:r w:rsidRPr="00161CB1">
        <w:rPr>
          <w:sz w:val="16"/>
        </w:rPr>
        <w:t>https://github.com/vince7lf/vince7lf.github.io/blob/master/_notebooks/2020-06-21-image_pred_ color.ipynb</w:t>
      </w:r>
    </w:p>
  </w:footnote>
  <w:footnote w:id="37">
    <w:p w14:paraId="03EB2B89" w14:textId="77777777" w:rsidR="002D134A" w:rsidRPr="00161CB1" w:rsidRDefault="002D134A">
      <w:pPr>
        <w:pStyle w:val="Notedebasdepage"/>
      </w:pPr>
      <w:r>
        <w:rPr>
          <w:rStyle w:val="Appelnotedebasdep"/>
        </w:rPr>
        <w:footnoteRef/>
      </w:r>
      <w:r w:rsidRPr="00161CB1">
        <w:t xml:space="preserve"> </w:t>
      </w:r>
      <w:r w:rsidRPr="00161CB1">
        <w:rPr>
          <w:sz w:val="16"/>
        </w:rPr>
        <w:t>https://usherbrooke.sharepoint.com/sites/ProjetVisionMto/Documents\%20partages/General/ projet_visionmeteo/videos/gae724_lefv2603/resultats/20200221_020044.mp4</w:t>
      </w:r>
    </w:p>
  </w:footnote>
  <w:footnote w:id="38">
    <w:p w14:paraId="6FF1CA0F" w14:textId="77777777" w:rsidR="002D134A" w:rsidRPr="00161CB1" w:rsidRDefault="002D134A">
      <w:pPr>
        <w:pStyle w:val="Notedebasdepage"/>
      </w:pPr>
      <w:r>
        <w:rPr>
          <w:rStyle w:val="Appelnotedebasdep"/>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9">
    <w:p w14:paraId="29E1907F" w14:textId="77777777" w:rsidR="002D134A" w:rsidRPr="00161CB1" w:rsidRDefault="002D134A">
      <w:pPr>
        <w:pStyle w:val="Notedebasdepage"/>
      </w:pPr>
      <w:r>
        <w:rPr>
          <w:rStyle w:val="Appelnotedebasdep"/>
        </w:rPr>
        <w:footnoteRef/>
      </w:r>
      <w:r w:rsidRPr="00161CB1">
        <w:t xml:space="preserve"> </w:t>
      </w:r>
      <w:r w:rsidRPr="00161CB1">
        <w:rPr>
          <w:sz w:val="16"/>
        </w:rPr>
        <w:t>https://github.com/vince7lf/vince7lf.github.io/blob/master/_posts/2020-05-13-train-onnxnano.md</w:t>
      </w:r>
    </w:p>
  </w:footnote>
  <w:footnote w:id="40">
    <w:p w14:paraId="4D71131B" w14:textId="77777777" w:rsidR="002D134A" w:rsidRPr="007E5ED6" w:rsidRDefault="002D134A">
      <w:pPr>
        <w:pStyle w:val="Notedebasdepage"/>
      </w:pPr>
      <w:r>
        <w:rPr>
          <w:rStyle w:val="Appelnotedebasdep"/>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41">
    <w:p w14:paraId="05F6CAC7" w14:textId="77777777" w:rsidR="002D134A" w:rsidRPr="00F335B4" w:rsidRDefault="002D134A" w:rsidP="00F335B4">
      <w:pPr>
        <w:pStyle w:val="Notedebasdepage"/>
        <w:rPr>
          <w:sz w:val="16"/>
        </w:rPr>
      </w:pPr>
      <w:r>
        <w:rPr>
          <w:rStyle w:val="Appelnotedebasdep"/>
        </w:rPr>
        <w:footnoteRef/>
      </w:r>
      <w:r>
        <w:t xml:space="preserve"> </w:t>
      </w:r>
      <w:r w:rsidRPr="00F335B4">
        <w:rPr>
          <w:sz w:val="16"/>
        </w:rPr>
        <w:t>https://docs.nvidia.com/jetson/l4t/index.html#page/Tegra\%20Linux\%20Driver\%20Package\</w:t>
      </w:r>
    </w:p>
    <w:p w14:paraId="67CDF135" w14:textId="77777777" w:rsidR="002D134A" w:rsidRPr="00F335B4" w:rsidRDefault="002D134A" w:rsidP="00F335B4">
      <w:pPr>
        <w:pStyle w:val="Notedebasdepage"/>
      </w:pPr>
      <w:r w:rsidRPr="00F335B4">
        <w:rPr>
          <w:sz w:val="16"/>
        </w:rPr>
        <w:t>%20Development\%20Guide/power_management_nano.html</w:t>
      </w:r>
    </w:p>
  </w:footnote>
  <w:footnote w:id="42">
    <w:p w14:paraId="62AB71F1" w14:textId="77777777" w:rsidR="002D134A" w:rsidRPr="00C82939" w:rsidRDefault="002D134A">
      <w:pPr>
        <w:pStyle w:val="Notedebasdepage"/>
      </w:pPr>
      <w:r>
        <w:rPr>
          <w:rStyle w:val="Appelnotedebasdep"/>
        </w:rPr>
        <w:footnoteRef/>
      </w:r>
      <w:r>
        <w:t xml:space="preserve"> </w:t>
      </w:r>
      <w:r w:rsidRPr="00C82939">
        <w:rPr>
          <w:sz w:val="16"/>
        </w:rPr>
        <w:t>https://forums.developer.nvidia.com/t/operating-temperature-range-on-jetson-nano/73555/10</w:t>
      </w:r>
    </w:p>
  </w:footnote>
  <w:footnote w:id="43">
    <w:p w14:paraId="663F15C5" w14:textId="77777777" w:rsidR="002D134A" w:rsidRPr="00C82939" w:rsidRDefault="002D134A" w:rsidP="00C82939">
      <w:pPr>
        <w:pStyle w:val="Notedebasdepage"/>
        <w:rPr>
          <w:sz w:val="16"/>
        </w:rPr>
      </w:pPr>
      <w:r>
        <w:rPr>
          <w:rStyle w:val="Appelnotedebasdep"/>
        </w:rPr>
        <w:footnoteRef/>
      </w:r>
      <w:r>
        <w:t xml:space="preserve"> </w:t>
      </w:r>
      <w:r w:rsidRPr="00C82939">
        <w:rPr>
          <w:sz w:val="16"/>
        </w:rPr>
        <w:t>https://developer.download.nvidia.com/assets/embedded/secure/jetson/Nano/docs/</w:t>
      </w:r>
    </w:p>
    <w:p w14:paraId="1D332400" w14:textId="77777777" w:rsidR="002D134A" w:rsidRPr="00C82939" w:rsidRDefault="002D134A" w:rsidP="00C82939">
      <w:pPr>
        <w:pStyle w:val="Notedebasdepage"/>
        <w:rPr>
          <w:sz w:val="16"/>
        </w:rPr>
      </w:pPr>
      <w:r w:rsidRPr="00C82939">
        <w:rPr>
          <w:sz w:val="16"/>
        </w:rPr>
        <w:t>Jetson_Nano_Thermal_Design_Guide_TDG-09383-001_v1.3.pdf?2P65awpyl3RwXu6jWjsqFgresjNSqhO-</w:t>
      </w:r>
    </w:p>
    <w:p w14:paraId="4DF8CA06" w14:textId="77777777" w:rsidR="002D134A" w:rsidRPr="00C82939" w:rsidRDefault="002D134A" w:rsidP="00C82939">
      <w:pPr>
        <w:pStyle w:val="Notedebasdepage"/>
        <w:rPr>
          <w:sz w:val="16"/>
        </w:rPr>
      </w:pPr>
      <w:r w:rsidRPr="00C82939">
        <w:rPr>
          <w:sz w:val="16"/>
        </w:rPr>
        <w:t>N2uI3BPNH2Wcbp9LNh91GF3UtmC3JgEWd6MX2-BC5xoL80tY5Wpl5cEltIMR4IawEflJehkxKH3yDAgxV-</w:t>
      </w:r>
    </w:p>
    <w:p w14:paraId="5C6B2098" w14:textId="77777777" w:rsidR="002D134A" w:rsidRPr="00C82939" w:rsidRDefault="002D134A" w:rsidP="00C82939">
      <w:pPr>
        <w:pStyle w:val="Notedebasdepage"/>
      </w:pPr>
      <w:r w:rsidRPr="00C82939">
        <w:rPr>
          <w:sz w:val="16"/>
        </w:rPr>
        <w:t>HpXyOo5Ge8a32mdntMcfRzjRZZTP2-hsJlIuT5FB7G36zHkCva7uPS9ntgWDff-w1W0LBJLH5DvpE1qU-3yZM5hjSz9g9cpFM</w:t>
      </w:r>
    </w:p>
  </w:footnote>
  <w:footnote w:id="44">
    <w:p w14:paraId="14CE4DF3" w14:textId="77777777" w:rsidR="002D134A" w:rsidRPr="00D076B4" w:rsidRDefault="002D134A">
      <w:pPr>
        <w:pStyle w:val="Notedebasdepage"/>
      </w:pPr>
      <w:r>
        <w:rPr>
          <w:rStyle w:val="Appelnotedebasdep"/>
        </w:rPr>
        <w:footnoteRef/>
      </w:r>
      <w:r>
        <w:t xml:space="preserve"> </w:t>
      </w:r>
      <w:r w:rsidRPr="00D076B4">
        <w:rPr>
          <w:sz w:val="16"/>
        </w:rPr>
        <w:t>https://github.com/vince7lf/vince7lf.github.io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9C95C" w14:textId="77777777" w:rsidR="003D0058" w:rsidRDefault="003D005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06CC1" w14:textId="77777777" w:rsidR="003D0058" w:rsidRDefault="003D005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D2D09" w14:textId="77777777" w:rsidR="003D0058" w:rsidRDefault="003D005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0333FB"/>
    <w:multiLevelType w:val="multilevel"/>
    <w:tmpl w:val="E6C242F4"/>
    <w:lvl w:ilvl="0">
      <w:start w:val="1"/>
      <w:numFmt w:val="decimal"/>
      <w:pStyle w:val="Titre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Titre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Titre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2"/>
  </w:num>
  <w:num w:numId="3">
    <w:abstractNumId w:val="11"/>
  </w:num>
  <w:num w:numId="4">
    <w:abstractNumId w:val="13"/>
  </w:num>
  <w:num w:numId="5">
    <w:abstractNumId w:val="15"/>
  </w:num>
  <w:num w:numId="6">
    <w:abstractNumId w:val="14"/>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kaël Germain">
    <w15:presenceInfo w15:providerId="AD" w15:userId="S::germ2201@usherbrooke.ca::e9b27338-b608-466c-9fa0-fd86684d4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D2C"/>
    <w:rsid w:val="000069CF"/>
    <w:rsid w:val="000412BF"/>
    <w:rsid w:val="00070939"/>
    <w:rsid w:val="00081759"/>
    <w:rsid w:val="000B265F"/>
    <w:rsid w:val="000C4FAD"/>
    <w:rsid w:val="001106DB"/>
    <w:rsid w:val="0012127F"/>
    <w:rsid w:val="00161CB1"/>
    <w:rsid w:val="00163B98"/>
    <w:rsid w:val="001820AC"/>
    <w:rsid w:val="00186790"/>
    <w:rsid w:val="00194CCF"/>
    <w:rsid w:val="001C63E9"/>
    <w:rsid w:val="001D1F25"/>
    <w:rsid w:val="001F01B2"/>
    <w:rsid w:val="00217064"/>
    <w:rsid w:val="00224AE2"/>
    <w:rsid w:val="002321CF"/>
    <w:rsid w:val="00280046"/>
    <w:rsid w:val="0028289D"/>
    <w:rsid w:val="002831B8"/>
    <w:rsid w:val="002A0A96"/>
    <w:rsid w:val="002A34B9"/>
    <w:rsid w:val="002D134A"/>
    <w:rsid w:val="002D6073"/>
    <w:rsid w:val="002E6E17"/>
    <w:rsid w:val="002F7F20"/>
    <w:rsid w:val="00311703"/>
    <w:rsid w:val="00311B75"/>
    <w:rsid w:val="00312CDE"/>
    <w:rsid w:val="00313664"/>
    <w:rsid w:val="003272B4"/>
    <w:rsid w:val="00340A4C"/>
    <w:rsid w:val="003673EB"/>
    <w:rsid w:val="003C3EF0"/>
    <w:rsid w:val="003C7433"/>
    <w:rsid w:val="003D0058"/>
    <w:rsid w:val="003D11D6"/>
    <w:rsid w:val="003F3FB6"/>
    <w:rsid w:val="004025DB"/>
    <w:rsid w:val="004122C1"/>
    <w:rsid w:val="004134B2"/>
    <w:rsid w:val="004277A9"/>
    <w:rsid w:val="004641E6"/>
    <w:rsid w:val="00474593"/>
    <w:rsid w:val="004757E6"/>
    <w:rsid w:val="00485AD4"/>
    <w:rsid w:val="00486CD9"/>
    <w:rsid w:val="004F2881"/>
    <w:rsid w:val="0052384B"/>
    <w:rsid w:val="00546234"/>
    <w:rsid w:val="0056248B"/>
    <w:rsid w:val="0058060B"/>
    <w:rsid w:val="00581E87"/>
    <w:rsid w:val="005D0A32"/>
    <w:rsid w:val="005F0177"/>
    <w:rsid w:val="005F7A11"/>
    <w:rsid w:val="006216B1"/>
    <w:rsid w:val="00630779"/>
    <w:rsid w:val="0063453C"/>
    <w:rsid w:val="00641E5F"/>
    <w:rsid w:val="00663667"/>
    <w:rsid w:val="006A26D3"/>
    <w:rsid w:val="006E0825"/>
    <w:rsid w:val="006E5858"/>
    <w:rsid w:val="00704BFB"/>
    <w:rsid w:val="007104DD"/>
    <w:rsid w:val="007257F3"/>
    <w:rsid w:val="007A466C"/>
    <w:rsid w:val="007B6E0D"/>
    <w:rsid w:val="007E5ED6"/>
    <w:rsid w:val="008306D3"/>
    <w:rsid w:val="0087456A"/>
    <w:rsid w:val="008F3237"/>
    <w:rsid w:val="00913187"/>
    <w:rsid w:val="00952DFA"/>
    <w:rsid w:val="00965A2A"/>
    <w:rsid w:val="009800D1"/>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B6F26"/>
    <w:rsid w:val="00AC48A8"/>
    <w:rsid w:val="00AD5463"/>
    <w:rsid w:val="00AF1463"/>
    <w:rsid w:val="00B33514"/>
    <w:rsid w:val="00BA623A"/>
    <w:rsid w:val="00C767D1"/>
    <w:rsid w:val="00C82939"/>
    <w:rsid w:val="00C855B7"/>
    <w:rsid w:val="00C90FAF"/>
    <w:rsid w:val="00C9515E"/>
    <w:rsid w:val="00C960C7"/>
    <w:rsid w:val="00CC2E19"/>
    <w:rsid w:val="00CF3635"/>
    <w:rsid w:val="00CF429A"/>
    <w:rsid w:val="00CF67E5"/>
    <w:rsid w:val="00D02044"/>
    <w:rsid w:val="00D076B4"/>
    <w:rsid w:val="00D21AC4"/>
    <w:rsid w:val="00D362B3"/>
    <w:rsid w:val="00D46FBA"/>
    <w:rsid w:val="00D92B80"/>
    <w:rsid w:val="00DA4B58"/>
    <w:rsid w:val="00DB2DA9"/>
    <w:rsid w:val="00DC3948"/>
    <w:rsid w:val="00DE1A5D"/>
    <w:rsid w:val="00E11280"/>
    <w:rsid w:val="00E33E8C"/>
    <w:rsid w:val="00E438AE"/>
    <w:rsid w:val="00ED2278"/>
    <w:rsid w:val="00EE6B67"/>
    <w:rsid w:val="00F07B87"/>
    <w:rsid w:val="00F14405"/>
    <w:rsid w:val="00F2361C"/>
    <w:rsid w:val="00F335B4"/>
    <w:rsid w:val="00F63151"/>
    <w:rsid w:val="00F63879"/>
    <w:rsid w:val="00F73EC2"/>
    <w:rsid w:val="00F77CC9"/>
    <w:rsid w:val="00FA6619"/>
    <w:rsid w:val="00FD1CC8"/>
    <w:rsid w:val="00FD3F03"/>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next w:val="Normal"/>
    <w:link w:val="Titre1C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Titre2">
    <w:name w:val="heading 2"/>
    <w:next w:val="Normal"/>
    <w:link w:val="Titre2C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Titre3">
    <w:name w:val="heading 3"/>
    <w:next w:val="Normal"/>
    <w:link w:val="Titre3C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Titre4">
    <w:name w:val="heading 4"/>
    <w:next w:val="Normal"/>
    <w:link w:val="Titre4Car"/>
    <w:uiPriority w:val="9"/>
    <w:unhideWhenUsed/>
    <w:qFormat/>
    <w:pPr>
      <w:keepNext/>
      <w:keepLines/>
      <w:spacing w:after="226"/>
      <w:ind w:left="10" w:hanging="10"/>
      <w:outlineLvl w:val="3"/>
    </w:pPr>
    <w:rPr>
      <w:rFonts w:ascii="Calibri" w:eastAsia="Calibri" w:hAnsi="Calibri" w:cs="Calibri"/>
      <w:i/>
    </w:rPr>
  </w:style>
  <w:style w:type="paragraph" w:styleId="Titre5">
    <w:name w:val="heading 5"/>
    <w:next w:val="Normal"/>
    <w:link w:val="Titre5Car"/>
    <w:uiPriority w:val="9"/>
    <w:unhideWhenUsed/>
    <w:qFormat/>
    <w:pPr>
      <w:keepNext/>
      <w:keepLines/>
      <w:spacing w:after="226"/>
      <w:ind w:left="10" w:hanging="10"/>
      <w:outlineLvl w:val="4"/>
    </w:pPr>
    <w:rPr>
      <w:rFonts w:ascii="Calibri" w:eastAsia="Calibri" w:hAnsi="Calibri" w:cs="Calibri"/>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Titre4Car">
    <w:name w:val="Titre 4 Car"/>
    <w:link w:val="Titre4"/>
    <w:rPr>
      <w:rFonts w:ascii="Calibri" w:eastAsia="Calibri" w:hAnsi="Calibri" w:cs="Calibri"/>
      <w:i/>
      <w:color w:val="000000"/>
      <w:sz w:val="24"/>
    </w:rPr>
  </w:style>
  <w:style w:type="character" w:customStyle="1" w:styleId="Titre5Car">
    <w:name w:val="Titre 5 Car"/>
    <w:link w:val="Titre5"/>
    <w:rPr>
      <w:rFonts w:ascii="Calibri" w:eastAsia="Calibri" w:hAnsi="Calibri" w:cs="Calibri"/>
      <w:i/>
      <w:color w:val="000000"/>
      <w:sz w:val="24"/>
    </w:rPr>
  </w:style>
  <w:style w:type="character" w:customStyle="1" w:styleId="Titre1Car">
    <w:name w:val="Titre 1 Car"/>
    <w:link w:val="Titre1"/>
    <w:rPr>
      <w:rFonts w:ascii="Calibri" w:eastAsia="Calibri" w:hAnsi="Calibri" w:cs="Calibri"/>
      <w:color w:val="000000"/>
      <w:sz w:val="34"/>
    </w:rPr>
  </w:style>
  <w:style w:type="character" w:customStyle="1" w:styleId="Titre3Car">
    <w:name w:val="Titre 3 Car"/>
    <w:link w:val="Titre3"/>
    <w:uiPriority w:val="9"/>
    <w:rsid w:val="00311703"/>
    <w:rPr>
      <w:rFonts w:eastAsia="Calibri" w:cs="Calibri"/>
    </w:rPr>
  </w:style>
  <w:style w:type="paragraph" w:styleId="TM1">
    <w:name w:val="toc 1"/>
    <w:hidden/>
    <w:uiPriority w:val="39"/>
    <w:pPr>
      <w:ind w:left="15" w:right="15"/>
    </w:pPr>
    <w:rPr>
      <w:rFonts w:ascii="Calibri" w:eastAsia="Calibri" w:hAnsi="Calibri" w:cs="Calibri"/>
    </w:rPr>
  </w:style>
  <w:style w:type="paragraph" w:styleId="TM2">
    <w:name w:val="toc 2"/>
    <w:hidden/>
    <w:uiPriority w:val="39"/>
    <w:pPr>
      <w:ind w:left="15" w:right="15"/>
    </w:pPr>
    <w:rPr>
      <w:rFonts w:ascii="Calibri" w:eastAsia="Calibri" w:hAnsi="Calibri" w:cs="Calibri"/>
    </w:rPr>
  </w:style>
  <w:style w:type="paragraph" w:styleId="TM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enhypertexte">
    <w:name w:val="Hyperlink"/>
    <w:basedOn w:val="Policepardfaut"/>
    <w:uiPriority w:val="99"/>
    <w:unhideWhenUsed/>
    <w:rsid w:val="009A7085"/>
    <w:rPr>
      <w:color w:val="0563C1" w:themeColor="hyperlink"/>
      <w:u w:val="single"/>
    </w:rPr>
  </w:style>
  <w:style w:type="paragraph" w:styleId="Notedebasdepage">
    <w:name w:val="footnote text"/>
    <w:basedOn w:val="Normal"/>
    <w:link w:val="NotedebasdepageCar"/>
    <w:uiPriority w:val="99"/>
    <w:unhideWhenUsed/>
    <w:rsid w:val="009A7085"/>
    <w:pPr>
      <w:spacing w:after="0" w:line="240" w:lineRule="auto"/>
    </w:pPr>
    <w:rPr>
      <w:sz w:val="20"/>
      <w:szCs w:val="20"/>
    </w:rPr>
  </w:style>
  <w:style w:type="character" w:customStyle="1" w:styleId="NotedebasdepageCar">
    <w:name w:val="Note de bas de page Car"/>
    <w:basedOn w:val="Policepardfaut"/>
    <w:link w:val="Notedebasdepage"/>
    <w:uiPriority w:val="99"/>
    <w:rsid w:val="009A7085"/>
    <w:rPr>
      <w:rFonts w:ascii="Calibri" w:eastAsia="Calibri" w:hAnsi="Calibri" w:cs="Calibri"/>
      <w:color w:val="000000"/>
      <w:sz w:val="20"/>
      <w:szCs w:val="20"/>
    </w:rPr>
  </w:style>
  <w:style w:type="character" w:styleId="Appelnotedebasdep">
    <w:name w:val="footnote reference"/>
    <w:basedOn w:val="Policepardfaut"/>
    <w:uiPriority w:val="99"/>
    <w:semiHidden/>
    <w:unhideWhenUsed/>
    <w:rsid w:val="009A7085"/>
    <w:rPr>
      <w:vertAlign w:val="superscript"/>
    </w:rPr>
  </w:style>
  <w:style w:type="paragraph" w:styleId="En-tte">
    <w:name w:val="header"/>
    <w:basedOn w:val="Normal"/>
    <w:link w:val="En-tteCar"/>
    <w:uiPriority w:val="99"/>
    <w:unhideWhenUsed/>
    <w:rsid w:val="009A7085"/>
    <w:pPr>
      <w:tabs>
        <w:tab w:val="center" w:pos="4680"/>
        <w:tab w:val="right" w:pos="9360"/>
      </w:tabs>
      <w:spacing w:after="0" w:line="240" w:lineRule="auto"/>
    </w:pPr>
  </w:style>
  <w:style w:type="character" w:customStyle="1" w:styleId="En-tteCar">
    <w:name w:val="En-tête Car"/>
    <w:basedOn w:val="Policepardfaut"/>
    <w:link w:val="En-tte"/>
    <w:uiPriority w:val="99"/>
    <w:rsid w:val="009A7085"/>
    <w:rPr>
      <w:rFonts w:ascii="Calibri" w:eastAsia="Calibri" w:hAnsi="Calibri" w:cs="Calibri"/>
      <w:color w:val="000000"/>
      <w:sz w:val="24"/>
    </w:rPr>
  </w:style>
  <w:style w:type="paragraph" w:styleId="Notedefin">
    <w:name w:val="endnote text"/>
    <w:basedOn w:val="Normal"/>
    <w:link w:val="NotedefinCar"/>
    <w:uiPriority w:val="99"/>
    <w:semiHidden/>
    <w:unhideWhenUsed/>
    <w:rsid w:val="009A7085"/>
    <w:pPr>
      <w:spacing w:after="0" w:line="240" w:lineRule="auto"/>
    </w:pPr>
    <w:rPr>
      <w:sz w:val="20"/>
      <w:szCs w:val="20"/>
    </w:rPr>
  </w:style>
  <w:style w:type="character" w:customStyle="1" w:styleId="NotedefinCar">
    <w:name w:val="Note de fin Car"/>
    <w:basedOn w:val="Policepardfaut"/>
    <w:link w:val="Notedefin"/>
    <w:uiPriority w:val="99"/>
    <w:semiHidden/>
    <w:rsid w:val="009A7085"/>
    <w:rPr>
      <w:rFonts w:ascii="Calibri" w:eastAsia="Calibri" w:hAnsi="Calibri" w:cs="Calibri"/>
      <w:color w:val="000000"/>
      <w:sz w:val="20"/>
      <w:szCs w:val="20"/>
    </w:rPr>
  </w:style>
  <w:style w:type="character" w:styleId="Appeldenotedefin">
    <w:name w:val="endnote reference"/>
    <w:basedOn w:val="Policepardfaut"/>
    <w:uiPriority w:val="99"/>
    <w:semiHidden/>
    <w:unhideWhenUsed/>
    <w:rsid w:val="009A7085"/>
    <w:rPr>
      <w:vertAlign w:val="superscript"/>
    </w:rPr>
  </w:style>
  <w:style w:type="paragraph" w:styleId="Lgende">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ED2278"/>
    <w:pPr>
      <w:spacing w:after="0"/>
    </w:pPr>
  </w:style>
  <w:style w:type="character" w:styleId="Marquedecommentaire">
    <w:name w:val="annotation reference"/>
    <w:basedOn w:val="Policepardfaut"/>
    <w:uiPriority w:val="99"/>
    <w:semiHidden/>
    <w:unhideWhenUsed/>
    <w:rsid w:val="002D134A"/>
    <w:rPr>
      <w:sz w:val="16"/>
      <w:szCs w:val="16"/>
    </w:rPr>
  </w:style>
  <w:style w:type="paragraph" w:styleId="Commentaire">
    <w:name w:val="annotation text"/>
    <w:basedOn w:val="Normal"/>
    <w:link w:val="CommentaireCar"/>
    <w:uiPriority w:val="99"/>
    <w:semiHidden/>
    <w:unhideWhenUsed/>
    <w:rsid w:val="002D134A"/>
    <w:pPr>
      <w:spacing w:line="240" w:lineRule="auto"/>
    </w:pPr>
    <w:rPr>
      <w:sz w:val="20"/>
      <w:szCs w:val="20"/>
    </w:rPr>
  </w:style>
  <w:style w:type="character" w:customStyle="1" w:styleId="CommentaireCar">
    <w:name w:val="Commentaire Car"/>
    <w:basedOn w:val="Policepardfaut"/>
    <w:link w:val="Commentaire"/>
    <w:uiPriority w:val="99"/>
    <w:semiHidden/>
    <w:rsid w:val="002D134A"/>
    <w:rPr>
      <w:sz w:val="20"/>
      <w:szCs w:val="20"/>
    </w:rPr>
  </w:style>
  <w:style w:type="paragraph" w:styleId="Objetducommentaire">
    <w:name w:val="annotation subject"/>
    <w:basedOn w:val="Commentaire"/>
    <w:next w:val="Commentaire"/>
    <w:link w:val="ObjetducommentaireCar"/>
    <w:uiPriority w:val="99"/>
    <w:semiHidden/>
    <w:unhideWhenUsed/>
    <w:rsid w:val="002D134A"/>
    <w:rPr>
      <w:b/>
      <w:bCs/>
    </w:rPr>
  </w:style>
  <w:style w:type="character" w:customStyle="1" w:styleId="ObjetducommentaireCar">
    <w:name w:val="Objet du commentaire Car"/>
    <w:basedOn w:val="CommentaireCar"/>
    <w:link w:val="Objetducommentaire"/>
    <w:uiPriority w:val="99"/>
    <w:semiHidden/>
    <w:rsid w:val="002D13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21" Type="http://schemas.openxmlformats.org/officeDocument/2006/relationships/image" Target="media/image1.jpg"/><Relationship Id="rId34" Type="http://schemas.openxmlformats.org/officeDocument/2006/relationships/image" Target="media/image14.jpg"/><Relationship Id="rId42" Type="http://schemas.openxmlformats.org/officeDocument/2006/relationships/image" Target="media/image19.jpg"/><Relationship Id="rId47" Type="http://schemas.openxmlformats.org/officeDocument/2006/relationships/image" Target="media/image21.jp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9.jpg"/><Relationship Id="rId11" Type="http://schemas.openxmlformats.org/officeDocument/2006/relationships/footer" Target="footer2.xml"/><Relationship Id="rId24" Type="http://schemas.openxmlformats.org/officeDocument/2006/relationships/image" Target="media/image4.jpg"/><Relationship Id="rId32" Type="http://schemas.openxmlformats.org/officeDocument/2006/relationships/image" Target="media/image12.jpg"/><Relationship Id="rId37" Type="http://schemas.openxmlformats.org/officeDocument/2006/relationships/image" Target="media/image17.jpeg"/><Relationship Id="rId40" Type="http://schemas.openxmlformats.org/officeDocument/2006/relationships/image" Target="media/image17.jpg"/><Relationship Id="rId45" Type="http://schemas.openxmlformats.org/officeDocument/2006/relationships/footer" Target="footer8.xml"/><Relationship Id="rId53" Type="http://schemas.openxmlformats.org/officeDocument/2006/relationships/image" Target="media/image25.jpg"/><Relationship Id="rId58" Type="http://schemas.openxmlformats.org/officeDocument/2006/relationships/image" Target="media/image28.jp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16/09/relationships/commentsIds" Target="commentsIds.xml"/><Relationship Id="rId14" Type="http://schemas.openxmlformats.org/officeDocument/2006/relationships/footer" Target="footer4.xm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0.jpg"/><Relationship Id="rId48" Type="http://schemas.openxmlformats.org/officeDocument/2006/relationships/image" Target="media/image22.jpg"/><Relationship Id="rId56" Type="http://schemas.openxmlformats.org/officeDocument/2006/relationships/image" Target="media/image26.jpg"/><Relationship Id="rId64"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footer" Target="footer9.xml"/><Relationship Id="rId59" Type="http://schemas.openxmlformats.org/officeDocument/2006/relationships/image" Target="media/image29.png"/><Relationship Id="rId67" Type="http://schemas.openxmlformats.org/officeDocument/2006/relationships/theme" Target="theme/theme1.xml"/><Relationship Id="rId20" Type="http://schemas.microsoft.com/office/2018/08/relationships/commentsExtensible" Target="commentsExtensible.xml"/><Relationship Id="rId41" Type="http://schemas.openxmlformats.org/officeDocument/2006/relationships/image" Target="media/image18.jpg"/><Relationship Id="rId54" Type="http://schemas.openxmlformats.org/officeDocument/2006/relationships/image" Target="media/image31.jpe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3.jpg"/><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3.jpg"/><Relationship Id="rId57" Type="http://schemas.openxmlformats.org/officeDocument/2006/relationships/image" Target="media/image27.jpg"/><Relationship Id="rId10" Type="http://schemas.openxmlformats.org/officeDocument/2006/relationships/footer" Target="footer1.xml"/><Relationship Id="rId31" Type="http://schemas.openxmlformats.org/officeDocument/2006/relationships/image" Target="media/image11.jpg"/><Relationship Id="rId44" Type="http://schemas.openxmlformats.org/officeDocument/2006/relationships/footer" Target="footer7.xml"/><Relationship Id="rId52" Type="http://schemas.openxmlformats.org/officeDocument/2006/relationships/image" Target="media/image24.jp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microsoft.com/office/2011/relationships/commentsExtended" Target="commentsExtended.xml"/><Relationship Id="rId3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BC191-72CB-4952-A8FD-E3665A89D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78</Pages>
  <Words>19511</Words>
  <Characters>107311</Characters>
  <Application>Microsoft Office Word</Application>
  <DocSecurity>0</DocSecurity>
  <Lines>894</Lines>
  <Paragraphs>253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BELL</Company>
  <LinksUpToDate>false</LinksUpToDate>
  <CharactersWithSpaces>126569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Mickaël Germain</cp:lastModifiedBy>
  <cp:revision>3</cp:revision>
  <dcterms:created xsi:type="dcterms:W3CDTF">2021-10-25T13:53:00Z</dcterms:created>
  <dcterms:modified xsi:type="dcterms:W3CDTF">2021-10-25T14:56:00Z</dcterms:modified>
</cp:coreProperties>
</file>