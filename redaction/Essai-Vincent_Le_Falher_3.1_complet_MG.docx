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8EC2E4" w14:textId="77777777" w:rsidR="00A87D2C" w:rsidRPr="00AB3AF7" w:rsidRDefault="00704BFB" w:rsidP="00952DFA">
      <w:pPr>
        <w:spacing w:after="71" w:line="265" w:lineRule="auto"/>
        <w:jc w:val="center"/>
        <w:rPr>
          <w:lang w:val="fr-FR"/>
        </w:rPr>
      </w:pPr>
      <w:r w:rsidRPr="00AB3AF7">
        <w:rPr>
          <w:lang w:val="fr-FR"/>
        </w:rPr>
        <w:t>DÉPARTEMENT DE GÉOMATIQUE APPLIQUÉE</w:t>
      </w:r>
    </w:p>
    <w:p w14:paraId="44D76724" w14:textId="77777777" w:rsidR="00A87D2C" w:rsidRPr="00AB3AF7" w:rsidRDefault="00704BFB" w:rsidP="00952DFA">
      <w:pPr>
        <w:spacing w:after="75" w:line="265" w:lineRule="auto"/>
        <w:jc w:val="center"/>
        <w:rPr>
          <w:lang w:val="fr-FR"/>
        </w:rPr>
      </w:pPr>
      <w:r w:rsidRPr="00AB3AF7">
        <w:rPr>
          <w:lang w:val="fr-FR"/>
        </w:rPr>
        <w:t>F</w:t>
      </w:r>
      <w:r w:rsidRPr="00AB3AF7">
        <w:rPr>
          <w:sz w:val="19"/>
          <w:lang w:val="fr-FR"/>
        </w:rPr>
        <w:t>ACULTÉ DES LETTRES ET SCIENCES HUMAINES</w:t>
      </w:r>
    </w:p>
    <w:p w14:paraId="169CA067" w14:textId="77777777" w:rsidR="00A87D2C" w:rsidRPr="00AB3AF7" w:rsidRDefault="00704BFB" w:rsidP="00952DFA">
      <w:pPr>
        <w:spacing w:after="4078" w:line="265" w:lineRule="auto"/>
        <w:jc w:val="center"/>
        <w:rPr>
          <w:lang w:val="fr-FR"/>
        </w:rPr>
      </w:pPr>
      <w:r w:rsidRPr="00AB3AF7">
        <w:rPr>
          <w:lang w:val="fr-FR"/>
        </w:rPr>
        <w:t>U</w:t>
      </w:r>
      <w:r w:rsidRPr="00AB3AF7">
        <w:rPr>
          <w:sz w:val="19"/>
          <w:lang w:val="fr-FR"/>
        </w:rPr>
        <w:t xml:space="preserve">NIVERSITÉ DE </w:t>
      </w:r>
      <w:r w:rsidRPr="00AB3AF7">
        <w:rPr>
          <w:lang w:val="fr-FR"/>
        </w:rPr>
        <w:t>S</w:t>
      </w:r>
      <w:r w:rsidRPr="00AB3AF7">
        <w:rPr>
          <w:sz w:val="19"/>
          <w:lang w:val="fr-FR"/>
        </w:rPr>
        <w:t>HERBROOKE</w:t>
      </w:r>
    </w:p>
    <w:p w14:paraId="11C25E78" w14:textId="77777777" w:rsidR="00A87D2C" w:rsidRPr="00AB3AF7" w:rsidRDefault="00704BFB" w:rsidP="00952DFA">
      <w:pPr>
        <w:spacing w:after="0" w:line="259" w:lineRule="auto"/>
        <w:ind w:left="443"/>
        <w:jc w:val="left"/>
        <w:rPr>
          <w:lang w:val="fr-FR"/>
        </w:rPr>
      </w:pPr>
      <w:r w:rsidRPr="00AB3AF7">
        <w:rPr>
          <w:sz w:val="41"/>
          <w:lang w:val="fr-FR"/>
        </w:rPr>
        <w:t>S</w:t>
      </w:r>
      <w:r w:rsidRPr="00AB3AF7">
        <w:rPr>
          <w:sz w:val="33"/>
          <w:lang w:val="fr-FR"/>
        </w:rPr>
        <w:t>EGMENTATION SÉMANTIQUE EN TEMPS RÉEL À</w:t>
      </w:r>
    </w:p>
    <w:p w14:paraId="68AEED45" w14:textId="77777777" w:rsidR="00A87D2C" w:rsidRPr="00AB3AF7" w:rsidRDefault="00704BFB" w:rsidP="00952DFA">
      <w:pPr>
        <w:spacing w:after="1597" w:line="232" w:lineRule="auto"/>
        <w:ind w:left="10"/>
        <w:jc w:val="center"/>
        <w:rPr>
          <w:lang w:val="fr-FR"/>
        </w:rPr>
      </w:pPr>
      <w:r w:rsidRPr="00AB3AF7">
        <w:rPr>
          <w:sz w:val="33"/>
          <w:lang w:val="fr-FR"/>
        </w:rPr>
        <w:t>PARTIR D</w:t>
      </w:r>
      <w:r w:rsidRPr="00AB3AF7">
        <w:rPr>
          <w:sz w:val="41"/>
          <w:lang w:val="fr-FR"/>
        </w:rPr>
        <w:t>’</w:t>
      </w:r>
      <w:r w:rsidRPr="00AB3AF7">
        <w:rPr>
          <w:sz w:val="33"/>
          <w:lang w:val="fr-FR"/>
        </w:rPr>
        <w:t>UN NANO</w:t>
      </w:r>
      <w:r w:rsidRPr="00AB3AF7">
        <w:rPr>
          <w:sz w:val="41"/>
          <w:lang w:val="fr-FR"/>
        </w:rPr>
        <w:t>-</w:t>
      </w:r>
      <w:r w:rsidRPr="00AB3AF7">
        <w:rPr>
          <w:sz w:val="33"/>
          <w:lang w:val="fr-FR"/>
        </w:rPr>
        <w:t xml:space="preserve">ORDINATEUR </w:t>
      </w:r>
      <w:r w:rsidRPr="00AB3AF7">
        <w:rPr>
          <w:sz w:val="41"/>
          <w:lang w:val="fr-FR"/>
        </w:rPr>
        <w:t xml:space="preserve">: </w:t>
      </w:r>
      <w:r w:rsidRPr="00AB3AF7">
        <w:rPr>
          <w:sz w:val="33"/>
          <w:lang w:val="fr-FR"/>
        </w:rPr>
        <w:t>ÉTUDE DES PERFORMANCES ET DES LIMITES</w:t>
      </w:r>
    </w:p>
    <w:p w14:paraId="19D15B71" w14:textId="77777777" w:rsidR="00A87D2C" w:rsidRPr="00AB3AF7" w:rsidRDefault="00704BFB" w:rsidP="00952DFA">
      <w:pPr>
        <w:spacing w:after="40" w:line="265" w:lineRule="auto"/>
        <w:jc w:val="center"/>
        <w:rPr>
          <w:lang w:val="fr-FR"/>
        </w:rPr>
      </w:pPr>
      <w:r w:rsidRPr="00AB3AF7">
        <w:rPr>
          <w:i/>
          <w:lang w:val="fr-FR"/>
        </w:rPr>
        <w:t>Essai présenté pour l’obtention du grade de Maître en sciences (</w:t>
      </w:r>
      <w:proofErr w:type="spellStart"/>
      <w:r w:rsidRPr="00AB3AF7">
        <w:rPr>
          <w:i/>
          <w:lang w:val="fr-FR"/>
        </w:rPr>
        <w:t>M.Sc</w:t>
      </w:r>
      <w:proofErr w:type="spellEnd"/>
      <w:r w:rsidRPr="00AB3AF7">
        <w:rPr>
          <w:i/>
          <w:lang w:val="fr-FR"/>
        </w:rPr>
        <w:t>.),</w:t>
      </w:r>
    </w:p>
    <w:p w14:paraId="0FADBCB2" w14:textId="77777777" w:rsidR="00A87D2C" w:rsidRPr="00AB3AF7" w:rsidRDefault="00704BFB" w:rsidP="00952DFA">
      <w:pPr>
        <w:spacing w:after="1889" w:line="265" w:lineRule="auto"/>
        <w:jc w:val="center"/>
        <w:rPr>
          <w:lang w:val="fr-FR"/>
        </w:rPr>
      </w:pPr>
      <w:proofErr w:type="gramStart"/>
      <w:r w:rsidRPr="00AB3AF7">
        <w:rPr>
          <w:i/>
          <w:lang w:val="fr-FR"/>
        </w:rPr>
        <w:t>cheminement</w:t>
      </w:r>
      <w:proofErr w:type="gramEnd"/>
      <w:r w:rsidRPr="00AB3AF7">
        <w:rPr>
          <w:i/>
          <w:lang w:val="fr-FR"/>
        </w:rPr>
        <w:t xml:space="preserve"> </w:t>
      </w:r>
      <w:proofErr w:type="spellStart"/>
      <w:r w:rsidRPr="00AB3AF7">
        <w:rPr>
          <w:i/>
          <w:lang w:val="fr-FR"/>
        </w:rPr>
        <w:t>géodéveloppement</w:t>
      </w:r>
      <w:proofErr w:type="spellEnd"/>
      <w:r w:rsidRPr="00AB3AF7">
        <w:rPr>
          <w:i/>
          <w:lang w:val="fr-FR"/>
        </w:rPr>
        <w:t xml:space="preserve"> durable</w:t>
      </w:r>
    </w:p>
    <w:p w14:paraId="172CA673" w14:textId="77777777" w:rsidR="00A87D2C" w:rsidRPr="00AB3AF7" w:rsidRDefault="00704BFB" w:rsidP="00952DFA">
      <w:pPr>
        <w:spacing w:after="663" w:line="232" w:lineRule="auto"/>
        <w:jc w:val="center"/>
        <w:rPr>
          <w:lang w:val="fr-FR"/>
        </w:rPr>
      </w:pPr>
      <w:r w:rsidRPr="00AB3AF7">
        <w:rPr>
          <w:sz w:val="41"/>
          <w:lang w:val="fr-FR"/>
        </w:rPr>
        <w:t>V</w:t>
      </w:r>
      <w:r w:rsidRPr="00AB3AF7">
        <w:rPr>
          <w:sz w:val="33"/>
          <w:lang w:val="fr-FR"/>
        </w:rPr>
        <w:t xml:space="preserve">INCENT </w:t>
      </w:r>
      <w:r w:rsidRPr="00AB3AF7">
        <w:rPr>
          <w:sz w:val="41"/>
          <w:lang w:val="fr-FR"/>
        </w:rPr>
        <w:t>L</w:t>
      </w:r>
      <w:r w:rsidRPr="00AB3AF7">
        <w:rPr>
          <w:sz w:val="33"/>
          <w:lang w:val="fr-FR"/>
        </w:rPr>
        <w:t xml:space="preserve">E </w:t>
      </w:r>
      <w:r w:rsidRPr="00AB3AF7">
        <w:rPr>
          <w:sz w:val="41"/>
          <w:lang w:val="fr-FR"/>
        </w:rPr>
        <w:t>F</w:t>
      </w:r>
      <w:r w:rsidRPr="00AB3AF7">
        <w:rPr>
          <w:sz w:val="33"/>
          <w:lang w:val="fr-FR"/>
        </w:rPr>
        <w:t>ALHER</w:t>
      </w:r>
    </w:p>
    <w:p w14:paraId="26FA3C95" w14:textId="77777777" w:rsidR="00A87D2C" w:rsidRPr="00AB3AF7" w:rsidRDefault="00704BFB" w:rsidP="00952DFA">
      <w:pPr>
        <w:spacing w:after="75" w:line="265" w:lineRule="auto"/>
        <w:jc w:val="center"/>
        <w:rPr>
          <w:lang w:val="fr-FR"/>
        </w:rPr>
      </w:pPr>
      <w:r w:rsidRPr="00AB3AF7">
        <w:rPr>
          <w:lang w:val="fr-FR"/>
        </w:rPr>
        <w:t>L</w:t>
      </w:r>
      <w:r w:rsidRPr="00AB3AF7">
        <w:rPr>
          <w:sz w:val="19"/>
          <w:lang w:val="fr-FR"/>
        </w:rPr>
        <w:t>ONGUEUIL</w:t>
      </w:r>
    </w:p>
    <w:p w14:paraId="68F2D972" w14:textId="77777777" w:rsidR="00A87D2C" w:rsidRPr="00AB3AF7" w:rsidRDefault="00704BFB" w:rsidP="00952DFA">
      <w:pPr>
        <w:spacing w:after="635" w:line="265" w:lineRule="auto"/>
        <w:jc w:val="center"/>
        <w:rPr>
          <w:lang w:val="fr-FR"/>
        </w:rPr>
      </w:pPr>
      <w:r w:rsidRPr="00AB3AF7">
        <w:rPr>
          <w:lang w:val="fr-FR"/>
        </w:rPr>
        <w:t>S</w:t>
      </w:r>
      <w:r w:rsidRPr="00AB3AF7">
        <w:rPr>
          <w:sz w:val="19"/>
          <w:lang w:val="fr-FR"/>
        </w:rPr>
        <w:t xml:space="preserve">EPTEMBRE </w:t>
      </w:r>
      <w:r w:rsidRPr="00AB3AF7">
        <w:rPr>
          <w:lang w:val="fr-FR"/>
        </w:rPr>
        <w:t>2020</w:t>
      </w:r>
    </w:p>
    <w:p w14:paraId="478CE8E5" w14:textId="77777777" w:rsidR="00A87D2C" w:rsidRPr="00AB3AF7" w:rsidRDefault="00704BFB" w:rsidP="00952DFA">
      <w:pPr>
        <w:spacing w:after="0" w:line="259" w:lineRule="auto"/>
        <w:ind w:left="440"/>
        <w:jc w:val="center"/>
        <w:rPr>
          <w:lang w:val="fr-FR"/>
        </w:rPr>
      </w:pPr>
      <w:r w:rsidRPr="00AB3AF7">
        <w:rPr>
          <w:sz w:val="12"/>
          <w:lang w:val="fr-FR"/>
        </w:rPr>
        <w:lastRenderedPageBreak/>
        <w:t>©V</w:t>
      </w:r>
      <w:r w:rsidRPr="00AB3AF7">
        <w:rPr>
          <w:sz w:val="10"/>
          <w:lang w:val="fr-FR"/>
        </w:rPr>
        <w:t xml:space="preserve">INCENT </w:t>
      </w:r>
      <w:r w:rsidRPr="00AB3AF7">
        <w:rPr>
          <w:sz w:val="12"/>
          <w:lang w:val="fr-FR"/>
        </w:rPr>
        <w:t>L</w:t>
      </w:r>
      <w:r w:rsidRPr="00AB3AF7">
        <w:rPr>
          <w:sz w:val="10"/>
          <w:lang w:val="fr-FR"/>
        </w:rPr>
        <w:t xml:space="preserve">E </w:t>
      </w:r>
      <w:r w:rsidRPr="00AB3AF7">
        <w:rPr>
          <w:sz w:val="12"/>
          <w:lang w:val="fr-FR"/>
        </w:rPr>
        <w:t>F</w:t>
      </w:r>
      <w:r w:rsidRPr="00AB3AF7">
        <w:rPr>
          <w:sz w:val="10"/>
          <w:lang w:val="fr-FR"/>
        </w:rPr>
        <w:t>ALHER</w:t>
      </w:r>
      <w:r w:rsidRPr="00AB3AF7">
        <w:rPr>
          <w:sz w:val="12"/>
          <w:lang w:val="fr-FR"/>
        </w:rPr>
        <w:t>, 2020</w:t>
      </w:r>
    </w:p>
    <w:p w14:paraId="03CF640C" w14:textId="77777777" w:rsidR="00A87D2C" w:rsidRPr="00AB3AF7" w:rsidRDefault="00704BFB" w:rsidP="00952DFA">
      <w:pPr>
        <w:spacing w:after="225" w:line="265" w:lineRule="auto"/>
        <w:ind w:left="-5"/>
        <w:jc w:val="left"/>
        <w:rPr>
          <w:lang w:val="fr-FR"/>
        </w:rPr>
      </w:pPr>
      <w:r w:rsidRPr="00AB3AF7">
        <w:rPr>
          <w:lang w:val="fr-FR"/>
        </w:rPr>
        <w:t>Remerciements</w:t>
      </w:r>
    </w:p>
    <w:p w14:paraId="463DE571" w14:textId="77777777" w:rsidR="00A87D2C" w:rsidRPr="00AB3AF7" w:rsidRDefault="00704BFB" w:rsidP="00952DFA">
      <w:pPr>
        <w:spacing w:after="0" w:line="259" w:lineRule="auto"/>
        <w:jc w:val="left"/>
        <w:rPr>
          <w:lang w:val="fr-FR"/>
        </w:rPr>
      </w:pPr>
      <w:r w:rsidRPr="00AB3AF7">
        <w:rPr>
          <w:color w:val="FF0000"/>
          <w:lang w:val="fr-FR"/>
        </w:rPr>
        <w:t>Je tiens à remercier ...</w:t>
      </w:r>
    </w:p>
    <w:p w14:paraId="4F980C06" w14:textId="77777777" w:rsidR="00A87D2C" w:rsidRPr="00AB3AF7" w:rsidRDefault="00A87D2C" w:rsidP="00952DFA">
      <w:pPr>
        <w:rPr>
          <w:lang w:val="fr-FR"/>
        </w:rPr>
        <w:sectPr w:rsidR="00A87D2C" w:rsidRPr="00AB3AF7">
          <w:headerReference w:type="even" r:id="rId8"/>
          <w:headerReference w:type="default" r:id="rId9"/>
          <w:footerReference w:type="even" r:id="rId10"/>
          <w:footerReference w:type="default" r:id="rId11"/>
          <w:headerReference w:type="first" r:id="rId12"/>
          <w:footerReference w:type="first" r:id="rId13"/>
          <w:pgSz w:w="12240" w:h="15840"/>
          <w:pgMar w:top="1514" w:right="1883" w:bottom="1417" w:left="1440" w:header="720" w:footer="720" w:gutter="0"/>
          <w:cols w:space="720"/>
        </w:sectPr>
      </w:pPr>
    </w:p>
    <w:p w14:paraId="17121235" w14:textId="77777777" w:rsidR="00A87D2C" w:rsidRPr="00AB3AF7" w:rsidRDefault="00704BFB" w:rsidP="00952DFA">
      <w:pPr>
        <w:spacing w:after="0" w:line="259" w:lineRule="auto"/>
        <w:ind w:left="-5"/>
        <w:jc w:val="left"/>
        <w:rPr>
          <w:lang w:val="fr-FR"/>
        </w:rPr>
      </w:pPr>
      <w:commentRangeStart w:id="0"/>
      <w:r w:rsidRPr="00AB3AF7">
        <w:rPr>
          <w:sz w:val="34"/>
          <w:lang w:val="fr-FR"/>
        </w:rPr>
        <w:lastRenderedPageBreak/>
        <w:t>Table des matières</w:t>
      </w:r>
      <w:commentRangeEnd w:id="0"/>
      <w:r w:rsidR="00DC196A">
        <w:rPr>
          <w:rStyle w:val="Marquedecommentaire"/>
        </w:rPr>
        <w:commentReference w:id="0"/>
      </w:r>
    </w:p>
    <w:sdt>
      <w:sdtPr>
        <w:rPr>
          <w:rFonts w:ascii="Times New Roman" w:eastAsiaTheme="minorEastAsia" w:hAnsi="Times New Roman" w:cs="Times New Roman"/>
          <w:lang w:val="fr-FR"/>
        </w:rPr>
        <w:id w:val="-1035959785"/>
        <w:docPartObj>
          <w:docPartGallery w:val="Table of Contents"/>
        </w:docPartObj>
      </w:sdtPr>
      <w:sdtContent>
        <w:p w14:paraId="74F02471" w14:textId="025DDEAA" w:rsidR="00FF2315" w:rsidRDefault="00704BFB">
          <w:pPr>
            <w:pStyle w:val="TM1"/>
            <w:tabs>
              <w:tab w:val="right" w:leader="dot" w:pos="9350"/>
            </w:tabs>
            <w:rPr>
              <w:rFonts w:asciiTheme="minorHAnsi" w:eastAsiaTheme="minorEastAsia" w:hAnsiTheme="minorHAnsi" w:cstheme="minorBidi"/>
              <w:noProof/>
              <w:color w:val="auto"/>
              <w:sz w:val="22"/>
            </w:rPr>
          </w:pPr>
          <w:r w:rsidRPr="00AB3AF7">
            <w:rPr>
              <w:rFonts w:ascii="Times New Roman" w:hAnsi="Times New Roman" w:cs="Times New Roman"/>
              <w:lang w:val="fr-FR"/>
            </w:rPr>
            <w:fldChar w:fldCharType="begin"/>
          </w:r>
          <w:r w:rsidRPr="00AB3AF7">
            <w:rPr>
              <w:rFonts w:ascii="Times New Roman" w:hAnsi="Times New Roman" w:cs="Times New Roman"/>
              <w:lang w:val="fr-FR"/>
            </w:rPr>
            <w:instrText xml:space="preserve"> TOC \o "1-3" \h \z \u </w:instrText>
          </w:r>
          <w:r w:rsidRPr="00AB3AF7">
            <w:rPr>
              <w:rFonts w:ascii="Times New Roman" w:hAnsi="Times New Roman" w:cs="Times New Roman"/>
              <w:lang w:val="fr-FR"/>
            </w:rPr>
            <w:fldChar w:fldCharType="separate"/>
          </w:r>
          <w:hyperlink w:anchor="_Toc86180682" w:history="1">
            <w:r w:rsidR="00FF2315" w:rsidRPr="00813F67">
              <w:rPr>
                <w:rStyle w:val="Lienhypertexte"/>
                <w:rFonts w:ascii="Times New Roman" w:hAnsi="Times New Roman" w:cs="Times New Roman"/>
                <w:noProof/>
                <w:lang w:val="fr-FR"/>
              </w:rPr>
              <w:t>Liste des figures</w:t>
            </w:r>
            <w:r w:rsidR="00FF2315">
              <w:rPr>
                <w:noProof/>
                <w:webHidden/>
              </w:rPr>
              <w:tab/>
            </w:r>
            <w:r w:rsidR="00FF2315">
              <w:rPr>
                <w:noProof/>
                <w:webHidden/>
              </w:rPr>
              <w:fldChar w:fldCharType="begin"/>
            </w:r>
            <w:r w:rsidR="00FF2315">
              <w:rPr>
                <w:noProof/>
                <w:webHidden/>
              </w:rPr>
              <w:instrText xml:space="preserve"> PAGEREF _Toc86180682 \h </w:instrText>
            </w:r>
            <w:r w:rsidR="00FF2315">
              <w:rPr>
                <w:noProof/>
                <w:webHidden/>
              </w:rPr>
            </w:r>
            <w:r w:rsidR="00FF2315">
              <w:rPr>
                <w:noProof/>
                <w:webHidden/>
              </w:rPr>
              <w:fldChar w:fldCharType="separate"/>
            </w:r>
            <w:r w:rsidR="00FF2315">
              <w:rPr>
                <w:noProof/>
                <w:webHidden/>
              </w:rPr>
              <w:t>III</w:t>
            </w:r>
            <w:r w:rsidR="00FF2315">
              <w:rPr>
                <w:noProof/>
                <w:webHidden/>
              </w:rPr>
              <w:fldChar w:fldCharType="end"/>
            </w:r>
          </w:hyperlink>
        </w:p>
        <w:p w14:paraId="3BB30640" w14:textId="135DFC12" w:rsidR="00FF2315" w:rsidRDefault="00DC196A">
          <w:pPr>
            <w:pStyle w:val="TM1"/>
            <w:tabs>
              <w:tab w:val="right" w:leader="dot" w:pos="9350"/>
            </w:tabs>
            <w:rPr>
              <w:rFonts w:asciiTheme="minorHAnsi" w:eastAsiaTheme="minorEastAsia" w:hAnsiTheme="minorHAnsi" w:cstheme="minorBidi"/>
              <w:noProof/>
              <w:color w:val="auto"/>
              <w:sz w:val="22"/>
            </w:rPr>
          </w:pPr>
          <w:hyperlink w:anchor="_Toc86180683" w:history="1">
            <w:r w:rsidR="00FF2315" w:rsidRPr="00813F67">
              <w:rPr>
                <w:rStyle w:val="Lienhypertexte"/>
                <w:rFonts w:ascii="Times New Roman" w:hAnsi="Times New Roman" w:cs="Times New Roman"/>
                <w:noProof/>
                <w:lang w:val="fr-FR"/>
              </w:rPr>
              <w:t>Liste des tableaux</w:t>
            </w:r>
            <w:r w:rsidR="00FF2315">
              <w:rPr>
                <w:noProof/>
                <w:webHidden/>
              </w:rPr>
              <w:tab/>
            </w:r>
            <w:r w:rsidR="00FF2315">
              <w:rPr>
                <w:noProof/>
                <w:webHidden/>
              </w:rPr>
              <w:fldChar w:fldCharType="begin"/>
            </w:r>
            <w:r w:rsidR="00FF2315">
              <w:rPr>
                <w:noProof/>
                <w:webHidden/>
              </w:rPr>
              <w:instrText xml:space="preserve"> PAGEREF _Toc86180683 \h </w:instrText>
            </w:r>
            <w:r w:rsidR="00FF2315">
              <w:rPr>
                <w:noProof/>
                <w:webHidden/>
              </w:rPr>
            </w:r>
            <w:r w:rsidR="00FF2315">
              <w:rPr>
                <w:noProof/>
                <w:webHidden/>
              </w:rPr>
              <w:fldChar w:fldCharType="separate"/>
            </w:r>
            <w:r w:rsidR="00FF2315">
              <w:rPr>
                <w:noProof/>
                <w:webHidden/>
              </w:rPr>
              <w:t>V</w:t>
            </w:r>
            <w:r w:rsidR="00FF2315">
              <w:rPr>
                <w:noProof/>
                <w:webHidden/>
              </w:rPr>
              <w:fldChar w:fldCharType="end"/>
            </w:r>
          </w:hyperlink>
        </w:p>
        <w:p w14:paraId="5E03A12F" w14:textId="135F5BD1" w:rsidR="00FF2315" w:rsidRDefault="00DC196A">
          <w:pPr>
            <w:pStyle w:val="TM1"/>
            <w:tabs>
              <w:tab w:val="right" w:leader="dot" w:pos="9350"/>
            </w:tabs>
            <w:rPr>
              <w:rFonts w:asciiTheme="minorHAnsi" w:eastAsiaTheme="minorEastAsia" w:hAnsiTheme="minorHAnsi" w:cstheme="minorBidi"/>
              <w:noProof/>
              <w:color w:val="auto"/>
              <w:sz w:val="22"/>
            </w:rPr>
          </w:pPr>
          <w:hyperlink w:anchor="_Toc86180684" w:history="1">
            <w:r w:rsidR="00FF2315" w:rsidRPr="00813F67">
              <w:rPr>
                <w:rStyle w:val="Lienhypertexte"/>
                <w:rFonts w:ascii="Times New Roman" w:hAnsi="Times New Roman" w:cs="Times New Roman"/>
                <w:noProof/>
                <w:lang w:val="fr-FR"/>
              </w:rPr>
              <w:t>Liste des abréviations</w:t>
            </w:r>
            <w:r w:rsidR="00FF2315">
              <w:rPr>
                <w:noProof/>
                <w:webHidden/>
              </w:rPr>
              <w:tab/>
            </w:r>
            <w:r w:rsidR="00FF2315">
              <w:rPr>
                <w:noProof/>
                <w:webHidden/>
              </w:rPr>
              <w:fldChar w:fldCharType="begin"/>
            </w:r>
            <w:r w:rsidR="00FF2315">
              <w:rPr>
                <w:noProof/>
                <w:webHidden/>
              </w:rPr>
              <w:instrText xml:space="preserve"> PAGEREF _Toc86180684 \h </w:instrText>
            </w:r>
            <w:r w:rsidR="00FF2315">
              <w:rPr>
                <w:noProof/>
                <w:webHidden/>
              </w:rPr>
            </w:r>
            <w:r w:rsidR="00FF2315">
              <w:rPr>
                <w:noProof/>
                <w:webHidden/>
              </w:rPr>
              <w:fldChar w:fldCharType="separate"/>
            </w:r>
            <w:r w:rsidR="00FF2315">
              <w:rPr>
                <w:noProof/>
                <w:webHidden/>
              </w:rPr>
              <w:t>V</w:t>
            </w:r>
            <w:r w:rsidR="00FF2315">
              <w:rPr>
                <w:noProof/>
                <w:webHidden/>
              </w:rPr>
              <w:fldChar w:fldCharType="end"/>
            </w:r>
          </w:hyperlink>
        </w:p>
        <w:p w14:paraId="4C4B8368" w14:textId="3ADC23F9" w:rsidR="00FF2315" w:rsidRDefault="00DC196A">
          <w:pPr>
            <w:pStyle w:val="TM1"/>
            <w:tabs>
              <w:tab w:val="left" w:pos="660"/>
              <w:tab w:val="right" w:leader="dot" w:pos="9350"/>
            </w:tabs>
            <w:rPr>
              <w:rFonts w:asciiTheme="minorHAnsi" w:eastAsiaTheme="minorEastAsia" w:hAnsiTheme="minorHAnsi" w:cstheme="minorBidi"/>
              <w:noProof/>
              <w:color w:val="auto"/>
              <w:sz w:val="22"/>
            </w:rPr>
          </w:pPr>
          <w:hyperlink w:anchor="_Toc86180685" w:history="1">
            <w:r w:rsidR="00FF2315" w:rsidRPr="00813F67">
              <w:rPr>
                <w:rStyle w:val="Lienhypertexte"/>
                <w:rFonts w:ascii="Times New Roman" w:hAnsi="Times New Roman" w:cs="Times New Roman"/>
                <w:noProof/>
                <w:u w:color="000000"/>
                <w:lang w:val="fr-FR"/>
              </w:rPr>
              <w:t>1</w:t>
            </w:r>
            <w:r w:rsidR="00FF2315">
              <w:rPr>
                <w:rFonts w:asciiTheme="minorHAnsi" w:eastAsiaTheme="minorEastAsia" w:hAnsiTheme="minorHAnsi" w:cstheme="minorBidi"/>
                <w:noProof/>
                <w:color w:val="auto"/>
                <w:sz w:val="22"/>
              </w:rPr>
              <w:tab/>
            </w:r>
            <w:r w:rsidR="00FF2315" w:rsidRPr="00813F67">
              <w:rPr>
                <w:rStyle w:val="Lienhypertexte"/>
                <w:rFonts w:ascii="Times New Roman" w:hAnsi="Times New Roman" w:cs="Times New Roman"/>
                <w:noProof/>
                <w:lang w:val="fr-FR"/>
              </w:rPr>
              <w:t>Introduction</w:t>
            </w:r>
            <w:r w:rsidR="00FF2315">
              <w:rPr>
                <w:noProof/>
                <w:webHidden/>
              </w:rPr>
              <w:tab/>
            </w:r>
            <w:r w:rsidR="00FF2315">
              <w:rPr>
                <w:noProof/>
                <w:webHidden/>
              </w:rPr>
              <w:fldChar w:fldCharType="begin"/>
            </w:r>
            <w:r w:rsidR="00FF2315">
              <w:rPr>
                <w:noProof/>
                <w:webHidden/>
              </w:rPr>
              <w:instrText xml:space="preserve"> PAGEREF _Toc86180685 \h </w:instrText>
            </w:r>
            <w:r w:rsidR="00FF2315">
              <w:rPr>
                <w:noProof/>
                <w:webHidden/>
              </w:rPr>
            </w:r>
            <w:r w:rsidR="00FF2315">
              <w:rPr>
                <w:noProof/>
                <w:webHidden/>
              </w:rPr>
              <w:fldChar w:fldCharType="separate"/>
            </w:r>
            <w:r w:rsidR="00FF2315">
              <w:rPr>
                <w:noProof/>
                <w:webHidden/>
              </w:rPr>
              <w:t>1</w:t>
            </w:r>
            <w:r w:rsidR="00FF2315">
              <w:rPr>
                <w:noProof/>
                <w:webHidden/>
              </w:rPr>
              <w:fldChar w:fldCharType="end"/>
            </w:r>
          </w:hyperlink>
        </w:p>
        <w:p w14:paraId="07FD05E0" w14:textId="094F7088"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686" w:history="1">
            <w:r w:rsidR="00FF2315" w:rsidRPr="00813F67">
              <w:rPr>
                <w:rStyle w:val="Lienhypertexte"/>
                <w:noProof/>
                <w:u w:color="000000"/>
                <w:lang w:val="fr-FR"/>
              </w:rPr>
              <w:t>1.1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Mise en contexte</w:t>
            </w:r>
            <w:r w:rsidR="00FF2315">
              <w:rPr>
                <w:noProof/>
                <w:webHidden/>
              </w:rPr>
              <w:tab/>
            </w:r>
            <w:r w:rsidR="00FF2315">
              <w:rPr>
                <w:noProof/>
                <w:webHidden/>
              </w:rPr>
              <w:fldChar w:fldCharType="begin"/>
            </w:r>
            <w:r w:rsidR="00FF2315">
              <w:rPr>
                <w:noProof/>
                <w:webHidden/>
              </w:rPr>
              <w:instrText xml:space="preserve"> PAGEREF _Toc86180686 \h </w:instrText>
            </w:r>
            <w:r w:rsidR="00FF2315">
              <w:rPr>
                <w:noProof/>
                <w:webHidden/>
              </w:rPr>
            </w:r>
            <w:r w:rsidR="00FF2315">
              <w:rPr>
                <w:noProof/>
                <w:webHidden/>
              </w:rPr>
              <w:fldChar w:fldCharType="separate"/>
            </w:r>
            <w:r w:rsidR="00FF2315">
              <w:rPr>
                <w:noProof/>
                <w:webHidden/>
              </w:rPr>
              <w:t>1</w:t>
            </w:r>
            <w:r w:rsidR="00FF2315">
              <w:rPr>
                <w:noProof/>
                <w:webHidden/>
              </w:rPr>
              <w:fldChar w:fldCharType="end"/>
            </w:r>
          </w:hyperlink>
        </w:p>
        <w:p w14:paraId="10D714BB" w14:textId="0A1A9B3D"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687" w:history="1">
            <w:r w:rsidR="00FF2315" w:rsidRPr="00813F67">
              <w:rPr>
                <w:rStyle w:val="Lienhypertexte"/>
                <w:noProof/>
                <w:u w:color="000000"/>
                <w:lang w:val="fr-FR"/>
              </w:rPr>
              <w:t>1.2</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Problématique</w:t>
            </w:r>
            <w:r w:rsidR="00FF2315">
              <w:rPr>
                <w:noProof/>
                <w:webHidden/>
              </w:rPr>
              <w:tab/>
            </w:r>
            <w:r w:rsidR="00FF2315">
              <w:rPr>
                <w:noProof/>
                <w:webHidden/>
              </w:rPr>
              <w:fldChar w:fldCharType="begin"/>
            </w:r>
            <w:r w:rsidR="00FF2315">
              <w:rPr>
                <w:noProof/>
                <w:webHidden/>
              </w:rPr>
              <w:instrText xml:space="preserve"> PAGEREF _Toc86180687 \h </w:instrText>
            </w:r>
            <w:r w:rsidR="00FF2315">
              <w:rPr>
                <w:noProof/>
                <w:webHidden/>
              </w:rPr>
            </w:r>
            <w:r w:rsidR="00FF2315">
              <w:rPr>
                <w:noProof/>
                <w:webHidden/>
              </w:rPr>
              <w:fldChar w:fldCharType="separate"/>
            </w:r>
            <w:r w:rsidR="00FF2315">
              <w:rPr>
                <w:noProof/>
                <w:webHidden/>
              </w:rPr>
              <w:t>2</w:t>
            </w:r>
            <w:r w:rsidR="00FF2315">
              <w:rPr>
                <w:noProof/>
                <w:webHidden/>
              </w:rPr>
              <w:fldChar w:fldCharType="end"/>
            </w:r>
          </w:hyperlink>
        </w:p>
        <w:p w14:paraId="2642FFCF" w14:textId="762E90F6"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688" w:history="1">
            <w:r w:rsidR="00FF2315" w:rsidRPr="00813F67">
              <w:rPr>
                <w:rStyle w:val="Lienhypertexte"/>
                <w:noProof/>
                <w:u w:color="000000"/>
                <w:lang w:val="fr-FR"/>
              </w:rPr>
              <w:t>1.3</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Objectifs</w:t>
            </w:r>
            <w:r w:rsidR="00FF2315">
              <w:rPr>
                <w:noProof/>
                <w:webHidden/>
              </w:rPr>
              <w:tab/>
            </w:r>
            <w:r w:rsidR="00FF2315">
              <w:rPr>
                <w:noProof/>
                <w:webHidden/>
              </w:rPr>
              <w:fldChar w:fldCharType="begin"/>
            </w:r>
            <w:r w:rsidR="00FF2315">
              <w:rPr>
                <w:noProof/>
                <w:webHidden/>
              </w:rPr>
              <w:instrText xml:space="preserve"> PAGEREF _Toc86180688 \h </w:instrText>
            </w:r>
            <w:r w:rsidR="00FF2315">
              <w:rPr>
                <w:noProof/>
                <w:webHidden/>
              </w:rPr>
            </w:r>
            <w:r w:rsidR="00FF2315">
              <w:rPr>
                <w:noProof/>
                <w:webHidden/>
              </w:rPr>
              <w:fldChar w:fldCharType="separate"/>
            </w:r>
            <w:r w:rsidR="00FF2315">
              <w:rPr>
                <w:noProof/>
                <w:webHidden/>
              </w:rPr>
              <w:t>4</w:t>
            </w:r>
            <w:r w:rsidR="00FF2315">
              <w:rPr>
                <w:noProof/>
                <w:webHidden/>
              </w:rPr>
              <w:fldChar w:fldCharType="end"/>
            </w:r>
          </w:hyperlink>
        </w:p>
        <w:p w14:paraId="735C72AD" w14:textId="31586149" w:rsidR="00FF2315" w:rsidRDefault="00DC196A">
          <w:pPr>
            <w:pStyle w:val="TM1"/>
            <w:tabs>
              <w:tab w:val="left" w:pos="660"/>
              <w:tab w:val="right" w:leader="dot" w:pos="9350"/>
            </w:tabs>
            <w:rPr>
              <w:rFonts w:asciiTheme="minorHAnsi" w:eastAsiaTheme="minorEastAsia" w:hAnsiTheme="minorHAnsi" w:cstheme="minorBidi"/>
              <w:noProof/>
              <w:color w:val="auto"/>
              <w:sz w:val="22"/>
            </w:rPr>
          </w:pPr>
          <w:hyperlink w:anchor="_Toc86180689" w:history="1">
            <w:r w:rsidR="00FF2315" w:rsidRPr="00813F67">
              <w:rPr>
                <w:rStyle w:val="Lienhypertexte"/>
                <w:rFonts w:ascii="Times New Roman" w:hAnsi="Times New Roman" w:cs="Times New Roman"/>
                <w:noProof/>
                <w:u w:color="000000"/>
                <w:lang w:val="fr-FR"/>
              </w:rPr>
              <w:t>2</w:t>
            </w:r>
            <w:r w:rsidR="00FF2315">
              <w:rPr>
                <w:rFonts w:asciiTheme="minorHAnsi" w:eastAsiaTheme="minorEastAsia" w:hAnsiTheme="minorHAnsi" w:cstheme="minorBidi"/>
                <w:noProof/>
                <w:color w:val="auto"/>
                <w:sz w:val="22"/>
              </w:rPr>
              <w:tab/>
            </w:r>
            <w:r w:rsidR="00FF2315" w:rsidRPr="00813F67">
              <w:rPr>
                <w:rStyle w:val="Lienhypertexte"/>
                <w:rFonts w:ascii="Times New Roman" w:hAnsi="Times New Roman" w:cs="Times New Roman"/>
                <w:noProof/>
                <w:lang w:val="fr-FR"/>
              </w:rPr>
              <w:t>Cadre théorique</w:t>
            </w:r>
            <w:r w:rsidR="00FF2315">
              <w:rPr>
                <w:noProof/>
                <w:webHidden/>
              </w:rPr>
              <w:tab/>
            </w:r>
            <w:r w:rsidR="00FF2315">
              <w:rPr>
                <w:noProof/>
                <w:webHidden/>
              </w:rPr>
              <w:fldChar w:fldCharType="begin"/>
            </w:r>
            <w:r w:rsidR="00FF2315">
              <w:rPr>
                <w:noProof/>
                <w:webHidden/>
              </w:rPr>
              <w:instrText xml:space="preserve"> PAGEREF _Toc86180689 \h </w:instrText>
            </w:r>
            <w:r w:rsidR="00FF2315">
              <w:rPr>
                <w:noProof/>
                <w:webHidden/>
              </w:rPr>
            </w:r>
            <w:r w:rsidR="00FF2315">
              <w:rPr>
                <w:noProof/>
                <w:webHidden/>
              </w:rPr>
              <w:fldChar w:fldCharType="separate"/>
            </w:r>
            <w:r w:rsidR="00FF2315">
              <w:rPr>
                <w:noProof/>
                <w:webHidden/>
              </w:rPr>
              <w:t>4</w:t>
            </w:r>
            <w:r w:rsidR="00FF2315">
              <w:rPr>
                <w:noProof/>
                <w:webHidden/>
              </w:rPr>
              <w:fldChar w:fldCharType="end"/>
            </w:r>
          </w:hyperlink>
        </w:p>
        <w:p w14:paraId="3CA845D1" w14:textId="57279233"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690" w:history="1">
            <w:r w:rsidR="00FF2315" w:rsidRPr="00813F67">
              <w:rPr>
                <w:rStyle w:val="Lienhypertexte"/>
                <w:noProof/>
                <w:u w:color="000000"/>
                <w:lang w:val="fr-FR"/>
              </w:rPr>
              <w:t>2.1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 xml:space="preserve">Revue de littérature </w:t>
            </w:r>
            <w:r w:rsidR="00FF2315">
              <w:rPr>
                <w:noProof/>
                <w:webHidden/>
              </w:rPr>
              <w:tab/>
            </w:r>
            <w:r w:rsidR="00FF2315">
              <w:rPr>
                <w:noProof/>
                <w:webHidden/>
              </w:rPr>
              <w:fldChar w:fldCharType="begin"/>
            </w:r>
            <w:r w:rsidR="00FF2315">
              <w:rPr>
                <w:noProof/>
                <w:webHidden/>
              </w:rPr>
              <w:instrText xml:space="preserve"> PAGEREF _Toc86180690 \h </w:instrText>
            </w:r>
            <w:r w:rsidR="00FF2315">
              <w:rPr>
                <w:noProof/>
                <w:webHidden/>
              </w:rPr>
            </w:r>
            <w:r w:rsidR="00FF2315">
              <w:rPr>
                <w:noProof/>
                <w:webHidden/>
              </w:rPr>
              <w:fldChar w:fldCharType="separate"/>
            </w:r>
            <w:r w:rsidR="00FF2315">
              <w:rPr>
                <w:noProof/>
                <w:webHidden/>
              </w:rPr>
              <w:t>4</w:t>
            </w:r>
            <w:r w:rsidR="00FF2315">
              <w:rPr>
                <w:noProof/>
                <w:webHidden/>
              </w:rPr>
              <w:fldChar w:fldCharType="end"/>
            </w:r>
          </w:hyperlink>
        </w:p>
        <w:p w14:paraId="1E8B3D37" w14:textId="046917CC"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691" w:history="1">
            <w:r w:rsidR="00FF2315" w:rsidRPr="00813F67">
              <w:rPr>
                <w:rStyle w:val="Lienhypertexte"/>
                <w:noProof/>
                <w:u w:color="000000"/>
                <w:lang w:val="fr-FR"/>
              </w:rPr>
              <w:t>2.2</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Le nano-ordinateur</w:t>
            </w:r>
            <w:r w:rsidR="00FF2315">
              <w:rPr>
                <w:noProof/>
                <w:webHidden/>
              </w:rPr>
              <w:tab/>
            </w:r>
            <w:r w:rsidR="00FF2315">
              <w:rPr>
                <w:noProof/>
                <w:webHidden/>
              </w:rPr>
              <w:fldChar w:fldCharType="begin"/>
            </w:r>
            <w:r w:rsidR="00FF2315">
              <w:rPr>
                <w:noProof/>
                <w:webHidden/>
              </w:rPr>
              <w:instrText xml:space="preserve"> PAGEREF _Toc86180691 \h </w:instrText>
            </w:r>
            <w:r w:rsidR="00FF2315">
              <w:rPr>
                <w:noProof/>
                <w:webHidden/>
              </w:rPr>
            </w:r>
            <w:r w:rsidR="00FF2315">
              <w:rPr>
                <w:noProof/>
                <w:webHidden/>
              </w:rPr>
              <w:fldChar w:fldCharType="separate"/>
            </w:r>
            <w:r w:rsidR="00FF2315">
              <w:rPr>
                <w:noProof/>
                <w:webHidden/>
              </w:rPr>
              <w:t>5</w:t>
            </w:r>
            <w:r w:rsidR="00FF2315">
              <w:rPr>
                <w:noProof/>
                <w:webHidden/>
              </w:rPr>
              <w:fldChar w:fldCharType="end"/>
            </w:r>
          </w:hyperlink>
        </w:p>
        <w:p w14:paraId="5EB83C19" w14:textId="196279B5"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692" w:history="1">
            <w:r w:rsidR="00FF2315" w:rsidRPr="00813F67">
              <w:rPr>
                <w:rStyle w:val="Lienhypertexte"/>
                <w:noProof/>
                <w:u w:color="000000"/>
                <w:lang w:val="fr-FR"/>
              </w:rPr>
              <w:t>2.3</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La segmentation sémantique</w:t>
            </w:r>
            <w:r w:rsidR="00FF2315">
              <w:rPr>
                <w:noProof/>
                <w:webHidden/>
              </w:rPr>
              <w:tab/>
            </w:r>
            <w:r w:rsidR="00FF2315">
              <w:rPr>
                <w:noProof/>
                <w:webHidden/>
              </w:rPr>
              <w:fldChar w:fldCharType="begin"/>
            </w:r>
            <w:r w:rsidR="00FF2315">
              <w:rPr>
                <w:noProof/>
                <w:webHidden/>
              </w:rPr>
              <w:instrText xml:space="preserve"> PAGEREF _Toc86180692 \h </w:instrText>
            </w:r>
            <w:r w:rsidR="00FF2315">
              <w:rPr>
                <w:noProof/>
                <w:webHidden/>
              </w:rPr>
            </w:r>
            <w:r w:rsidR="00FF2315">
              <w:rPr>
                <w:noProof/>
                <w:webHidden/>
              </w:rPr>
              <w:fldChar w:fldCharType="separate"/>
            </w:r>
            <w:r w:rsidR="00FF2315">
              <w:rPr>
                <w:noProof/>
                <w:webHidden/>
              </w:rPr>
              <w:t>6</w:t>
            </w:r>
            <w:r w:rsidR="00FF2315">
              <w:rPr>
                <w:noProof/>
                <w:webHidden/>
              </w:rPr>
              <w:fldChar w:fldCharType="end"/>
            </w:r>
          </w:hyperlink>
        </w:p>
        <w:p w14:paraId="5CE6721B" w14:textId="481E67A6" w:rsidR="00FF2315" w:rsidRDefault="00DC196A">
          <w:pPr>
            <w:pStyle w:val="TM1"/>
            <w:tabs>
              <w:tab w:val="left" w:pos="660"/>
              <w:tab w:val="right" w:leader="dot" w:pos="9350"/>
            </w:tabs>
            <w:rPr>
              <w:rFonts w:asciiTheme="minorHAnsi" w:eastAsiaTheme="minorEastAsia" w:hAnsiTheme="minorHAnsi" w:cstheme="minorBidi"/>
              <w:noProof/>
              <w:color w:val="auto"/>
              <w:sz w:val="22"/>
            </w:rPr>
          </w:pPr>
          <w:hyperlink w:anchor="_Toc86180693" w:history="1">
            <w:r w:rsidR="00FF2315" w:rsidRPr="00813F67">
              <w:rPr>
                <w:rStyle w:val="Lienhypertexte"/>
                <w:rFonts w:ascii="Times New Roman" w:hAnsi="Times New Roman" w:cs="Times New Roman"/>
                <w:noProof/>
                <w:u w:color="000000"/>
                <w:lang w:val="fr-FR"/>
              </w:rPr>
              <w:t>3</w:t>
            </w:r>
            <w:r w:rsidR="00FF2315">
              <w:rPr>
                <w:rFonts w:asciiTheme="minorHAnsi" w:eastAsiaTheme="minorEastAsia" w:hAnsiTheme="minorHAnsi" w:cstheme="minorBidi"/>
                <w:noProof/>
                <w:color w:val="auto"/>
                <w:sz w:val="22"/>
              </w:rPr>
              <w:tab/>
            </w:r>
            <w:r w:rsidR="00FF2315" w:rsidRPr="00813F67">
              <w:rPr>
                <w:rStyle w:val="Lienhypertexte"/>
                <w:rFonts w:ascii="Times New Roman" w:hAnsi="Times New Roman" w:cs="Times New Roman"/>
                <w:noProof/>
                <w:lang w:val="fr-FR"/>
              </w:rPr>
              <w:t>Matériel et méthodes</w:t>
            </w:r>
            <w:r w:rsidR="00FF2315">
              <w:rPr>
                <w:noProof/>
                <w:webHidden/>
              </w:rPr>
              <w:tab/>
            </w:r>
            <w:r w:rsidR="00FF2315">
              <w:rPr>
                <w:noProof/>
                <w:webHidden/>
              </w:rPr>
              <w:fldChar w:fldCharType="begin"/>
            </w:r>
            <w:r w:rsidR="00FF2315">
              <w:rPr>
                <w:noProof/>
                <w:webHidden/>
              </w:rPr>
              <w:instrText xml:space="preserve"> PAGEREF _Toc86180693 \h </w:instrText>
            </w:r>
            <w:r w:rsidR="00FF2315">
              <w:rPr>
                <w:noProof/>
                <w:webHidden/>
              </w:rPr>
            </w:r>
            <w:r w:rsidR="00FF2315">
              <w:rPr>
                <w:noProof/>
                <w:webHidden/>
              </w:rPr>
              <w:fldChar w:fldCharType="separate"/>
            </w:r>
            <w:r w:rsidR="00FF2315">
              <w:rPr>
                <w:noProof/>
                <w:webHidden/>
              </w:rPr>
              <w:t>8</w:t>
            </w:r>
            <w:r w:rsidR="00FF2315">
              <w:rPr>
                <w:noProof/>
                <w:webHidden/>
              </w:rPr>
              <w:fldChar w:fldCharType="end"/>
            </w:r>
          </w:hyperlink>
        </w:p>
        <w:p w14:paraId="0FB46CA6" w14:textId="528528CC"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694" w:history="1">
            <w:r w:rsidR="00FF2315" w:rsidRPr="00813F67">
              <w:rPr>
                <w:rStyle w:val="Lienhypertexte"/>
                <w:noProof/>
                <w:u w:color="000000"/>
                <w:lang w:val="fr-FR"/>
              </w:rPr>
              <w:t>3.1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Site d’étude</w:t>
            </w:r>
            <w:r w:rsidR="00FF2315">
              <w:rPr>
                <w:noProof/>
                <w:webHidden/>
              </w:rPr>
              <w:tab/>
            </w:r>
            <w:r w:rsidR="00FF2315">
              <w:rPr>
                <w:noProof/>
                <w:webHidden/>
              </w:rPr>
              <w:fldChar w:fldCharType="begin"/>
            </w:r>
            <w:r w:rsidR="00FF2315">
              <w:rPr>
                <w:noProof/>
                <w:webHidden/>
              </w:rPr>
              <w:instrText xml:space="preserve"> PAGEREF _Toc86180694 \h </w:instrText>
            </w:r>
            <w:r w:rsidR="00FF2315">
              <w:rPr>
                <w:noProof/>
                <w:webHidden/>
              </w:rPr>
            </w:r>
            <w:r w:rsidR="00FF2315">
              <w:rPr>
                <w:noProof/>
                <w:webHidden/>
              </w:rPr>
              <w:fldChar w:fldCharType="separate"/>
            </w:r>
            <w:r w:rsidR="00FF2315">
              <w:rPr>
                <w:noProof/>
                <w:webHidden/>
              </w:rPr>
              <w:t>8</w:t>
            </w:r>
            <w:r w:rsidR="00FF2315">
              <w:rPr>
                <w:noProof/>
                <w:webHidden/>
              </w:rPr>
              <w:fldChar w:fldCharType="end"/>
            </w:r>
          </w:hyperlink>
        </w:p>
        <w:p w14:paraId="17B8D2EE" w14:textId="26656E30"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695" w:history="1">
            <w:r w:rsidR="00FF2315" w:rsidRPr="00813F67">
              <w:rPr>
                <w:rStyle w:val="Lienhypertexte"/>
                <w:noProof/>
                <w:u w:color="000000"/>
                <w:lang w:val="fr-FR"/>
              </w:rPr>
              <w:t>3.2</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Jeux de données et architectures</w:t>
            </w:r>
            <w:r w:rsidR="00FF2315">
              <w:rPr>
                <w:noProof/>
                <w:webHidden/>
              </w:rPr>
              <w:tab/>
            </w:r>
            <w:r w:rsidR="00FF2315">
              <w:rPr>
                <w:noProof/>
                <w:webHidden/>
              </w:rPr>
              <w:fldChar w:fldCharType="begin"/>
            </w:r>
            <w:r w:rsidR="00FF2315">
              <w:rPr>
                <w:noProof/>
                <w:webHidden/>
              </w:rPr>
              <w:instrText xml:space="preserve"> PAGEREF _Toc86180695 \h </w:instrText>
            </w:r>
            <w:r w:rsidR="00FF2315">
              <w:rPr>
                <w:noProof/>
                <w:webHidden/>
              </w:rPr>
            </w:r>
            <w:r w:rsidR="00FF2315">
              <w:rPr>
                <w:noProof/>
                <w:webHidden/>
              </w:rPr>
              <w:fldChar w:fldCharType="separate"/>
            </w:r>
            <w:r w:rsidR="00FF2315">
              <w:rPr>
                <w:noProof/>
                <w:webHidden/>
              </w:rPr>
              <w:t>11</w:t>
            </w:r>
            <w:r w:rsidR="00FF2315">
              <w:rPr>
                <w:noProof/>
                <w:webHidden/>
              </w:rPr>
              <w:fldChar w:fldCharType="end"/>
            </w:r>
          </w:hyperlink>
        </w:p>
        <w:p w14:paraId="2880B7E6" w14:textId="1C6337B1"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696" w:history="1">
            <w:r w:rsidR="00FF2315" w:rsidRPr="00813F67">
              <w:rPr>
                <w:rStyle w:val="Lienhypertexte"/>
                <w:rFonts w:cs="Times New Roman"/>
                <w:noProof/>
                <w:u w:color="000000"/>
                <w:lang w:val="fr-FR"/>
              </w:rPr>
              <w:t>3.2.1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Données</w:t>
            </w:r>
            <w:r w:rsidR="00FF2315">
              <w:rPr>
                <w:noProof/>
                <w:webHidden/>
              </w:rPr>
              <w:tab/>
            </w:r>
            <w:r w:rsidR="00FF2315">
              <w:rPr>
                <w:noProof/>
                <w:webHidden/>
              </w:rPr>
              <w:fldChar w:fldCharType="begin"/>
            </w:r>
            <w:r w:rsidR="00FF2315">
              <w:rPr>
                <w:noProof/>
                <w:webHidden/>
              </w:rPr>
              <w:instrText xml:space="preserve"> PAGEREF _Toc86180696 \h </w:instrText>
            </w:r>
            <w:r w:rsidR="00FF2315">
              <w:rPr>
                <w:noProof/>
                <w:webHidden/>
              </w:rPr>
            </w:r>
            <w:r w:rsidR="00FF2315">
              <w:rPr>
                <w:noProof/>
                <w:webHidden/>
              </w:rPr>
              <w:fldChar w:fldCharType="separate"/>
            </w:r>
            <w:r w:rsidR="00FF2315">
              <w:rPr>
                <w:noProof/>
                <w:webHidden/>
              </w:rPr>
              <w:t>11</w:t>
            </w:r>
            <w:r w:rsidR="00FF2315">
              <w:rPr>
                <w:noProof/>
                <w:webHidden/>
              </w:rPr>
              <w:fldChar w:fldCharType="end"/>
            </w:r>
          </w:hyperlink>
        </w:p>
        <w:p w14:paraId="6D1BB84F" w14:textId="7A0D35D7"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697" w:history="1">
            <w:r w:rsidR="00FF2315" w:rsidRPr="00813F67">
              <w:rPr>
                <w:rStyle w:val="Lienhypertexte"/>
                <w:rFonts w:cs="Times New Roman"/>
                <w:noProof/>
                <w:u w:color="000000"/>
                <w:lang w:val="fr-FR"/>
              </w:rPr>
              <w:t>3.2.2</w:t>
            </w:r>
            <w:r w:rsidR="00FF2315">
              <w:rPr>
                <w:rFonts w:asciiTheme="minorHAnsi" w:eastAsiaTheme="minorEastAsia" w:hAnsiTheme="minorHAnsi" w:cstheme="minorBidi"/>
                <w:noProof/>
                <w:color w:val="auto"/>
                <w:sz w:val="22"/>
              </w:rPr>
              <w:tab/>
            </w:r>
            <w:r w:rsidR="00FF2315" w:rsidRPr="00813F67">
              <w:rPr>
                <w:rStyle w:val="Lienhypertexte"/>
                <w:noProof/>
                <w:lang w:val="fr-FR"/>
              </w:rPr>
              <w:t>Approche prévue pour le traitement des données</w:t>
            </w:r>
            <w:r w:rsidR="00FF2315">
              <w:rPr>
                <w:noProof/>
                <w:webHidden/>
              </w:rPr>
              <w:tab/>
            </w:r>
            <w:r w:rsidR="00FF2315">
              <w:rPr>
                <w:noProof/>
                <w:webHidden/>
              </w:rPr>
              <w:fldChar w:fldCharType="begin"/>
            </w:r>
            <w:r w:rsidR="00FF2315">
              <w:rPr>
                <w:noProof/>
                <w:webHidden/>
              </w:rPr>
              <w:instrText xml:space="preserve"> PAGEREF _Toc86180697 \h </w:instrText>
            </w:r>
            <w:r w:rsidR="00FF2315">
              <w:rPr>
                <w:noProof/>
                <w:webHidden/>
              </w:rPr>
            </w:r>
            <w:r w:rsidR="00FF2315">
              <w:rPr>
                <w:noProof/>
                <w:webHidden/>
              </w:rPr>
              <w:fldChar w:fldCharType="separate"/>
            </w:r>
            <w:r w:rsidR="00FF2315">
              <w:rPr>
                <w:noProof/>
                <w:webHidden/>
              </w:rPr>
              <w:t>11</w:t>
            </w:r>
            <w:r w:rsidR="00FF2315">
              <w:rPr>
                <w:noProof/>
                <w:webHidden/>
              </w:rPr>
              <w:fldChar w:fldCharType="end"/>
            </w:r>
          </w:hyperlink>
        </w:p>
        <w:p w14:paraId="5B7AB305" w14:textId="431B6E78"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698" w:history="1">
            <w:r w:rsidR="00FF2315" w:rsidRPr="00813F67">
              <w:rPr>
                <w:rStyle w:val="Lienhypertexte"/>
                <w:noProof/>
                <w:u w:color="000000"/>
                <w:lang w:val="fr-FR"/>
              </w:rPr>
              <w:t>3.3</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Matériel et logiciels</w:t>
            </w:r>
            <w:r w:rsidR="00FF2315">
              <w:rPr>
                <w:noProof/>
                <w:webHidden/>
              </w:rPr>
              <w:tab/>
            </w:r>
            <w:r w:rsidR="00FF2315">
              <w:rPr>
                <w:noProof/>
                <w:webHidden/>
              </w:rPr>
              <w:fldChar w:fldCharType="begin"/>
            </w:r>
            <w:r w:rsidR="00FF2315">
              <w:rPr>
                <w:noProof/>
                <w:webHidden/>
              </w:rPr>
              <w:instrText xml:space="preserve"> PAGEREF _Toc86180698 \h </w:instrText>
            </w:r>
            <w:r w:rsidR="00FF2315">
              <w:rPr>
                <w:noProof/>
                <w:webHidden/>
              </w:rPr>
            </w:r>
            <w:r w:rsidR="00FF2315">
              <w:rPr>
                <w:noProof/>
                <w:webHidden/>
              </w:rPr>
              <w:fldChar w:fldCharType="separate"/>
            </w:r>
            <w:r w:rsidR="00FF2315">
              <w:rPr>
                <w:noProof/>
                <w:webHidden/>
              </w:rPr>
              <w:t>14</w:t>
            </w:r>
            <w:r w:rsidR="00FF2315">
              <w:rPr>
                <w:noProof/>
                <w:webHidden/>
              </w:rPr>
              <w:fldChar w:fldCharType="end"/>
            </w:r>
          </w:hyperlink>
        </w:p>
        <w:p w14:paraId="0D32BEA1" w14:textId="7C990C54"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699" w:history="1">
            <w:r w:rsidR="00FF2315" w:rsidRPr="00813F67">
              <w:rPr>
                <w:rStyle w:val="Lienhypertexte"/>
                <w:rFonts w:cs="Times New Roman"/>
                <w:noProof/>
                <w:u w:color="000000"/>
                <w:lang w:val="fr-FR"/>
              </w:rPr>
              <w:t>3.3.1</w:t>
            </w:r>
            <w:r w:rsidR="00FF2315">
              <w:rPr>
                <w:rFonts w:asciiTheme="minorHAnsi" w:eastAsiaTheme="minorEastAsia" w:hAnsiTheme="minorHAnsi" w:cstheme="minorBidi"/>
                <w:noProof/>
                <w:color w:val="auto"/>
                <w:sz w:val="22"/>
              </w:rPr>
              <w:tab/>
            </w:r>
            <w:r w:rsidR="00FF2315" w:rsidRPr="00813F67">
              <w:rPr>
                <w:rStyle w:val="Lienhypertexte"/>
                <w:noProof/>
                <w:lang w:val="fr-FR"/>
              </w:rPr>
              <w:t>Le nano-ordinateur</w:t>
            </w:r>
            <w:r w:rsidR="00FF2315">
              <w:rPr>
                <w:noProof/>
                <w:webHidden/>
              </w:rPr>
              <w:tab/>
            </w:r>
            <w:r w:rsidR="00FF2315">
              <w:rPr>
                <w:noProof/>
                <w:webHidden/>
              </w:rPr>
              <w:fldChar w:fldCharType="begin"/>
            </w:r>
            <w:r w:rsidR="00FF2315">
              <w:rPr>
                <w:noProof/>
                <w:webHidden/>
              </w:rPr>
              <w:instrText xml:space="preserve"> PAGEREF _Toc86180699 \h </w:instrText>
            </w:r>
            <w:r w:rsidR="00FF2315">
              <w:rPr>
                <w:noProof/>
                <w:webHidden/>
              </w:rPr>
            </w:r>
            <w:r w:rsidR="00FF2315">
              <w:rPr>
                <w:noProof/>
                <w:webHidden/>
              </w:rPr>
              <w:fldChar w:fldCharType="separate"/>
            </w:r>
            <w:r w:rsidR="00FF2315">
              <w:rPr>
                <w:noProof/>
                <w:webHidden/>
              </w:rPr>
              <w:t>14</w:t>
            </w:r>
            <w:r w:rsidR="00FF2315">
              <w:rPr>
                <w:noProof/>
                <w:webHidden/>
              </w:rPr>
              <w:fldChar w:fldCharType="end"/>
            </w:r>
          </w:hyperlink>
        </w:p>
        <w:p w14:paraId="6EC7EAF8" w14:textId="4AD0EA7A"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00" w:history="1">
            <w:r w:rsidR="00FF2315" w:rsidRPr="00813F67">
              <w:rPr>
                <w:rStyle w:val="Lienhypertexte"/>
                <w:rFonts w:cs="Times New Roman"/>
                <w:noProof/>
                <w:u w:color="000000"/>
                <w:lang w:val="fr-FR"/>
              </w:rPr>
              <w:t>3.3.2</w:t>
            </w:r>
            <w:r w:rsidR="00FF2315">
              <w:rPr>
                <w:rFonts w:asciiTheme="minorHAnsi" w:eastAsiaTheme="minorEastAsia" w:hAnsiTheme="minorHAnsi" w:cstheme="minorBidi"/>
                <w:noProof/>
                <w:color w:val="auto"/>
                <w:sz w:val="22"/>
              </w:rPr>
              <w:tab/>
            </w:r>
            <w:r w:rsidR="00FF2315" w:rsidRPr="00813F67">
              <w:rPr>
                <w:rStyle w:val="Lienhypertexte"/>
                <w:noProof/>
                <w:lang w:val="fr-FR"/>
              </w:rPr>
              <w:t>Logiciels</w:t>
            </w:r>
            <w:r w:rsidR="00FF2315">
              <w:rPr>
                <w:noProof/>
                <w:webHidden/>
              </w:rPr>
              <w:tab/>
            </w:r>
            <w:r w:rsidR="00FF2315">
              <w:rPr>
                <w:noProof/>
                <w:webHidden/>
              </w:rPr>
              <w:fldChar w:fldCharType="begin"/>
            </w:r>
            <w:r w:rsidR="00FF2315">
              <w:rPr>
                <w:noProof/>
                <w:webHidden/>
              </w:rPr>
              <w:instrText xml:space="preserve"> PAGEREF _Toc86180700 \h </w:instrText>
            </w:r>
            <w:r w:rsidR="00FF2315">
              <w:rPr>
                <w:noProof/>
                <w:webHidden/>
              </w:rPr>
            </w:r>
            <w:r w:rsidR="00FF2315">
              <w:rPr>
                <w:noProof/>
                <w:webHidden/>
              </w:rPr>
              <w:fldChar w:fldCharType="separate"/>
            </w:r>
            <w:r w:rsidR="00FF2315">
              <w:rPr>
                <w:noProof/>
                <w:webHidden/>
              </w:rPr>
              <w:t>15</w:t>
            </w:r>
            <w:r w:rsidR="00FF2315">
              <w:rPr>
                <w:noProof/>
                <w:webHidden/>
              </w:rPr>
              <w:fldChar w:fldCharType="end"/>
            </w:r>
          </w:hyperlink>
        </w:p>
        <w:p w14:paraId="068E2D0D" w14:textId="159AE5BE"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01" w:history="1">
            <w:r w:rsidR="00FF2315" w:rsidRPr="00813F67">
              <w:rPr>
                <w:rStyle w:val="Lienhypertexte"/>
                <w:noProof/>
                <w:u w:color="000000"/>
                <w:lang w:val="fr-FR"/>
              </w:rPr>
              <w:t>3.4</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Méthodologie</w:t>
            </w:r>
            <w:r w:rsidR="00FF2315">
              <w:rPr>
                <w:noProof/>
                <w:webHidden/>
              </w:rPr>
              <w:tab/>
            </w:r>
            <w:r w:rsidR="00FF2315">
              <w:rPr>
                <w:noProof/>
                <w:webHidden/>
              </w:rPr>
              <w:fldChar w:fldCharType="begin"/>
            </w:r>
            <w:r w:rsidR="00FF2315">
              <w:rPr>
                <w:noProof/>
                <w:webHidden/>
              </w:rPr>
              <w:instrText xml:space="preserve"> PAGEREF _Toc86180701 \h </w:instrText>
            </w:r>
            <w:r w:rsidR="00FF2315">
              <w:rPr>
                <w:noProof/>
                <w:webHidden/>
              </w:rPr>
            </w:r>
            <w:r w:rsidR="00FF2315">
              <w:rPr>
                <w:noProof/>
                <w:webHidden/>
              </w:rPr>
              <w:fldChar w:fldCharType="separate"/>
            </w:r>
            <w:r w:rsidR="00FF2315">
              <w:rPr>
                <w:noProof/>
                <w:webHidden/>
              </w:rPr>
              <w:t>20</w:t>
            </w:r>
            <w:r w:rsidR="00FF2315">
              <w:rPr>
                <w:noProof/>
                <w:webHidden/>
              </w:rPr>
              <w:fldChar w:fldCharType="end"/>
            </w:r>
          </w:hyperlink>
        </w:p>
        <w:p w14:paraId="1762F011" w14:textId="120340D2"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02" w:history="1">
            <w:r w:rsidR="00FF2315" w:rsidRPr="00813F67">
              <w:rPr>
                <w:rStyle w:val="Lienhypertexte"/>
                <w:noProof/>
                <w:u w:color="000000"/>
                <w:lang w:val="fr-FR"/>
              </w:rPr>
              <w:t>3.5</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Documentation</w:t>
            </w:r>
            <w:r w:rsidR="00FF2315">
              <w:rPr>
                <w:noProof/>
                <w:webHidden/>
              </w:rPr>
              <w:tab/>
            </w:r>
            <w:r w:rsidR="00FF2315">
              <w:rPr>
                <w:noProof/>
                <w:webHidden/>
              </w:rPr>
              <w:fldChar w:fldCharType="begin"/>
            </w:r>
            <w:r w:rsidR="00FF2315">
              <w:rPr>
                <w:noProof/>
                <w:webHidden/>
              </w:rPr>
              <w:instrText xml:space="preserve"> PAGEREF _Toc86180702 \h </w:instrText>
            </w:r>
            <w:r w:rsidR="00FF2315">
              <w:rPr>
                <w:noProof/>
                <w:webHidden/>
              </w:rPr>
            </w:r>
            <w:r w:rsidR="00FF2315">
              <w:rPr>
                <w:noProof/>
                <w:webHidden/>
              </w:rPr>
              <w:fldChar w:fldCharType="separate"/>
            </w:r>
            <w:r w:rsidR="00FF2315">
              <w:rPr>
                <w:noProof/>
                <w:webHidden/>
              </w:rPr>
              <w:t>21</w:t>
            </w:r>
            <w:r w:rsidR="00FF2315">
              <w:rPr>
                <w:noProof/>
                <w:webHidden/>
              </w:rPr>
              <w:fldChar w:fldCharType="end"/>
            </w:r>
          </w:hyperlink>
        </w:p>
        <w:p w14:paraId="49A07353" w14:textId="72831504"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03" w:history="1">
            <w:r w:rsidR="00FF2315" w:rsidRPr="00813F67">
              <w:rPr>
                <w:rStyle w:val="Lienhypertexte"/>
                <w:noProof/>
                <w:u w:color="000000"/>
                <w:lang w:val="fr-FR"/>
              </w:rPr>
              <w:t>3.6</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Environnement de travail</w:t>
            </w:r>
            <w:r w:rsidR="00FF2315">
              <w:rPr>
                <w:noProof/>
                <w:webHidden/>
              </w:rPr>
              <w:tab/>
            </w:r>
            <w:r w:rsidR="00FF2315">
              <w:rPr>
                <w:noProof/>
                <w:webHidden/>
              </w:rPr>
              <w:fldChar w:fldCharType="begin"/>
            </w:r>
            <w:r w:rsidR="00FF2315">
              <w:rPr>
                <w:noProof/>
                <w:webHidden/>
              </w:rPr>
              <w:instrText xml:space="preserve"> PAGEREF _Toc86180703 \h </w:instrText>
            </w:r>
            <w:r w:rsidR="00FF2315">
              <w:rPr>
                <w:noProof/>
                <w:webHidden/>
              </w:rPr>
            </w:r>
            <w:r w:rsidR="00FF2315">
              <w:rPr>
                <w:noProof/>
                <w:webHidden/>
              </w:rPr>
              <w:fldChar w:fldCharType="separate"/>
            </w:r>
            <w:r w:rsidR="00FF2315">
              <w:rPr>
                <w:noProof/>
                <w:webHidden/>
              </w:rPr>
              <w:t>22</w:t>
            </w:r>
            <w:r w:rsidR="00FF2315">
              <w:rPr>
                <w:noProof/>
                <w:webHidden/>
              </w:rPr>
              <w:fldChar w:fldCharType="end"/>
            </w:r>
          </w:hyperlink>
        </w:p>
        <w:p w14:paraId="2B750501" w14:textId="2D7461DD"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04" w:history="1">
            <w:r w:rsidR="00FF2315" w:rsidRPr="00813F67">
              <w:rPr>
                <w:rStyle w:val="Lienhypertexte"/>
                <w:rFonts w:cs="Times New Roman"/>
                <w:noProof/>
                <w:u w:color="000000"/>
                <w:lang w:val="fr-FR"/>
              </w:rPr>
              <w:t>3.6.1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Préparation du nano-ordinateur</w:t>
            </w:r>
            <w:r w:rsidR="00FF2315">
              <w:rPr>
                <w:noProof/>
                <w:webHidden/>
              </w:rPr>
              <w:tab/>
            </w:r>
            <w:r w:rsidR="00FF2315">
              <w:rPr>
                <w:noProof/>
                <w:webHidden/>
              </w:rPr>
              <w:fldChar w:fldCharType="begin"/>
            </w:r>
            <w:r w:rsidR="00FF2315">
              <w:rPr>
                <w:noProof/>
                <w:webHidden/>
              </w:rPr>
              <w:instrText xml:space="preserve"> PAGEREF _Toc86180704 \h </w:instrText>
            </w:r>
            <w:r w:rsidR="00FF2315">
              <w:rPr>
                <w:noProof/>
                <w:webHidden/>
              </w:rPr>
            </w:r>
            <w:r w:rsidR="00FF2315">
              <w:rPr>
                <w:noProof/>
                <w:webHidden/>
              </w:rPr>
              <w:fldChar w:fldCharType="separate"/>
            </w:r>
            <w:r w:rsidR="00FF2315">
              <w:rPr>
                <w:noProof/>
                <w:webHidden/>
              </w:rPr>
              <w:t>22</w:t>
            </w:r>
            <w:r w:rsidR="00FF2315">
              <w:rPr>
                <w:noProof/>
                <w:webHidden/>
              </w:rPr>
              <w:fldChar w:fldCharType="end"/>
            </w:r>
          </w:hyperlink>
        </w:p>
        <w:p w14:paraId="434DC6A3" w14:textId="44A273EA"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05" w:history="1">
            <w:r w:rsidR="00FF2315" w:rsidRPr="00813F67">
              <w:rPr>
                <w:rStyle w:val="Lienhypertexte"/>
                <w:rFonts w:cs="Times New Roman"/>
                <w:noProof/>
                <w:u w:color="000000"/>
                <w:lang w:val="fr-FR"/>
              </w:rPr>
              <w:t>3.6.2</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Collecte des données</w:t>
            </w:r>
            <w:r w:rsidR="00FF2315">
              <w:rPr>
                <w:noProof/>
                <w:webHidden/>
              </w:rPr>
              <w:tab/>
            </w:r>
            <w:r w:rsidR="00FF2315">
              <w:rPr>
                <w:noProof/>
                <w:webHidden/>
              </w:rPr>
              <w:fldChar w:fldCharType="begin"/>
            </w:r>
            <w:r w:rsidR="00FF2315">
              <w:rPr>
                <w:noProof/>
                <w:webHidden/>
              </w:rPr>
              <w:instrText xml:space="preserve"> PAGEREF _Toc86180705 \h </w:instrText>
            </w:r>
            <w:r w:rsidR="00FF2315">
              <w:rPr>
                <w:noProof/>
                <w:webHidden/>
              </w:rPr>
            </w:r>
            <w:r w:rsidR="00FF2315">
              <w:rPr>
                <w:noProof/>
                <w:webHidden/>
              </w:rPr>
              <w:fldChar w:fldCharType="separate"/>
            </w:r>
            <w:r w:rsidR="00FF2315">
              <w:rPr>
                <w:noProof/>
                <w:webHidden/>
              </w:rPr>
              <w:t>28</w:t>
            </w:r>
            <w:r w:rsidR="00FF2315">
              <w:rPr>
                <w:noProof/>
                <w:webHidden/>
              </w:rPr>
              <w:fldChar w:fldCharType="end"/>
            </w:r>
          </w:hyperlink>
        </w:p>
        <w:p w14:paraId="19CA3BCD" w14:textId="3438C3E4"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06" w:history="1">
            <w:r w:rsidR="00FF2315" w:rsidRPr="00813F67">
              <w:rPr>
                <w:rStyle w:val="Lienhypertexte"/>
                <w:rFonts w:cs="Times New Roman"/>
                <w:noProof/>
                <w:u w:color="000000"/>
                <w:lang w:val="fr-FR"/>
              </w:rPr>
              <w:t>3.6.3</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Mise en place des solutions logicielles</w:t>
            </w:r>
            <w:r w:rsidR="00FF2315">
              <w:rPr>
                <w:noProof/>
                <w:webHidden/>
              </w:rPr>
              <w:tab/>
            </w:r>
            <w:r w:rsidR="00FF2315">
              <w:rPr>
                <w:noProof/>
                <w:webHidden/>
              </w:rPr>
              <w:fldChar w:fldCharType="begin"/>
            </w:r>
            <w:r w:rsidR="00FF2315">
              <w:rPr>
                <w:noProof/>
                <w:webHidden/>
              </w:rPr>
              <w:instrText xml:space="preserve"> PAGEREF _Toc86180706 \h </w:instrText>
            </w:r>
            <w:r w:rsidR="00FF2315">
              <w:rPr>
                <w:noProof/>
                <w:webHidden/>
              </w:rPr>
            </w:r>
            <w:r w:rsidR="00FF2315">
              <w:rPr>
                <w:noProof/>
                <w:webHidden/>
              </w:rPr>
              <w:fldChar w:fldCharType="separate"/>
            </w:r>
            <w:r w:rsidR="00FF2315">
              <w:rPr>
                <w:noProof/>
                <w:webHidden/>
              </w:rPr>
              <w:t>29</w:t>
            </w:r>
            <w:r w:rsidR="00FF2315">
              <w:rPr>
                <w:noProof/>
                <w:webHidden/>
              </w:rPr>
              <w:fldChar w:fldCharType="end"/>
            </w:r>
          </w:hyperlink>
        </w:p>
        <w:p w14:paraId="7E64E01D" w14:textId="127A5706"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07" w:history="1">
            <w:r w:rsidR="00FF2315" w:rsidRPr="00813F67">
              <w:rPr>
                <w:rStyle w:val="Lienhypertexte"/>
                <w:noProof/>
                <w:u w:color="000000"/>
                <w:lang w:val="fr-FR"/>
              </w:rPr>
              <w:t>3.7</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Évaluation</w:t>
            </w:r>
            <w:r w:rsidR="00FF2315">
              <w:rPr>
                <w:noProof/>
                <w:webHidden/>
              </w:rPr>
              <w:tab/>
            </w:r>
            <w:r w:rsidR="00FF2315">
              <w:rPr>
                <w:noProof/>
                <w:webHidden/>
              </w:rPr>
              <w:fldChar w:fldCharType="begin"/>
            </w:r>
            <w:r w:rsidR="00FF2315">
              <w:rPr>
                <w:noProof/>
                <w:webHidden/>
              </w:rPr>
              <w:instrText xml:space="preserve"> PAGEREF _Toc86180707 \h </w:instrText>
            </w:r>
            <w:r w:rsidR="00FF2315">
              <w:rPr>
                <w:noProof/>
                <w:webHidden/>
              </w:rPr>
            </w:r>
            <w:r w:rsidR="00FF2315">
              <w:rPr>
                <w:noProof/>
                <w:webHidden/>
              </w:rPr>
              <w:fldChar w:fldCharType="separate"/>
            </w:r>
            <w:r w:rsidR="00FF2315">
              <w:rPr>
                <w:noProof/>
                <w:webHidden/>
              </w:rPr>
              <w:t>32</w:t>
            </w:r>
            <w:r w:rsidR="00FF2315">
              <w:rPr>
                <w:noProof/>
                <w:webHidden/>
              </w:rPr>
              <w:fldChar w:fldCharType="end"/>
            </w:r>
          </w:hyperlink>
        </w:p>
        <w:p w14:paraId="7EF6C506" w14:textId="468EA6C9"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08" w:history="1">
            <w:r w:rsidR="00FF2315" w:rsidRPr="00813F67">
              <w:rPr>
                <w:rStyle w:val="Lienhypertexte"/>
                <w:rFonts w:cs="Times New Roman"/>
                <w:noProof/>
                <w:u w:color="000000"/>
                <w:lang w:val="fr-FR"/>
              </w:rPr>
              <w:t>3.7.1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Stratégie de test de l’inférence</w:t>
            </w:r>
            <w:r w:rsidR="00FF2315">
              <w:rPr>
                <w:noProof/>
                <w:webHidden/>
              </w:rPr>
              <w:tab/>
            </w:r>
            <w:r w:rsidR="00FF2315">
              <w:rPr>
                <w:noProof/>
                <w:webHidden/>
              </w:rPr>
              <w:fldChar w:fldCharType="begin"/>
            </w:r>
            <w:r w:rsidR="00FF2315">
              <w:rPr>
                <w:noProof/>
                <w:webHidden/>
              </w:rPr>
              <w:instrText xml:space="preserve"> PAGEREF _Toc86180708 \h </w:instrText>
            </w:r>
            <w:r w:rsidR="00FF2315">
              <w:rPr>
                <w:noProof/>
                <w:webHidden/>
              </w:rPr>
            </w:r>
            <w:r w:rsidR="00FF2315">
              <w:rPr>
                <w:noProof/>
                <w:webHidden/>
              </w:rPr>
              <w:fldChar w:fldCharType="separate"/>
            </w:r>
            <w:r w:rsidR="00FF2315">
              <w:rPr>
                <w:noProof/>
                <w:webHidden/>
              </w:rPr>
              <w:t>33</w:t>
            </w:r>
            <w:r w:rsidR="00FF2315">
              <w:rPr>
                <w:noProof/>
                <w:webHidden/>
              </w:rPr>
              <w:fldChar w:fldCharType="end"/>
            </w:r>
          </w:hyperlink>
        </w:p>
        <w:p w14:paraId="5BF16732" w14:textId="6036D471"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09" w:history="1">
            <w:r w:rsidR="00FF2315" w:rsidRPr="00813F67">
              <w:rPr>
                <w:rStyle w:val="Lienhypertexte"/>
                <w:rFonts w:cs="Times New Roman"/>
                <w:noProof/>
                <w:u w:color="000000"/>
                <w:lang w:val="fr-FR"/>
              </w:rPr>
              <w:t>3.7.2</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Stratégie de collecte des indicateurs de performance matérielle</w:t>
            </w:r>
            <w:r w:rsidR="00FF2315">
              <w:rPr>
                <w:noProof/>
                <w:webHidden/>
              </w:rPr>
              <w:tab/>
            </w:r>
            <w:r w:rsidR="00FF2315">
              <w:rPr>
                <w:noProof/>
                <w:webHidden/>
              </w:rPr>
              <w:fldChar w:fldCharType="begin"/>
            </w:r>
            <w:r w:rsidR="00FF2315">
              <w:rPr>
                <w:noProof/>
                <w:webHidden/>
              </w:rPr>
              <w:instrText xml:space="preserve"> PAGEREF _Toc86180709 \h </w:instrText>
            </w:r>
            <w:r w:rsidR="00FF2315">
              <w:rPr>
                <w:noProof/>
                <w:webHidden/>
              </w:rPr>
            </w:r>
            <w:r w:rsidR="00FF2315">
              <w:rPr>
                <w:noProof/>
                <w:webHidden/>
              </w:rPr>
              <w:fldChar w:fldCharType="separate"/>
            </w:r>
            <w:r w:rsidR="00FF2315">
              <w:rPr>
                <w:noProof/>
                <w:webHidden/>
              </w:rPr>
              <w:t>34</w:t>
            </w:r>
            <w:r w:rsidR="00FF2315">
              <w:rPr>
                <w:noProof/>
                <w:webHidden/>
              </w:rPr>
              <w:fldChar w:fldCharType="end"/>
            </w:r>
          </w:hyperlink>
        </w:p>
        <w:p w14:paraId="5710D848" w14:textId="665A1DB8"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10" w:history="1">
            <w:r w:rsidR="00FF2315" w:rsidRPr="00813F67">
              <w:rPr>
                <w:rStyle w:val="Lienhypertexte"/>
                <w:rFonts w:cs="Times New Roman"/>
                <w:noProof/>
                <w:u w:color="000000"/>
                <w:lang w:val="fr-FR"/>
              </w:rPr>
              <w:t>3.7.3</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Résolutions évaluées</w:t>
            </w:r>
            <w:r w:rsidR="00FF2315">
              <w:rPr>
                <w:noProof/>
                <w:webHidden/>
              </w:rPr>
              <w:tab/>
            </w:r>
            <w:r w:rsidR="00FF2315">
              <w:rPr>
                <w:noProof/>
                <w:webHidden/>
              </w:rPr>
              <w:fldChar w:fldCharType="begin"/>
            </w:r>
            <w:r w:rsidR="00FF2315">
              <w:rPr>
                <w:noProof/>
                <w:webHidden/>
              </w:rPr>
              <w:instrText xml:space="preserve"> PAGEREF _Toc86180710 \h </w:instrText>
            </w:r>
            <w:r w:rsidR="00FF2315">
              <w:rPr>
                <w:noProof/>
                <w:webHidden/>
              </w:rPr>
            </w:r>
            <w:r w:rsidR="00FF2315">
              <w:rPr>
                <w:noProof/>
                <w:webHidden/>
              </w:rPr>
              <w:fldChar w:fldCharType="separate"/>
            </w:r>
            <w:r w:rsidR="00FF2315">
              <w:rPr>
                <w:noProof/>
                <w:webHidden/>
              </w:rPr>
              <w:t>36</w:t>
            </w:r>
            <w:r w:rsidR="00FF2315">
              <w:rPr>
                <w:noProof/>
                <w:webHidden/>
              </w:rPr>
              <w:fldChar w:fldCharType="end"/>
            </w:r>
          </w:hyperlink>
        </w:p>
        <w:p w14:paraId="3C462A4F" w14:textId="1FCE1647"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11" w:history="1">
            <w:r w:rsidR="00FF2315" w:rsidRPr="00813F67">
              <w:rPr>
                <w:rStyle w:val="Lienhypertexte"/>
                <w:rFonts w:cs="Times New Roman"/>
                <w:noProof/>
                <w:u w:color="000000"/>
                <w:lang w:val="fr-FR"/>
              </w:rPr>
              <w:t>3.7.4</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Segmentation avec des images</w:t>
            </w:r>
            <w:r w:rsidR="00FF2315">
              <w:rPr>
                <w:noProof/>
                <w:webHidden/>
              </w:rPr>
              <w:tab/>
            </w:r>
            <w:r w:rsidR="00FF2315">
              <w:rPr>
                <w:noProof/>
                <w:webHidden/>
              </w:rPr>
              <w:fldChar w:fldCharType="begin"/>
            </w:r>
            <w:r w:rsidR="00FF2315">
              <w:rPr>
                <w:noProof/>
                <w:webHidden/>
              </w:rPr>
              <w:instrText xml:space="preserve"> PAGEREF _Toc86180711 \h </w:instrText>
            </w:r>
            <w:r w:rsidR="00FF2315">
              <w:rPr>
                <w:noProof/>
                <w:webHidden/>
              </w:rPr>
            </w:r>
            <w:r w:rsidR="00FF2315">
              <w:rPr>
                <w:noProof/>
                <w:webHidden/>
              </w:rPr>
              <w:fldChar w:fldCharType="separate"/>
            </w:r>
            <w:r w:rsidR="00FF2315">
              <w:rPr>
                <w:noProof/>
                <w:webHidden/>
              </w:rPr>
              <w:t>36</w:t>
            </w:r>
            <w:r w:rsidR="00FF2315">
              <w:rPr>
                <w:noProof/>
                <w:webHidden/>
              </w:rPr>
              <w:fldChar w:fldCharType="end"/>
            </w:r>
          </w:hyperlink>
        </w:p>
        <w:p w14:paraId="6AD1DE9B" w14:textId="11B6007C"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12" w:history="1">
            <w:r w:rsidR="00FF2315" w:rsidRPr="00813F67">
              <w:rPr>
                <w:rStyle w:val="Lienhypertexte"/>
                <w:rFonts w:cs="Times New Roman"/>
                <w:noProof/>
                <w:u w:color="000000"/>
                <w:lang w:val="fr-FR"/>
              </w:rPr>
              <w:t>3.7.5</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Segmentation avec des vidéos</w:t>
            </w:r>
            <w:r w:rsidR="00FF2315">
              <w:rPr>
                <w:noProof/>
                <w:webHidden/>
              </w:rPr>
              <w:tab/>
            </w:r>
            <w:r w:rsidR="00FF2315">
              <w:rPr>
                <w:noProof/>
                <w:webHidden/>
              </w:rPr>
              <w:fldChar w:fldCharType="begin"/>
            </w:r>
            <w:r w:rsidR="00FF2315">
              <w:rPr>
                <w:noProof/>
                <w:webHidden/>
              </w:rPr>
              <w:instrText xml:space="preserve"> PAGEREF _Toc86180712 \h </w:instrText>
            </w:r>
            <w:r w:rsidR="00FF2315">
              <w:rPr>
                <w:noProof/>
                <w:webHidden/>
              </w:rPr>
            </w:r>
            <w:r w:rsidR="00FF2315">
              <w:rPr>
                <w:noProof/>
                <w:webHidden/>
              </w:rPr>
              <w:fldChar w:fldCharType="separate"/>
            </w:r>
            <w:r w:rsidR="00FF2315">
              <w:rPr>
                <w:noProof/>
                <w:webHidden/>
              </w:rPr>
              <w:t>37</w:t>
            </w:r>
            <w:r w:rsidR="00FF2315">
              <w:rPr>
                <w:noProof/>
                <w:webHidden/>
              </w:rPr>
              <w:fldChar w:fldCharType="end"/>
            </w:r>
          </w:hyperlink>
        </w:p>
        <w:p w14:paraId="1055CC35" w14:textId="10321060"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13" w:history="1">
            <w:r w:rsidR="00FF2315" w:rsidRPr="00813F67">
              <w:rPr>
                <w:rStyle w:val="Lienhypertexte"/>
                <w:noProof/>
                <w:u w:color="000000"/>
                <w:lang w:val="fr-FR"/>
              </w:rPr>
              <w:t>3.8</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Réentrainement</w:t>
            </w:r>
            <w:r w:rsidR="00FF2315">
              <w:rPr>
                <w:noProof/>
                <w:webHidden/>
              </w:rPr>
              <w:tab/>
            </w:r>
            <w:r w:rsidR="00FF2315">
              <w:rPr>
                <w:noProof/>
                <w:webHidden/>
              </w:rPr>
              <w:fldChar w:fldCharType="begin"/>
            </w:r>
            <w:r w:rsidR="00FF2315">
              <w:rPr>
                <w:noProof/>
                <w:webHidden/>
              </w:rPr>
              <w:instrText xml:space="preserve"> PAGEREF _Toc86180713 \h </w:instrText>
            </w:r>
            <w:r w:rsidR="00FF2315">
              <w:rPr>
                <w:noProof/>
                <w:webHidden/>
              </w:rPr>
            </w:r>
            <w:r w:rsidR="00FF2315">
              <w:rPr>
                <w:noProof/>
                <w:webHidden/>
              </w:rPr>
              <w:fldChar w:fldCharType="separate"/>
            </w:r>
            <w:r w:rsidR="00FF2315">
              <w:rPr>
                <w:noProof/>
                <w:webHidden/>
              </w:rPr>
              <w:t>39</w:t>
            </w:r>
            <w:r w:rsidR="00FF2315">
              <w:rPr>
                <w:noProof/>
                <w:webHidden/>
              </w:rPr>
              <w:fldChar w:fldCharType="end"/>
            </w:r>
          </w:hyperlink>
        </w:p>
        <w:p w14:paraId="4687D64F" w14:textId="57629E09"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14" w:history="1">
            <w:r w:rsidR="00FF2315" w:rsidRPr="00813F67">
              <w:rPr>
                <w:rStyle w:val="Lienhypertexte"/>
                <w:rFonts w:cs="Times New Roman"/>
                <w:noProof/>
                <w:u w:color="000000"/>
                <w:lang w:val="fr-FR"/>
              </w:rPr>
              <w:t>3.8.1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Choix de l’architecture FCN</w:t>
            </w:r>
            <w:r w:rsidR="00FF2315">
              <w:rPr>
                <w:noProof/>
                <w:webHidden/>
              </w:rPr>
              <w:tab/>
            </w:r>
            <w:r w:rsidR="00FF2315">
              <w:rPr>
                <w:noProof/>
                <w:webHidden/>
              </w:rPr>
              <w:fldChar w:fldCharType="begin"/>
            </w:r>
            <w:r w:rsidR="00FF2315">
              <w:rPr>
                <w:noProof/>
                <w:webHidden/>
              </w:rPr>
              <w:instrText xml:space="preserve"> PAGEREF _Toc86180714 \h </w:instrText>
            </w:r>
            <w:r w:rsidR="00FF2315">
              <w:rPr>
                <w:noProof/>
                <w:webHidden/>
              </w:rPr>
            </w:r>
            <w:r w:rsidR="00FF2315">
              <w:rPr>
                <w:noProof/>
                <w:webHidden/>
              </w:rPr>
              <w:fldChar w:fldCharType="separate"/>
            </w:r>
            <w:r w:rsidR="00FF2315">
              <w:rPr>
                <w:noProof/>
                <w:webHidden/>
              </w:rPr>
              <w:t>40</w:t>
            </w:r>
            <w:r w:rsidR="00FF2315">
              <w:rPr>
                <w:noProof/>
                <w:webHidden/>
              </w:rPr>
              <w:fldChar w:fldCharType="end"/>
            </w:r>
          </w:hyperlink>
        </w:p>
        <w:p w14:paraId="6435725C" w14:textId="25024AAA" w:rsidR="00FF2315" w:rsidRDefault="00DC196A">
          <w:pPr>
            <w:pStyle w:val="TM1"/>
            <w:tabs>
              <w:tab w:val="left" w:pos="660"/>
              <w:tab w:val="right" w:leader="dot" w:pos="9350"/>
            </w:tabs>
            <w:rPr>
              <w:rFonts w:asciiTheme="minorHAnsi" w:eastAsiaTheme="minorEastAsia" w:hAnsiTheme="minorHAnsi" w:cstheme="minorBidi"/>
              <w:noProof/>
              <w:color w:val="auto"/>
              <w:sz w:val="22"/>
            </w:rPr>
          </w:pPr>
          <w:hyperlink w:anchor="_Toc86180715" w:history="1">
            <w:r w:rsidR="00FF2315" w:rsidRPr="00813F67">
              <w:rPr>
                <w:rStyle w:val="Lienhypertexte"/>
                <w:rFonts w:ascii="Times New Roman" w:hAnsi="Times New Roman" w:cs="Times New Roman"/>
                <w:noProof/>
                <w:u w:color="000000"/>
                <w:lang w:val="fr-FR"/>
              </w:rPr>
              <w:t>4</w:t>
            </w:r>
            <w:r w:rsidR="00FF2315">
              <w:rPr>
                <w:rFonts w:asciiTheme="minorHAnsi" w:eastAsiaTheme="minorEastAsia" w:hAnsiTheme="minorHAnsi" w:cstheme="minorBidi"/>
                <w:noProof/>
                <w:color w:val="auto"/>
                <w:sz w:val="22"/>
              </w:rPr>
              <w:tab/>
            </w:r>
            <w:r w:rsidR="00FF2315" w:rsidRPr="00813F67">
              <w:rPr>
                <w:rStyle w:val="Lienhypertexte"/>
                <w:rFonts w:ascii="Times New Roman" w:hAnsi="Times New Roman" w:cs="Times New Roman"/>
                <w:noProof/>
                <w:lang w:val="fr-FR"/>
              </w:rPr>
              <w:t>Résultats</w:t>
            </w:r>
            <w:r w:rsidR="00FF2315">
              <w:rPr>
                <w:noProof/>
                <w:webHidden/>
              </w:rPr>
              <w:tab/>
            </w:r>
            <w:r w:rsidR="00FF2315">
              <w:rPr>
                <w:noProof/>
                <w:webHidden/>
              </w:rPr>
              <w:fldChar w:fldCharType="begin"/>
            </w:r>
            <w:r w:rsidR="00FF2315">
              <w:rPr>
                <w:noProof/>
                <w:webHidden/>
              </w:rPr>
              <w:instrText xml:space="preserve"> PAGEREF _Toc86180715 \h </w:instrText>
            </w:r>
            <w:r w:rsidR="00FF2315">
              <w:rPr>
                <w:noProof/>
                <w:webHidden/>
              </w:rPr>
            </w:r>
            <w:r w:rsidR="00FF2315">
              <w:rPr>
                <w:noProof/>
                <w:webHidden/>
              </w:rPr>
              <w:fldChar w:fldCharType="separate"/>
            </w:r>
            <w:r w:rsidR="00FF2315">
              <w:rPr>
                <w:noProof/>
                <w:webHidden/>
              </w:rPr>
              <w:t>41</w:t>
            </w:r>
            <w:r w:rsidR="00FF2315">
              <w:rPr>
                <w:noProof/>
                <w:webHidden/>
              </w:rPr>
              <w:fldChar w:fldCharType="end"/>
            </w:r>
          </w:hyperlink>
        </w:p>
        <w:p w14:paraId="71710F35" w14:textId="636E9E5F"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16" w:history="1">
            <w:r w:rsidR="00FF2315" w:rsidRPr="00813F67">
              <w:rPr>
                <w:rStyle w:val="Lienhypertexte"/>
                <w:noProof/>
                <w:u w:color="000000"/>
                <w:lang w:val="fr-FR"/>
              </w:rPr>
              <w:t>4.1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Performances matérielles</w:t>
            </w:r>
            <w:r w:rsidR="00FF2315">
              <w:rPr>
                <w:noProof/>
                <w:webHidden/>
              </w:rPr>
              <w:tab/>
            </w:r>
            <w:r w:rsidR="00FF2315">
              <w:rPr>
                <w:noProof/>
                <w:webHidden/>
              </w:rPr>
              <w:fldChar w:fldCharType="begin"/>
            </w:r>
            <w:r w:rsidR="00FF2315">
              <w:rPr>
                <w:noProof/>
                <w:webHidden/>
              </w:rPr>
              <w:instrText xml:space="preserve"> PAGEREF _Toc86180716 \h </w:instrText>
            </w:r>
            <w:r w:rsidR="00FF2315">
              <w:rPr>
                <w:noProof/>
                <w:webHidden/>
              </w:rPr>
            </w:r>
            <w:r w:rsidR="00FF2315">
              <w:rPr>
                <w:noProof/>
                <w:webHidden/>
              </w:rPr>
              <w:fldChar w:fldCharType="separate"/>
            </w:r>
            <w:r w:rsidR="00FF2315">
              <w:rPr>
                <w:noProof/>
                <w:webHidden/>
              </w:rPr>
              <w:t>41</w:t>
            </w:r>
            <w:r w:rsidR="00FF2315">
              <w:rPr>
                <w:noProof/>
                <w:webHidden/>
              </w:rPr>
              <w:fldChar w:fldCharType="end"/>
            </w:r>
          </w:hyperlink>
        </w:p>
        <w:p w14:paraId="196151A7" w14:textId="3784BEA1"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17" w:history="1">
            <w:r w:rsidR="00FF2315" w:rsidRPr="00813F67">
              <w:rPr>
                <w:rStyle w:val="Lienhypertexte"/>
                <w:rFonts w:cs="Times New Roman"/>
                <w:noProof/>
                <w:u w:color="000000"/>
                <w:lang w:val="fr-FR"/>
              </w:rPr>
              <w:t>4.1.1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Stockage de données</w:t>
            </w:r>
            <w:r w:rsidR="00FF2315">
              <w:rPr>
                <w:noProof/>
                <w:webHidden/>
              </w:rPr>
              <w:tab/>
            </w:r>
            <w:r w:rsidR="00FF2315">
              <w:rPr>
                <w:noProof/>
                <w:webHidden/>
              </w:rPr>
              <w:fldChar w:fldCharType="begin"/>
            </w:r>
            <w:r w:rsidR="00FF2315">
              <w:rPr>
                <w:noProof/>
                <w:webHidden/>
              </w:rPr>
              <w:instrText xml:space="preserve"> PAGEREF _Toc86180717 \h </w:instrText>
            </w:r>
            <w:r w:rsidR="00FF2315">
              <w:rPr>
                <w:noProof/>
                <w:webHidden/>
              </w:rPr>
            </w:r>
            <w:r w:rsidR="00FF2315">
              <w:rPr>
                <w:noProof/>
                <w:webHidden/>
              </w:rPr>
              <w:fldChar w:fldCharType="separate"/>
            </w:r>
            <w:r w:rsidR="00FF2315">
              <w:rPr>
                <w:noProof/>
                <w:webHidden/>
              </w:rPr>
              <w:t>41</w:t>
            </w:r>
            <w:r w:rsidR="00FF2315">
              <w:rPr>
                <w:noProof/>
                <w:webHidden/>
              </w:rPr>
              <w:fldChar w:fldCharType="end"/>
            </w:r>
          </w:hyperlink>
        </w:p>
        <w:p w14:paraId="45862EA3" w14:textId="2DA59016"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18" w:history="1">
            <w:r w:rsidR="00FF2315" w:rsidRPr="00813F67">
              <w:rPr>
                <w:rStyle w:val="Lienhypertexte"/>
                <w:rFonts w:cs="Times New Roman"/>
                <w:noProof/>
                <w:u w:color="000000"/>
                <w:lang w:val="fr-FR"/>
              </w:rPr>
              <w:t>4.1.2</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Performances système</w:t>
            </w:r>
            <w:r w:rsidR="00FF2315">
              <w:rPr>
                <w:noProof/>
                <w:webHidden/>
              </w:rPr>
              <w:tab/>
            </w:r>
            <w:r w:rsidR="00FF2315">
              <w:rPr>
                <w:noProof/>
                <w:webHidden/>
              </w:rPr>
              <w:fldChar w:fldCharType="begin"/>
            </w:r>
            <w:r w:rsidR="00FF2315">
              <w:rPr>
                <w:noProof/>
                <w:webHidden/>
              </w:rPr>
              <w:instrText xml:space="preserve"> PAGEREF _Toc86180718 \h </w:instrText>
            </w:r>
            <w:r w:rsidR="00FF2315">
              <w:rPr>
                <w:noProof/>
                <w:webHidden/>
              </w:rPr>
            </w:r>
            <w:r w:rsidR="00FF2315">
              <w:rPr>
                <w:noProof/>
                <w:webHidden/>
              </w:rPr>
              <w:fldChar w:fldCharType="separate"/>
            </w:r>
            <w:r w:rsidR="00FF2315">
              <w:rPr>
                <w:noProof/>
                <w:webHidden/>
              </w:rPr>
              <w:t>41</w:t>
            </w:r>
            <w:r w:rsidR="00FF2315">
              <w:rPr>
                <w:noProof/>
                <w:webHidden/>
              </w:rPr>
              <w:fldChar w:fldCharType="end"/>
            </w:r>
          </w:hyperlink>
        </w:p>
        <w:p w14:paraId="47B7FB2E" w14:textId="1C33E766"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19" w:history="1">
            <w:r w:rsidR="00FF2315" w:rsidRPr="00813F67">
              <w:rPr>
                <w:rStyle w:val="Lienhypertexte"/>
                <w:noProof/>
                <w:u w:color="000000"/>
                <w:lang w:val="fr-FR"/>
              </w:rPr>
              <w:t>4.2</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Performances de l’inférence</w:t>
            </w:r>
            <w:r w:rsidR="00FF2315">
              <w:rPr>
                <w:noProof/>
                <w:webHidden/>
              </w:rPr>
              <w:tab/>
            </w:r>
            <w:r w:rsidR="00FF2315">
              <w:rPr>
                <w:noProof/>
                <w:webHidden/>
              </w:rPr>
              <w:fldChar w:fldCharType="begin"/>
            </w:r>
            <w:r w:rsidR="00FF2315">
              <w:rPr>
                <w:noProof/>
                <w:webHidden/>
              </w:rPr>
              <w:instrText xml:space="preserve"> PAGEREF _Toc86180719 \h </w:instrText>
            </w:r>
            <w:r w:rsidR="00FF2315">
              <w:rPr>
                <w:noProof/>
                <w:webHidden/>
              </w:rPr>
            </w:r>
            <w:r w:rsidR="00FF2315">
              <w:rPr>
                <w:noProof/>
                <w:webHidden/>
              </w:rPr>
              <w:fldChar w:fldCharType="separate"/>
            </w:r>
            <w:r w:rsidR="00FF2315">
              <w:rPr>
                <w:noProof/>
                <w:webHidden/>
              </w:rPr>
              <w:t>49</w:t>
            </w:r>
            <w:r w:rsidR="00FF2315">
              <w:rPr>
                <w:noProof/>
                <w:webHidden/>
              </w:rPr>
              <w:fldChar w:fldCharType="end"/>
            </w:r>
          </w:hyperlink>
        </w:p>
        <w:p w14:paraId="782BF6FD" w14:textId="2FC40481"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20" w:history="1">
            <w:r w:rsidR="00FF2315" w:rsidRPr="00813F67">
              <w:rPr>
                <w:rStyle w:val="Lienhypertexte"/>
                <w:rFonts w:cs="Times New Roman"/>
                <w:noProof/>
                <w:u w:color="000000"/>
                <w:lang w:val="fr-FR"/>
              </w:rPr>
              <w:t>4.2.1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Images</w:t>
            </w:r>
            <w:r w:rsidR="00FF2315">
              <w:rPr>
                <w:noProof/>
                <w:webHidden/>
              </w:rPr>
              <w:tab/>
            </w:r>
            <w:r w:rsidR="00FF2315">
              <w:rPr>
                <w:noProof/>
                <w:webHidden/>
              </w:rPr>
              <w:fldChar w:fldCharType="begin"/>
            </w:r>
            <w:r w:rsidR="00FF2315">
              <w:rPr>
                <w:noProof/>
                <w:webHidden/>
              </w:rPr>
              <w:instrText xml:space="preserve"> PAGEREF _Toc86180720 \h </w:instrText>
            </w:r>
            <w:r w:rsidR="00FF2315">
              <w:rPr>
                <w:noProof/>
                <w:webHidden/>
              </w:rPr>
            </w:r>
            <w:r w:rsidR="00FF2315">
              <w:rPr>
                <w:noProof/>
                <w:webHidden/>
              </w:rPr>
              <w:fldChar w:fldCharType="separate"/>
            </w:r>
            <w:r w:rsidR="00FF2315">
              <w:rPr>
                <w:noProof/>
                <w:webHidden/>
              </w:rPr>
              <w:t>49</w:t>
            </w:r>
            <w:r w:rsidR="00FF2315">
              <w:rPr>
                <w:noProof/>
                <w:webHidden/>
              </w:rPr>
              <w:fldChar w:fldCharType="end"/>
            </w:r>
          </w:hyperlink>
        </w:p>
        <w:p w14:paraId="49AF3B99" w14:textId="0DAC0A12"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21" w:history="1">
            <w:r w:rsidR="00FF2315" w:rsidRPr="00813F67">
              <w:rPr>
                <w:rStyle w:val="Lienhypertexte"/>
                <w:rFonts w:cs="Times New Roman"/>
                <w:noProof/>
                <w:u w:color="000000"/>
                <w:lang w:val="fr-FR"/>
              </w:rPr>
              <w:t>4.2.2</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Vidéos</w:t>
            </w:r>
            <w:r w:rsidR="00FF2315">
              <w:rPr>
                <w:noProof/>
                <w:webHidden/>
              </w:rPr>
              <w:tab/>
            </w:r>
            <w:r w:rsidR="00FF2315">
              <w:rPr>
                <w:noProof/>
                <w:webHidden/>
              </w:rPr>
              <w:fldChar w:fldCharType="begin"/>
            </w:r>
            <w:r w:rsidR="00FF2315">
              <w:rPr>
                <w:noProof/>
                <w:webHidden/>
              </w:rPr>
              <w:instrText xml:space="preserve"> PAGEREF _Toc86180721 \h </w:instrText>
            </w:r>
            <w:r w:rsidR="00FF2315">
              <w:rPr>
                <w:noProof/>
                <w:webHidden/>
              </w:rPr>
            </w:r>
            <w:r w:rsidR="00FF2315">
              <w:rPr>
                <w:noProof/>
                <w:webHidden/>
              </w:rPr>
              <w:fldChar w:fldCharType="separate"/>
            </w:r>
            <w:r w:rsidR="00FF2315">
              <w:rPr>
                <w:noProof/>
                <w:webHidden/>
              </w:rPr>
              <w:t>50</w:t>
            </w:r>
            <w:r w:rsidR="00FF2315">
              <w:rPr>
                <w:noProof/>
                <w:webHidden/>
              </w:rPr>
              <w:fldChar w:fldCharType="end"/>
            </w:r>
          </w:hyperlink>
        </w:p>
        <w:p w14:paraId="628E47CD" w14:textId="6AC66EC1"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22" w:history="1">
            <w:r w:rsidR="00FF2315" w:rsidRPr="00813F67">
              <w:rPr>
                <w:rStyle w:val="Lienhypertexte"/>
                <w:noProof/>
                <w:u w:color="000000"/>
                <w:lang w:val="fr-FR"/>
              </w:rPr>
              <w:t>4.3</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Réentrainement</w:t>
            </w:r>
            <w:r w:rsidR="00FF2315">
              <w:rPr>
                <w:noProof/>
                <w:webHidden/>
              </w:rPr>
              <w:tab/>
            </w:r>
            <w:r w:rsidR="00FF2315">
              <w:rPr>
                <w:noProof/>
                <w:webHidden/>
              </w:rPr>
              <w:fldChar w:fldCharType="begin"/>
            </w:r>
            <w:r w:rsidR="00FF2315">
              <w:rPr>
                <w:noProof/>
                <w:webHidden/>
              </w:rPr>
              <w:instrText xml:space="preserve"> PAGEREF _Toc86180722 \h </w:instrText>
            </w:r>
            <w:r w:rsidR="00FF2315">
              <w:rPr>
                <w:noProof/>
                <w:webHidden/>
              </w:rPr>
            </w:r>
            <w:r w:rsidR="00FF2315">
              <w:rPr>
                <w:noProof/>
                <w:webHidden/>
              </w:rPr>
              <w:fldChar w:fldCharType="separate"/>
            </w:r>
            <w:r w:rsidR="00FF2315">
              <w:rPr>
                <w:noProof/>
                <w:webHidden/>
              </w:rPr>
              <w:t>51</w:t>
            </w:r>
            <w:r w:rsidR="00FF2315">
              <w:rPr>
                <w:noProof/>
                <w:webHidden/>
              </w:rPr>
              <w:fldChar w:fldCharType="end"/>
            </w:r>
          </w:hyperlink>
        </w:p>
        <w:p w14:paraId="076580E8" w14:textId="52CCFD72" w:rsidR="00FF2315" w:rsidRDefault="00DC196A">
          <w:pPr>
            <w:pStyle w:val="TM1"/>
            <w:tabs>
              <w:tab w:val="left" w:pos="660"/>
              <w:tab w:val="right" w:leader="dot" w:pos="9350"/>
            </w:tabs>
            <w:rPr>
              <w:rFonts w:asciiTheme="minorHAnsi" w:eastAsiaTheme="minorEastAsia" w:hAnsiTheme="minorHAnsi" w:cstheme="minorBidi"/>
              <w:noProof/>
              <w:color w:val="auto"/>
              <w:sz w:val="22"/>
            </w:rPr>
          </w:pPr>
          <w:hyperlink w:anchor="_Toc86180723" w:history="1">
            <w:r w:rsidR="00FF2315" w:rsidRPr="00813F67">
              <w:rPr>
                <w:rStyle w:val="Lienhypertexte"/>
                <w:rFonts w:ascii="Times New Roman" w:hAnsi="Times New Roman" w:cs="Times New Roman"/>
                <w:noProof/>
                <w:u w:color="000000"/>
                <w:lang w:val="fr-FR"/>
              </w:rPr>
              <w:t>5</w:t>
            </w:r>
            <w:r w:rsidR="00FF2315">
              <w:rPr>
                <w:rFonts w:asciiTheme="minorHAnsi" w:eastAsiaTheme="minorEastAsia" w:hAnsiTheme="minorHAnsi" w:cstheme="minorBidi"/>
                <w:noProof/>
                <w:color w:val="auto"/>
                <w:sz w:val="22"/>
              </w:rPr>
              <w:tab/>
            </w:r>
            <w:r w:rsidR="00FF2315" w:rsidRPr="00813F67">
              <w:rPr>
                <w:rStyle w:val="Lienhypertexte"/>
                <w:rFonts w:ascii="Times New Roman" w:hAnsi="Times New Roman" w:cs="Times New Roman"/>
                <w:noProof/>
                <w:lang w:val="fr-FR"/>
              </w:rPr>
              <w:t>Interprétation et discussion des résultats</w:t>
            </w:r>
            <w:r w:rsidR="00FF2315">
              <w:rPr>
                <w:noProof/>
                <w:webHidden/>
              </w:rPr>
              <w:tab/>
            </w:r>
            <w:r w:rsidR="00FF2315">
              <w:rPr>
                <w:noProof/>
                <w:webHidden/>
              </w:rPr>
              <w:fldChar w:fldCharType="begin"/>
            </w:r>
            <w:r w:rsidR="00FF2315">
              <w:rPr>
                <w:noProof/>
                <w:webHidden/>
              </w:rPr>
              <w:instrText xml:space="preserve"> PAGEREF _Toc86180723 \h </w:instrText>
            </w:r>
            <w:r w:rsidR="00FF2315">
              <w:rPr>
                <w:noProof/>
                <w:webHidden/>
              </w:rPr>
            </w:r>
            <w:r w:rsidR="00FF2315">
              <w:rPr>
                <w:noProof/>
                <w:webHidden/>
              </w:rPr>
              <w:fldChar w:fldCharType="separate"/>
            </w:r>
            <w:r w:rsidR="00FF2315">
              <w:rPr>
                <w:noProof/>
                <w:webHidden/>
              </w:rPr>
              <w:t>52</w:t>
            </w:r>
            <w:r w:rsidR="00FF2315">
              <w:rPr>
                <w:noProof/>
                <w:webHidden/>
              </w:rPr>
              <w:fldChar w:fldCharType="end"/>
            </w:r>
          </w:hyperlink>
        </w:p>
        <w:p w14:paraId="5C0EFA4E" w14:textId="2D9D5843"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24" w:history="1">
            <w:r w:rsidR="00FF2315" w:rsidRPr="00813F67">
              <w:rPr>
                <w:rStyle w:val="Lienhypertexte"/>
                <w:noProof/>
                <w:u w:color="000000"/>
                <w:lang w:val="fr-FR"/>
              </w:rPr>
              <w:t>5.1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Performances matérielles</w:t>
            </w:r>
            <w:r w:rsidR="00FF2315">
              <w:rPr>
                <w:noProof/>
                <w:webHidden/>
              </w:rPr>
              <w:tab/>
            </w:r>
            <w:r w:rsidR="00FF2315">
              <w:rPr>
                <w:noProof/>
                <w:webHidden/>
              </w:rPr>
              <w:fldChar w:fldCharType="begin"/>
            </w:r>
            <w:r w:rsidR="00FF2315">
              <w:rPr>
                <w:noProof/>
                <w:webHidden/>
              </w:rPr>
              <w:instrText xml:space="preserve"> PAGEREF _Toc86180724 \h </w:instrText>
            </w:r>
            <w:r w:rsidR="00FF2315">
              <w:rPr>
                <w:noProof/>
                <w:webHidden/>
              </w:rPr>
            </w:r>
            <w:r w:rsidR="00FF2315">
              <w:rPr>
                <w:noProof/>
                <w:webHidden/>
              </w:rPr>
              <w:fldChar w:fldCharType="separate"/>
            </w:r>
            <w:r w:rsidR="00FF2315">
              <w:rPr>
                <w:noProof/>
                <w:webHidden/>
              </w:rPr>
              <w:t>52</w:t>
            </w:r>
            <w:r w:rsidR="00FF2315">
              <w:rPr>
                <w:noProof/>
                <w:webHidden/>
              </w:rPr>
              <w:fldChar w:fldCharType="end"/>
            </w:r>
          </w:hyperlink>
        </w:p>
        <w:p w14:paraId="45A55AC0" w14:textId="07A5D020"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25" w:history="1">
            <w:r w:rsidR="00FF2315" w:rsidRPr="00813F67">
              <w:rPr>
                <w:rStyle w:val="Lienhypertexte"/>
                <w:rFonts w:cs="Times New Roman"/>
                <w:noProof/>
                <w:u w:color="000000"/>
                <w:lang w:val="fr-FR"/>
              </w:rPr>
              <w:t>5.1.1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Stockage de données</w:t>
            </w:r>
            <w:r w:rsidR="00FF2315">
              <w:rPr>
                <w:noProof/>
                <w:webHidden/>
              </w:rPr>
              <w:tab/>
            </w:r>
            <w:r w:rsidR="00FF2315">
              <w:rPr>
                <w:noProof/>
                <w:webHidden/>
              </w:rPr>
              <w:fldChar w:fldCharType="begin"/>
            </w:r>
            <w:r w:rsidR="00FF2315">
              <w:rPr>
                <w:noProof/>
                <w:webHidden/>
              </w:rPr>
              <w:instrText xml:space="preserve"> PAGEREF _Toc86180725 \h </w:instrText>
            </w:r>
            <w:r w:rsidR="00FF2315">
              <w:rPr>
                <w:noProof/>
                <w:webHidden/>
              </w:rPr>
            </w:r>
            <w:r w:rsidR="00FF2315">
              <w:rPr>
                <w:noProof/>
                <w:webHidden/>
              </w:rPr>
              <w:fldChar w:fldCharType="separate"/>
            </w:r>
            <w:r w:rsidR="00FF2315">
              <w:rPr>
                <w:noProof/>
                <w:webHidden/>
              </w:rPr>
              <w:t>52</w:t>
            </w:r>
            <w:r w:rsidR="00FF2315">
              <w:rPr>
                <w:noProof/>
                <w:webHidden/>
              </w:rPr>
              <w:fldChar w:fldCharType="end"/>
            </w:r>
          </w:hyperlink>
        </w:p>
        <w:p w14:paraId="73975E79" w14:textId="32AF66F0"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26" w:history="1">
            <w:r w:rsidR="00FF2315" w:rsidRPr="00813F67">
              <w:rPr>
                <w:rStyle w:val="Lienhypertexte"/>
                <w:rFonts w:cs="Times New Roman"/>
                <w:noProof/>
                <w:u w:color="000000"/>
                <w:lang w:val="fr-FR"/>
              </w:rPr>
              <w:t>5.1.2</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Performances système</w:t>
            </w:r>
            <w:r w:rsidR="00FF2315">
              <w:rPr>
                <w:noProof/>
                <w:webHidden/>
              </w:rPr>
              <w:tab/>
            </w:r>
            <w:r w:rsidR="00FF2315">
              <w:rPr>
                <w:noProof/>
                <w:webHidden/>
              </w:rPr>
              <w:fldChar w:fldCharType="begin"/>
            </w:r>
            <w:r w:rsidR="00FF2315">
              <w:rPr>
                <w:noProof/>
                <w:webHidden/>
              </w:rPr>
              <w:instrText xml:space="preserve"> PAGEREF _Toc86180726 \h </w:instrText>
            </w:r>
            <w:r w:rsidR="00FF2315">
              <w:rPr>
                <w:noProof/>
                <w:webHidden/>
              </w:rPr>
            </w:r>
            <w:r w:rsidR="00FF2315">
              <w:rPr>
                <w:noProof/>
                <w:webHidden/>
              </w:rPr>
              <w:fldChar w:fldCharType="separate"/>
            </w:r>
            <w:r w:rsidR="00FF2315">
              <w:rPr>
                <w:noProof/>
                <w:webHidden/>
              </w:rPr>
              <w:t>52</w:t>
            </w:r>
            <w:r w:rsidR="00FF2315">
              <w:rPr>
                <w:noProof/>
                <w:webHidden/>
              </w:rPr>
              <w:fldChar w:fldCharType="end"/>
            </w:r>
          </w:hyperlink>
        </w:p>
        <w:p w14:paraId="11104949" w14:textId="3F0FAE4E"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27" w:history="1">
            <w:r w:rsidR="00FF2315" w:rsidRPr="00813F67">
              <w:rPr>
                <w:rStyle w:val="Lienhypertexte"/>
                <w:noProof/>
                <w:u w:color="000000"/>
                <w:lang w:val="fr-FR"/>
              </w:rPr>
              <w:t>5.2</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Performances de la segmentation</w:t>
            </w:r>
            <w:r w:rsidR="00FF2315">
              <w:rPr>
                <w:noProof/>
                <w:webHidden/>
              </w:rPr>
              <w:tab/>
            </w:r>
            <w:r w:rsidR="00FF2315">
              <w:rPr>
                <w:noProof/>
                <w:webHidden/>
              </w:rPr>
              <w:fldChar w:fldCharType="begin"/>
            </w:r>
            <w:r w:rsidR="00FF2315">
              <w:rPr>
                <w:noProof/>
                <w:webHidden/>
              </w:rPr>
              <w:instrText xml:space="preserve"> PAGEREF _Toc86180727 \h </w:instrText>
            </w:r>
            <w:r w:rsidR="00FF2315">
              <w:rPr>
                <w:noProof/>
                <w:webHidden/>
              </w:rPr>
            </w:r>
            <w:r w:rsidR="00FF2315">
              <w:rPr>
                <w:noProof/>
                <w:webHidden/>
              </w:rPr>
              <w:fldChar w:fldCharType="separate"/>
            </w:r>
            <w:r w:rsidR="00FF2315">
              <w:rPr>
                <w:noProof/>
                <w:webHidden/>
              </w:rPr>
              <w:t>52</w:t>
            </w:r>
            <w:r w:rsidR="00FF2315">
              <w:rPr>
                <w:noProof/>
                <w:webHidden/>
              </w:rPr>
              <w:fldChar w:fldCharType="end"/>
            </w:r>
          </w:hyperlink>
        </w:p>
        <w:p w14:paraId="38D83CC7" w14:textId="2CCD14AC"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28" w:history="1">
            <w:r w:rsidR="00FF2315" w:rsidRPr="00813F67">
              <w:rPr>
                <w:rStyle w:val="Lienhypertexte"/>
                <w:rFonts w:cs="Times New Roman"/>
                <w:noProof/>
                <w:u w:color="000000"/>
                <w:lang w:val="fr-FR"/>
              </w:rPr>
              <w:t>5.2.1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Images</w:t>
            </w:r>
            <w:r w:rsidR="00FF2315">
              <w:rPr>
                <w:noProof/>
                <w:webHidden/>
              </w:rPr>
              <w:tab/>
            </w:r>
            <w:r w:rsidR="00FF2315">
              <w:rPr>
                <w:noProof/>
                <w:webHidden/>
              </w:rPr>
              <w:fldChar w:fldCharType="begin"/>
            </w:r>
            <w:r w:rsidR="00FF2315">
              <w:rPr>
                <w:noProof/>
                <w:webHidden/>
              </w:rPr>
              <w:instrText xml:space="preserve"> PAGEREF _Toc86180728 \h </w:instrText>
            </w:r>
            <w:r w:rsidR="00FF2315">
              <w:rPr>
                <w:noProof/>
                <w:webHidden/>
              </w:rPr>
            </w:r>
            <w:r w:rsidR="00FF2315">
              <w:rPr>
                <w:noProof/>
                <w:webHidden/>
              </w:rPr>
              <w:fldChar w:fldCharType="separate"/>
            </w:r>
            <w:r w:rsidR="00FF2315">
              <w:rPr>
                <w:noProof/>
                <w:webHidden/>
              </w:rPr>
              <w:t>52</w:t>
            </w:r>
            <w:r w:rsidR="00FF2315">
              <w:rPr>
                <w:noProof/>
                <w:webHidden/>
              </w:rPr>
              <w:fldChar w:fldCharType="end"/>
            </w:r>
          </w:hyperlink>
        </w:p>
        <w:p w14:paraId="5AA06E2A" w14:textId="61F45BC7"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29" w:history="1">
            <w:r w:rsidR="00FF2315" w:rsidRPr="00813F67">
              <w:rPr>
                <w:rStyle w:val="Lienhypertexte"/>
                <w:rFonts w:cs="Times New Roman"/>
                <w:noProof/>
                <w:u w:color="000000"/>
                <w:lang w:val="fr-FR"/>
              </w:rPr>
              <w:t>5.2.2</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Vidéos</w:t>
            </w:r>
            <w:r w:rsidR="00FF2315">
              <w:rPr>
                <w:noProof/>
                <w:webHidden/>
              </w:rPr>
              <w:tab/>
            </w:r>
            <w:r w:rsidR="00FF2315">
              <w:rPr>
                <w:noProof/>
                <w:webHidden/>
              </w:rPr>
              <w:fldChar w:fldCharType="begin"/>
            </w:r>
            <w:r w:rsidR="00FF2315">
              <w:rPr>
                <w:noProof/>
                <w:webHidden/>
              </w:rPr>
              <w:instrText xml:space="preserve"> PAGEREF _Toc86180729 \h </w:instrText>
            </w:r>
            <w:r w:rsidR="00FF2315">
              <w:rPr>
                <w:noProof/>
                <w:webHidden/>
              </w:rPr>
            </w:r>
            <w:r w:rsidR="00FF2315">
              <w:rPr>
                <w:noProof/>
                <w:webHidden/>
              </w:rPr>
              <w:fldChar w:fldCharType="separate"/>
            </w:r>
            <w:r w:rsidR="00FF2315">
              <w:rPr>
                <w:noProof/>
                <w:webHidden/>
              </w:rPr>
              <w:t>53</w:t>
            </w:r>
            <w:r w:rsidR="00FF2315">
              <w:rPr>
                <w:noProof/>
                <w:webHidden/>
              </w:rPr>
              <w:fldChar w:fldCharType="end"/>
            </w:r>
          </w:hyperlink>
        </w:p>
        <w:p w14:paraId="57AF3339" w14:textId="6588569E" w:rsidR="00FF2315" w:rsidRDefault="00DC196A">
          <w:pPr>
            <w:pStyle w:val="TM1"/>
            <w:tabs>
              <w:tab w:val="left" w:pos="660"/>
              <w:tab w:val="right" w:leader="dot" w:pos="9350"/>
            </w:tabs>
            <w:rPr>
              <w:rFonts w:asciiTheme="minorHAnsi" w:eastAsiaTheme="minorEastAsia" w:hAnsiTheme="minorHAnsi" w:cstheme="minorBidi"/>
              <w:noProof/>
              <w:color w:val="auto"/>
              <w:sz w:val="22"/>
            </w:rPr>
          </w:pPr>
          <w:hyperlink w:anchor="_Toc86180730" w:history="1">
            <w:r w:rsidR="00FF2315" w:rsidRPr="00813F67">
              <w:rPr>
                <w:rStyle w:val="Lienhypertexte"/>
                <w:rFonts w:ascii="Times New Roman" w:hAnsi="Times New Roman" w:cs="Times New Roman"/>
                <w:noProof/>
                <w:u w:color="000000"/>
                <w:lang w:val="fr-FR"/>
              </w:rPr>
              <w:t>6</w:t>
            </w:r>
            <w:r w:rsidR="00FF2315">
              <w:rPr>
                <w:rFonts w:asciiTheme="minorHAnsi" w:eastAsiaTheme="minorEastAsia" w:hAnsiTheme="minorHAnsi" w:cstheme="minorBidi"/>
                <w:noProof/>
                <w:color w:val="auto"/>
                <w:sz w:val="22"/>
              </w:rPr>
              <w:tab/>
            </w:r>
            <w:r w:rsidR="00FF2315" w:rsidRPr="00813F67">
              <w:rPr>
                <w:rStyle w:val="Lienhypertexte"/>
                <w:rFonts w:ascii="Times New Roman" w:hAnsi="Times New Roman" w:cs="Times New Roman"/>
                <w:noProof/>
                <w:lang w:val="fr-FR"/>
              </w:rPr>
              <w:t>Conclusion et recommandations</w:t>
            </w:r>
            <w:r w:rsidR="00FF2315">
              <w:rPr>
                <w:noProof/>
                <w:webHidden/>
              </w:rPr>
              <w:tab/>
            </w:r>
            <w:r w:rsidR="00FF2315">
              <w:rPr>
                <w:noProof/>
                <w:webHidden/>
              </w:rPr>
              <w:fldChar w:fldCharType="begin"/>
            </w:r>
            <w:r w:rsidR="00FF2315">
              <w:rPr>
                <w:noProof/>
                <w:webHidden/>
              </w:rPr>
              <w:instrText xml:space="preserve"> PAGEREF _Toc86180730 \h </w:instrText>
            </w:r>
            <w:r w:rsidR="00FF2315">
              <w:rPr>
                <w:noProof/>
                <w:webHidden/>
              </w:rPr>
            </w:r>
            <w:r w:rsidR="00FF2315">
              <w:rPr>
                <w:noProof/>
                <w:webHidden/>
              </w:rPr>
              <w:fldChar w:fldCharType="separate"/>
            </w:r>
            <w:r w:rsidR="00FF2315">
              <w:rPr>
                <w:noProof/>
                <w:webHidden/>
              </w:rPr>
              <w:t>53</w:t>
            </w:r>
            <w:r w:rsidR="00FF2315">
              <w:rPr>
                <w:noProof/>
                <w:webHidden/>
              </w:rPr>
              <w:fldChar w:fldCharType="end"/>
            </w:r>
          </w:hyperlink>
        </w:p>
        <w:p w14:paraId="774CF61C" w14:textId="658BA5AD"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31" w:history="1">
            <w:r w:rsidR="00FF2315" w:rsidRPr="00813F67">
              <w:rPr>
                <w:rStyle w:val="Lienhypertexte"/>
                <w:noProof/>
                <w:u w:color="000000"/>
                <w:lang w:val="fr-FR"/>
              </w:rPr>
              <w:t>6.1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Objectif principal</w:t>
            </w:r>
            <w:r w:rsidR="00FF2315">
              <w:rPr>
                <w:noProof/>
                <w:webHidden/>
              </w:rPr>
              <w:tab/>
            </w:r>
            <w:r w:rsidR="00FF2315">
              <w:rPr>
                <w:noProof/>
                <w:webHidden/>
              </w:rPr>
              <w:fldChar w:fldCharType="begin"/>
            </w:r>
            <w:r w:rsidR="00FF2315">
              <w:rPr>
                <w:noProof/>
                <w:webHidden/>
              </w:rPr>
              <w:instrText xml:space="preserve"> PAGEREF _Toc86180731 \h </w:instrText>
            </w:r>
            <w:r w:rsidR="00FF2315">
              <w:rPr>
                <w:noProof/>
                <w:webHidden/>
              </w:rPr>
            </w:r>
            <w:r w:rsidR="00FF2315">
              <w:rPr>
                <w:noProof/>
                <w:webHidden/>
              </w:rPr>
              <w:fldChar w:fldCharType="separate"/>
            </w:r>
            <w:r w:rsidR="00FF2315">
              <w:rPr>
                <w:noProof/>
                <w:webHidden/>
              </w:rPr>
              <w:t>53</w:t>
            </w:r>
            <w:r w:rsidR="00FF2315">
              <w:rPr>
                <w:noProof/>
                <w:webHidden/>
              </w:rPr>
              <w:fldChar w:fldCharType="end"/>
            </w:r>
          </w:hyperlink>
        </w:p>
        <w:p w14:paraId="5E8A794B" w14:textId="4BE77099"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32" w:history="1">
            <w:r w:rsidR="00FF2315" w:rsidRPr="00813F67">
              <w:rPr>
                <w:rStyle w:val="Lienhypertexte"/>
                <w:noProof/>
                <w:u w:color="000000"/>
                <w:lang w:val="fr-FR"/>
              </w:rPr>
              <w:t>6.2</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Limites</w:t>
            </w:r>
            <w:r w:rsidR="00FF2315">
              <w:rPr>
                <w:noProof/>
                <w:webHidden/>
              </w:rPr>
              <w:tab/>
            </w:r>
            <w:r w:rsidR="00FF2315">
              <w:rPr>
                <w:noProof/>
                <w:webHidden/>
              </w:rPr>
              <w:fldChar w:fldCharType="begin"/>
            </w:r>
            <w:r w:rsidR="00FF2315">
              <w:rPr>
                <w:noProof/>
                <w:webHidden/>
              </w:rPr>
              <w:instrText xml:space="preserve"> PAGEREF _Toc86180732 \h </w:instrText>
            </w:r>
            <w:r w:rsidR="00FF2315">
              <w:rPr>
                <w:noProof/>
                <w:webHidden/>
              </w:rPr>
            </w:r>
            <w:r w:rsidR="00FF2315">
              <w:rPr>
                <w:noProof/>
                <w:webHidden/>
              </w:rPr>
              <w:fldChar w:fldCharType="separate"/>
            </w:r>
            <w:r w:rsidR="00FF2315">
              <w:rPr>
                <w:noProof/>
                <w:webHidden/>
              </w:rPr>
              <w:t>54</w:t>
            </w:r>
            <w:r w:rsidR="00FF2315">
              <w:rPr>
                <w:noProof/>
                <w:webHidden/>
              </w:rPr>
              <w:fldChar w:fldCharType="end"/>
            </w:r>
          </w:hyperlink>
        </w:p>
        <w:p w14:paraId="015C2C75" w14:textId="5DDE2234"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33" w:history="1">
            <w:r w:rsidR="00FF2315" w:rsidRPr="00813F67">
              <w:rPr>
                <w:rStyle w:val="Lienhypertexte"/>
                <w:rFonts w:cs="Times New Roman"/>
                <w:noProof/>
                <w:u w:color="000000"/>
                <w:lang w:val="fr-FR"/>
              </w:rPr>
              <w:t>6.2.1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Limites matérielles</w:t>
            </w:r>
            <w:r w:rsidR="00FF2315">
              <w:rPr>
                <w:noProof/>
                <w:webHidden/>
              </w:rPr>
              <w:tab/>
            </w:r>
            <w:r w:rsidR="00FF2315">
              <w:rPr>
                <w:noProof/>
                <w:webHidden/>
              </w:rPr>
              <w:fldChar w:fldCharType="begin"/>
            </w:r>
            <w:r w:rsidR="00FF2315">
              <w:rPr>
                <w:noProof/>
                <w:webHidden/>
              </w:rPr>
              <w:instrText xml:space="preserve"> PAGEREF _Toc86180733 \h </w:instrText>
            </w:r>
            <w:r w:rsidR="00FF2315">
              <w:rPr>
                <w:noProof/>
                <w:webHidden/>
              </w:rPr>
            </w:r>
            <w:r w:rsidR="00FF2315">
              <w:rPr>
                <w:noProof/>
                <w:webHidden/>
              </w:rPr>
              <w:fldChar w:fldCharType="separate"/>
            </w:r>
            <w:r w:rsidR="00FF2315">
              <w:rPr>
                <w:noProof/>
                <w:webHidden/>
              </w:rPr>
              <w:t>54</w:t>
            </w:r>
            <w:r w:rsidR="00FF2315">
              <w:rPr>
                <w:noProof/>
                <w:webHidden/>
              </w:rPr>
              <w:fldChar w:fldCharType="end"/>
            </w:r>
          </w:hyperlink>
        </w:p>
        <w:p w14:paraId="482241CC" w14:textId="4A787EA0"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34" w:history="1">
            <w:r w:rsidR="00FF2315" w:rsidRPr="00813F67">
              <w:rPr>
                <w:rStyle w:val="Lienhypertexte"/>
                <w:rFonts w:cs="Times New Roman"/>
                <w:noProof/>
                <w:u w:color="000000"/>
                <w:lang w:val="fr-FR"/>
              </w:rPr>
              <w:t>6.2.2</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Limites applicatives</w:t>
            </w:r>
            <w:r w:rsidR="00FF2315">
              <w:rPr>
                <w:noProof/>
                <w:webHidden/>
              </w:rPr>
              <w:tab/>
            </w:r>
            <w:r w:rsidR="00FF2315">
              <w:rPr>
                <w:noProof/>
                <w:webHidden/>
              </w:rPr>
              <w:fldChar w:fldCharType="begin"/>
            </w:r>
            <w:r w:rsidR="00FF2315">
              <w:rPr>
                <w:noProof/>
                <w:webHidden/>
              </w:rPr>
              <w:instrText xml:space="preserve"> PAGEREF _Toc86180734 \h </w:instrText>
            </w:r>
            <w:r w:rsidR="00FF2315">
              <w:rPr>
                <w:noProof/>
                <w:webHidden/>
              </w:rPr>
            </w:r>
            <w:r w:rsidR="00FF2315">
              <w:rPr>
                <w:noProof/>
                <w:webHidden/>
              </w:rPr>
              <w:fldChar w:fldCharType="separate"/>
            </w:r>
            <w:r w:rsidR="00FF2315">
              <w:rPr>
                <w:noProof/>
                <w:webHidden/>
              </w:rPr>
              <w:t>54</w:t>
            </w:r>
            <w:r w:rsidR="00FF2315">
              <w:rPr>
                <w:noProof/>
                <w:webHidden/>
              </w:rPr>
              <w:fldChar w:fldCharType="end"/>
            </w:r>
          </w:hyperlink>
        </w:p>
        <w:p w14:paraId="6542F8EA" w14:textId="73143CF7"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35" w:history="1">
            <w:r w:rsidR="00FF2315" w:rsidRPr="00813F67">
              <w:rPr>
                <w:rStyle w:val="Lienhypertexte"/>
                <w:noProof/>
                <w:u w:color="000000"/>
                <w:lang w:val="fr-FR"/>
              </w:rPr>
              <w:t>6.3</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Optimisation</w:t>
            </w:r>
            <w:r w:rsidR="00FF2315">
              <w:rPr>
                <w:noProof/>
                <w:webHidden/>
              </w:rPr>
              <w:tab/>
            </w:r>
            <w:r w:rsidR="00FF2315">
              <w:rPr>
                <w:noProof/>
                <w:webHidden/>
              </w:rPr>
              <w:fldChar w:fldCharType="begin"/>
            </w:r>
            <w:r w:rsidR="00FF2315">
              <w:rPr>
                <w:noProof/>
                <w:webHidden/>
              </w:rPr>
              <w:instrText xml:space="preserve"> PAGEREF _Toc86180735 \h </w:instrText>
            </w:r>
            <w:r w:rsidR="00FF2315">
              <w:rPr>
                <w:noProof/>
                <w:webHidden/>
              </w:rPr>
            </w:r>
            <w:r w:rsidR="00FF2315">
              <w:rPr>
                <w:noProof/>
                <w:webHidden/>
              </w:rPr>
              <w:fldChar w:fldCharType="separate"/>
            </w:r>
            <w:r w:rsidR="00FF2315">
              <w:rPr>
                <w:noProof/>
                <w:webHidden/>
              </w:rPr>
              <w:t>55</w:t>
            </w:r>
            <w:r w:rsidR="00FF2315">
              <w:rPr>
                <w:noProof/>
                <w:webHidden/>
              </w:rPr>
              <w:fldChar w:fldCharType="end"/>
            </w:r>
          </w:hyperlink>
        </w:p>
        <w:p w14:paraId="55540B17" w14:textId="206EE3D1"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36" w:history="1">
            <w:r w:rsidR="00FF2315" w:rsidRPr="00813F67">
              <w:rPr>
                <w:rStyle w:val="Lienhypertexte"/>
                <w:rFonts w:cs="Times New Roman"/>
                <w:noProof/>
                <w:u w:color="000000"/>
                <w:lang w:val="fr-FR"/>
              </w:rPr>
              <w:t>6.3.1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Optimisation matérielle</w:t>
            </w:r>
            <w:r w:rsidR="00FF2315">
              <w:rPr>
                <w:noProof/>
                <w:webHidden/>
              </w:rPr>
              <w:tab/>
            </w:r>
            <w:r w:rsidR="00FF2315">
              <w:rPr>
                <w:noProof/>
                <w:webHidden/>
              </w:rPr>
              <w:fldChar w:fldCharType="begin"/>
            </w:r>
            <w:r w:rsidR="00FF2315">
              <w:rPr>
                <w:noProof/>
                <w:webHidden/>
              </w:rPr>
              <w:instrText xml:space="preserve"> PAGEREF _Toc86180736 \h </w:instrText>
            </w:r>
            <w:r w:rsidR="00FF2315">
              <w:rPr>
                <w:noProof/>
                <w:webHidden/>
              </w:rPr>
            </w:r>
            <w:r w:rsidR="00FF2315">
              <w:rPr>
                <w:noProof/>
                <w:webHidden/>
              </w:rPr>
              <w:fldChar w:fldCharType="separate"/>
            </w:r>
            <w:r w:rsidR="00FF2315">
              <w:rPr>
                <w:noProof/>
                <w:webHidden/>
              </w:rPr>
              <w:t>55</w:t>
            </w:r>
            <w:r w:rsidR="00FF2315">
              <w:rPr>
                <w:noProof/>
                <w:webHidden/>
              </w:rPr>
              <w:fldChar w:fldCharType="end"/>
            </w:r>
          </w:hyperlink>
        </w:p>
        <w:p w14:paraId="143A4248" w14:textId="312EAEBF" w:rsidR="00FF2315" w:rsidRDefault="00DC196A">
          <w:pPr>
            <w:pStyle w:val="TM3"/>
            <w:tabs>
              <w:tab w:val="left" w:pos="880"/>
              <w:tab w:val="right" w:leader="dot" w:pos="9350"/>
            </w:tabs>
            <w:rPr>
              <w:rFonts w:asciiTheme="minorHAnsi" w:eastAsiaTheme="minorEastAsia" w:hAnsiTheme="minorHAnsi" w:cstheme="minorBidi"/>
              <w:noProof/>
              <w:color w:val="auto"/>
              <w:sz w:val="22"/>
            </w:rPr>
          </w:pPr>
          <w:hyperlink w:anchor="_Toc86180737" w:history="1">
            <w:r w:rsidR="00FF2315" w:rsidRPr="00813F67">
              <w:rPr>
                <w:rStyle w:val="Lienhypertexte"/>
                <w:rFonts w:cs="Times New Roman"/>
                <w:noProof/>
                <w:u w:color="000000"/>
                <w:lang w:val="fr-FR"/>
              </w:rPr>
              <w:t>6.3.2</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Optimisation logicielle</w:t>
            </w:r>
            <w:r w:rsidR="00FF2315">
              <w:rPr>
                <w:noProof/>
                <w:webHidden/>
              </w:rPr>
              <w:tab/>
            </w:r>
            <w:r w:rsidR="00FF2315">
              <w:rPr>
                <w:noProof/>
                <w:webHidden/>
              </w:rPr>
              <w:fldChar w:fldCharType="begin"/>
            </w:r>
            <w:r w:rsidR="00FF2315">
              <w:rPr>
                <w:noProof/>
                <w:webHidden/>
              </w:rPr>
              <w:instrText xml:space="preserve"> PAGEREF _Toc86180737 \h </w:instrText>
            </w:r>
            <w:r w:rsidR="00FF2315">
              <w:rPr>
                <w:noProof/>
                <w:webHidden/>
              </w:rPr>
            </w:r>
            <w:r w:rsidR="00FF2315">
              <w:rPr>
                <w:noProof/>
                <w:webHidden/>
              </w:rPr>
              <w:fldChar w:fldCharType="separate"/>
            </w:r>
            <w:r w:rsidR="00FF2315">
              <w:rPr>
                <w:noProof/>
                <w:webHidden/>
              </w:rPr>
              <w:t>56</w:t>
            </w:r>
            <w:r w:rsidR="00FF2315">
              <w:rPr>
                <w:noProof/>
                <w:webHidden/>
              </w:rPr>
              <w:fldChar w:fldCharType="end"/>
            </w:r>
          </w:hyperlink>
        </w:p>
        <w:p w14:paraId="1A0D7E3A" w14:textId="2D0F2FF2"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38" w:history="1">
            <w:r w:rsidR="00FF2315" w:rsidRPr="00813F67">
              <w:rPr>
                <w:rStyle w:val="Lienhypertexte"/>
                <w:noProof/>
                <w:u w:color="000000"/>
                <w:lang w:val="fr-FR"/>
              </w:rPr>
              <w:t>6.4</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Documentation</w:t>
            </w:r>
            <w:r w:rsidR="00FF2315">
              <w:rPr>
                <w:noProof/>
                <w:webHidden/>
              </w:rPr>
              <w:tab/>
            </w:r>
            <w:r w:rsidR="00FF2315">
              <w:rPr>
                <w:noProof/>
                <w:webHidden/>
              </w:rPr>
              <w:fldChar w:fldCharType="begin"/>
            </w:r>
            <w:r w:rsidR="00FF2315">
              <w:rPr>
                <w:noProof/>
                <w:webHidden/>
              </w:rPr>
              <w:instrText xml:space="preserve"> PAGEREF _Toc86180738 \h </w:instrText>
            </w:r>
            <w:r w:rsidR="00FF2315">
              <w:rPr>
                <w:noProof/>
                <w:webHidden/>
              </w:rPr>
            </w:r>
            <w:r w:rsidR="00FF2315">
              <w:rPr>
                <w:noProof/>
                <w:webHidden/>
              </w:rPr>
              <w:fldChar w:fldCharType="separate"/>
            </w:r>
            <w:r w:rsidR="00FF2315">
              <w:rPr>
                <w:noProof/>
                <w:webHidden/>
              </w:rPr>
              <w:t>57</w:t>
            </w:r>
            <w:r w:rsidR="00FF2315">
              <w:rPr>
                <w:noProof/>
                <w:webHidden/>
              </w:rPr>
              <w:fldChar w:fldCharType="end"/>
            </w:r>
          </w:hyperlink>
        </w:p>
        <w:p w14:paraId="12B04825" w14:textId="066B397B" w:rsidR="00FF2315" w:rsidRDefault="00DC196A">
          <w:pPr>
            <w:pStyle w:val="TM1"/>
            <w:tabs>
              <w:tab w:val="right" w:leader="dot" w:pos="9350"/>
            </w:tabs>
            <w:rPr>
              <w:rFonts w:asciiTheme="minorHAnsi" w:eastAsiaTheme="minorEastAsia" w:hAnsiTheme="minorHAnsi" w:cstheme="minorBidi"/>
              <w:noProof/>
              <w:color w:val="auto"/>
              <w:sz w:val="22"/>
            </w:rPr>
          </w:pPr>
          <w:hyperlink w:anchor="_Toc86180739" w:history="1">
            <w:r w:rsidR="00FF2315" w:rsidRPr="00813F67">
              <w:rPr>
                <w:rStyle w:val="Lienhypertexte"/>
                <w:rFonts w:ascii="Times New Roman" w:hAnsi="Times New Roman" w:cs="Times New Roman"/>
                <w:noProof/>
                <w:lang w:val="fr-FR"/>
              </w:rPr>
              <w:t>Références</w:t>
            </w:r>
            <w:r w:rsidR="00FF2315">
              <w:rPr>
                <w:noProof/>
                <w:webHidden/>
              </w:rPr>
              <w:tab/>
            </w:r>
            <w:r w:rsidR="00FF2315">
              <w:rPr>
                <w:noProof/>
                <w:webHidden/>
              </w:rPr>
              <w:fldChar w:fldCharType="begin"/>
            </w:r>
            <w:r w:rsidR="00FF2315">
              <w:rPr>
                <w:noProof/>
                <w:webHidden/>
              </w:rPr>
              <w:instrText xml:space="preserve"> PAGEREF _Toc86180739 \h </w:instrText>
            </w:r>
            <w:r w:rsidR="00FF2315">
              <w:rPr>
                <w:noProof/>
                <w:webHidden/>
              </w:rPr>
            </w:r>
            <w:r w:rsidR="00FF2315">
              <w:rPr>
                <w:noProof/>
                <w:webHidden/>
              </w:rPr>
              <w:fldChar w:fldCharType="separate"/>
            </w:r>
            <w:r w:rsidR="00FF2315">
              <w:rPr>
                <w:noProof/>
                <w:webHidden/>
              </w:rPr>
              <w:t>58</w:t>
            </w:r>
            <w:r w:rsidR="00FF2315">
              <w:rPr>
                <w:noProof/>
                <w:webHidden/>
              </w:rPr>
              <w:fldChar w:fldCharType="end"/>
            </w:r>
          </w:hyperlink>
        </w:p>
        <w:p w14:paraId="0FCC7B73" w14:textId="14D02829" w:rsidR="00FF2315" w:rsidRDefault="00DC196A">
          <w:pPr>
            <w:pStyle w:val="TM1"/>
            <w:tabs>
              <w:tab w:val="left" w:pos="660"/>
              <w:tab w:val="right" w:leader="dot" w:pos="9350"/>
            </w:tabs>
            <w:rPr>
              <w:rFonts w:asciiTheme="minorHAnsi" w:eastAsiaTheme="minorEastAsia" w:hAnsiTheme="minorHAnsi" w:cstheme="minorBidi"/>
              <w:noProof/>
              <w:color w:val="auto"/>
              <w:sz w:val="22"/>
            </w:rPr>
          </w:pPr>
          <w:hyperlink w:anchor="_Toc86180740" w:history="1">
            <w:r w:rsidR="00FF2315" w:rsidRPr="00813F67">
              <w:rPr>
                <w:rStyle w:val="Lienhypertexte"/>
                <w:rFonts w:ascii="Times New Roman" w:hAnsi="Times New Roman" w:cs="Times New Roman"/>
                <w:noProof/>
                <w:u w:color="000000"/>
                <w:lang w:val="fr-FR"/>
              </w:rPr>
              <w:t>7</w:t>
            </w:r>
            <w:r w:rsidR="00FF2315">
              <w:rPr>
                <w:rFonts w:asciiTheme="minorHAnsi" w:eastAsiaTheme="minorEastAsia" w:hAnsiTheme="minorHAnsi" w:cstheme="minorBidi"/>
                <w:noProof/>
                <w:color w:val="auto"/>
                <w:sz w:val="22"/>
              </w:rPr>
              <w:tab/>
            </w:r>
            <w:r w:rsidR="00FF2315" w:rsidRPr="00813F67">
              <w:rPr>
                <w:rStyle w:val="Lienhypertexte"/>
                <w:rFonts w:ascii="Times New Roman" w:hAnsi="Times New Roman" w:cs="Times New Roman"/>
                <w:noProof/>
                <w:lang w:val="fr-FR"/>
              </w:rPr>
              <w:t>Annexes</w:t>
            </w:r>
            <w:r w:rsidR="00FF2315">
              <w:rPr>
                <w:noProof/>
                <w:webHidden/>
              </w:rPr>
              <w:tab/>
            </w:r>
            <w:r w:rsidR="00FF2315">
              <w:rPr>
                <w:noProof/>
                <w:webHidden/>
              </w:rPr>
              <w:fldChar w:fldCharType="begin"/>
            </w:r>
            <w:r w:rsidR="00FF2315">
              <w:rPr>
                <w:noProof/>
                <w:webHidden/>
              </w:rPr>
              <w:instrText xml:space="preserve"> PAGEREF _Toc86180740 \h </w:instrText>
            </w:r>
            <w:r w:rsidR="00FF2315">
              <w:rPr>
                <w:noProof/>
                <w:webHidden/>
              </w:rPr>
            </w:r>
            <w:r w:rsidR="00FF2315">
              <w:rPr>
                <w:noProof/>
                <w:webHidden/>
              </w:rPr>
              <w:fldChar w:fldCharType="separate"/>
            </w:r>
            <w:r w:rsidR="00FF2315">
              <w:rPr>
                <w:noProof/>
                <w:webHidden/>
              </w:rPr>
              <w:t>61</w:t>
            </w:r>
            <w:r w:rsidR="00FF2315">
              <w:rPr>
                <w:noProof/>
                <w:webHidden/>
              </w:rPr>
              <w:fldChar w:fldCharType="end"/>
            </w:r>
          </w:hyperlink>
        </w:p>
        <w:p w14:paraId="32A8B39C" w14:textId="065431C4"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41" w:history="1">
            <w:r w:rsidR="00FF2315" w:rsidRPr="00813F67">
              <w:rPr>
                <w:rStyle w:val="Lienhypertexte"/>
                <w:noProof/>
                <w:u w:color="000000"/>
                <w:lang w:val="fr-FR"/>
              </w:rPr>
              <w:t>7.1</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Exemples de nano-ordinateurs qui supportent les SDK pour l’IA</w:t>
            </w:r>
            <w:r w:rsidR="00FF2315">
              <w:rPr>
                <w:noProof/>
                <w:webHidden/>
              </w:rPr>
              <w:tab/>
            </w:r>
            <w:r w:rsidR="00FF2315">
              <w:rPr>
                <w:noProof/>
                <w:webHidden/>
              </w:rPr>
              <w:fldChar w:fldCharType="begin"/>
            </w:r>
            <w:r w:rsidR="00FF2315">
              <w:rPr>
                <w:noProof/>
                <w:webHidden/>
              </w:rPr>
              <w:instrText xml:space="preserve"> PAGEREF _Toc86180741 \h </w:instrText>
            </w:r>
            <w:r w:rsidR="00FF2315">
              <w:rPr>
                <w:noProof/>
                <w:webHidden/>
              </w:rPr>
            </w:r>
            <w:r w:rsidR="00FF2315">
              <w:rPr>
                <w:noProof/>
                <w:webHidden/>
              </w:rPr>
              <w:fldChar w:fldCharType="separate"/>
            </w:r>
            <w:r w:rsidR="00FF2315">
              <w:rPr>
                <w:noProof/>
                <w:webHidden/>
              </w:rPr>
              <w:t>61</w:t>
            </w:r>
            <w:r w:rsidR="00FF2315">
              <w:rPr>
                <w:noProof/>
                <w:webHidden/>
              </w:rPr>
              <w:fldChar w:fldCharType="end"/>
            </w:r>
          </w:hyperlink>
        </w:p>
        <w:p w14:paraId="0CFF306E" w14:textId="7FF69BFE"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42" w:history="1">
            <w:r w:rsidR="00FF2315" w:rsidRPr="00813F67">
              <w:rPr>
                <w:rStyle w:val="Lienhypertexte"/>
                <w:noProof/>
                <w:u w:color="000000"/>
                <w:lang w:val="fr-FR"/>
              </w:rPr>
              <w:t>7.2</w:t>
            </w:r>
            <w:r w:rsidR="00FF2315">
              <w:rPr>
                <w:rFonts w:asciiTheme="minorHAnsi" w:eastAsiaTheme="minorEastAsia" w:hAnsiTheme="minorHAnsi" w:cstheme="minorBidi"/>
                <w:noProof/>
                <w:color w:val="auto"/>
                <w:sz w:val="22"/>
              </w:rPr>
              <w:tab/>
            </w:r>
            <w:r w:rsidR="00FF2315" w:rsidRPr="00813F67">
              <w:rPr>
                <w:rStyle w:val="Lienhypertexte"/>
                <w:rFonts w:cs="Times New Roman"/>
                <w:noProof/>
                <w:lang w:val="fr-FR"/>
              </w:rPr>
              <w:t>Résumé des différents tests de configuration du nano-ordinateur avec les disques SSD</w:t>
            </w:r>
            <w:r w:rsidR="00FF2315">
              <w:rPr>
                <w:noProof/>
                <w:webHidden/>
              </w:rPr>
              <w:tab/>
            </w:r>
            <w:r w:rsidR="00FF2315">
              <w:rPr>
                <w:noProof/>
                <w:webHidden/>
              </w:rPr>
              <w:fldChar w:fldCharType="begin"/>
            </w:r>
            <w:r w:rsidR="00FF2315">
              <w:rPr>
                <w:noProof/>
                <w:webHidden/>
              </w:rPr>
              <w:instrText xml:space="preserve"> PAGEREF _Toc86180742 \h </w:instrText>
            </w:r>
            <w:r w:rsidR="00FF2315">
              <w:rPr>
                <w:noProof/>
                <w:webHidden/>
              </w:rPr>
            </w:r>
            <w:r w:rsidR="00FF2315">
              <w:rPr>
                <w:noProof/>
                <w:webHidden/>
              </w:rPr>
              <w:fldChar w:fldCharType="separate"/>
            </w:r>
            <w:r w:rsidR="00FF2315">
              <w:rPr>
                <w:noProof/>
                <w:webHidden/>
              </w:rPr>
              <w:t>61</w:t>
            </w:r>
            <w:r w:rsidR="00FF2315">
              <w:rPr>
                <w:noProof/>
                <w:webHidden/>
              </w:rPr>
              <w:fldChar w:fldCharType="end"/>
            </w:r>
          </w:hyperlink>
        </w:p>
        <w:p w14:paraId="34F1ADC0" w14:textId="3DE7722B" w:rsidR="00FF2315" w:rsidRDefault="00DC196A">
          <w:pPr>
            <w:pStyle w:val="TM2"/>
            <w:tabs>
              <w:tab w:val="left" w:pos="660"/>
              <w:tab w:val="right" w:leader="dot" w:pos="9350"/>
            </w:tabs>
            <w:rPr>
              <w:rFonts w:asciiTheme="minorHAnsi" w:eastAsiaTheme="minorEastAsia" w:hAnsiTheme="minorHAnsi" w:cstheme="minorBidi"/>
              <w:noProof/>
              <w:color w:val="auto"/>
              <w:sz w:val="22"/>
            </w:rPr>
          </w:pPr>
          <w:hyperlink w:anchor="_Toc86180743" w:history="1">
            <w:r w:rsidR="00FF2315" w:rsidRPr="00813F67">
              <w:rPr>
                <w:rStyle w:val="Lienhypertexte"/>
                <w:noProof/>
                <w:u w:color="000000"/>
                <w:lang w:val="fr-FR"/>
              </w:rPr>
              <w:t>7.3</w:t>
            </w:r>
            <w:r w:rsidR="00FF2315">
              <w:rPr>
                <w:rFonts w:asciiTheme="minorHAnsi" w:eastAsiaTheme="minorEastAsia" w:hAnsiTheme="minorHAnsi" w:cstheme="minorBidi"/>
                <w:noProof/>
                <w:color w:val="auto"/>
                <w:sz w:val="22"/>
              </w:rPr>
              <w:tab/>
            </w:r>
            <w:r w:rsidR="00FF2315" w:rsidRPr="00813F67">
              <w:rPr>
                <w:rStyle w:val="Lienhypertexte"/>
                <w:noProof/>
                <w:lang w:val="fr-FR"/>
              </w:rPr>
              <w:t>Communication avec l’Association des Piétons et Cyclistes du Pont Jacques-Cartier</w:t>
            </w:r>
            <w:r w:rsidR="00FF2315">
              <w:rPr>
                <w:noProof/>
                <w:webHidden/>
              </w:rPr>
              <w:tab/>
            </w:r>
            <w:r w:rsidR="00FF2315">
              <w:rPr>
                <w:noProof/>
                <w:webHidden/>
              </w:rPr>
              <w:fldChar w:fldCharType="begin"/>
            </w:r>
            <w:r w:rsidR="00FF2315">
              <w:rPr>
                <w:noProof/>
                <w:webHidden/>
              </w:rPr>
              <w:instrText xml:space="preserve"> PAGEREF _Toc86180743 \h </w:instrText>
            </w:r>
            <w:r w:rsidR="00FF2315">
              <w:rPr>
                <w:noProof/>
                <w:webHidden/>
              </w:rPr>
            </w:r>
            <w:r w:rsidR="00FF2315">
              <w:rPr>
                <w:noProof/>
                <w:webHidden/>
              </w:rPr>
              <w:fldChar w:fldCharType="separate"/>
            </w:r>
            <w:r w:rsidR="00FF2315">
              <w:rPr>
                <w:noProof/>
                <w:webHidden/>
              </w:rPr>
              <w:t>62</w:t>
            </w:r>
            <w:r w:rsidR="00FF2315">
              <w:rPr>
                <w:noProof/>
                <w:webHidden/>
              </w:rPr>
              <w:fldChar w:fldCharType="end"/>
            </w:r>
          </w:hyperlink>
        </w:p>
        <w:p w14:paraId="10060032" w14:textId="08927070" w:rsidR="00ED2278" w:rsidRPr="00E879BC" w:rsidRDefault="00704BFB" w:rsidP="00ED2278">
          <w:pPr>
            <w:rPr>
              <w:lang w:val="fr-FR"/>
            </w:rPr>
          </w:pPr>
          <w:r w:rsidRPr="00AB3AF7">
            <w:rPr>
              <w:lang w:val="fr-FR"/>
            </w:rPr>
            <w:fldChar w:fldCharType="end"/>
          </w:r>
        </w:p>
      </w:sdtContent>
    </w:sdt>
    <w:p w14:paraId="51423ADB" w14:textId="77777777" w:rsidR="00ED2278" w:rsidRPr="00E879BC" w:rsidRDefault="00704BFB" w:rsidP="00ED2278">
      <w:pPr>
        <w:pStyle w:val="Titre1"/>
        <w:numPr>
          <w:ilvl w:val="0"/>
          <w:numId w:val="0"/>
        </w:numPr>
        <w:spacing w:after="160"/>
        <w:rPr>
          <w:rFonts w:ascii="Times New Roman" w:hAnsi="Times New Roman" w:cs="Times New Roman"/>
          <w:lang w:val="fr-FR"/>
        </w:rPr>
      </w:pPr>
      <w:bookmarkStart w:id="1" w:name="_Toc86180682"/>
      <w:r w:rsidRPr="00E879BC">
        <w:rPr>
          <w:rFonts w:ascii="Times New Roman" w:hAnsi="Times New Roman" w:cs="Times New Roman"/>
          <w:lang w:val="fr-FR"/>
        </w:rPr>
        <w:lastRenderedPageBreak/>
        <w:t>Liste des figures</w:t>
      </w:r>
      <w:bookmarkEnd w:id="1"/>
    </w:p>
    <w:p w14:paraId="08B674E2" w14:textId="7F89231A" w:rsidR="00FF2315" w:rsidRDefault="00ED2278">
      <w:pPr>
        <w:pStyle w:val="Tabledesillustrations"/>
        <w:tabs>
          <w:tab w:val="right" w:leader="dot" w:pos="9350"/>
        </w:tabs>
        <w:rPr>
          <w:rFonts w:asciiTheme="minorHAnsi" w:hAnsiTheme="minorHAnsi" w:cstheme="minorBidi"/>
          <w:noProof/>
          <w:color w:val="auto"/>
          <w:sz w:val="22"/>
        </w:rPr>
      </w:pPr>
      <w:r w:rsidRPr="00E879BC">
        <w:rPr>
          <w:lang w:val="fr-FR"/>
        </w:rPr>
        <w:fldChar w:fldCharType="begin"/>
      </w:r>
      <w:r w:rsidRPr="00E879BC">
        <w:rPr>
          <w:lang w:val="fr-FR"/>
        </w:rPr>
        <w:instrText xml:space="preserve"> TOC \h \z \c "Figure" </w:instrText>
      </w:r>
      <w:r w:rsidRPr="00E879BC">
        <w:rPr>
          <w:lang w:val="fr-FR"/>
        </w:rPr>
        <w:fldChar w:fldCharType="separate"/>
      </w:r>
      <w:hyperlink w:anchor="_Toc86180658" w:history="1">
        <w:r w:rsidR="00FF2315" w:rsidRPr="00771FE7">
          <w:rPr>
            <w:rStyle w:val="Lienhypertexte"/>
            <w:noProof/>
            <w:lang w:val="fr-FR"/>
          </w:rPr>
          <w:t>Figure 1: Segmentation semantic (Wu et al., 2019, p. 1)</w:t>
        </w:r>
        <w:r w:rsidR="00FF2315">
          <w:rPr>
            <w:noProof/>
            <w:webHidden/>
          </w:rPr>
          <w:tab/>
        </w:r>
        <w:r w:rsidR="00FF2315">
          <w:rPr>
            <w:noProof/>
            <w:webHidden/>
          </w:rPr>
          <w:fldChar w:fldCharType="begin"/>
        </w:r>
        <w:r w:rsidR="00FF2315">
          <w:rPr>
            <w:noProof/>
            <w:webHidden/>
          </w:rPr>
          <w:instrText xml:space="preserve"> PAGEREF _Toc86180658 \h </w:instrText>
        </w:r>
        <w:r w:rsidR="00FF2315">
          <w:rPr>
            <w:noProof/>
            <w:webHidden/>
          </w:rPr>
        </w:r>
        <w:r w:rsidR="00FF2315">
          <w:rPr>
            <w:noProof/>
            <w:webHidden/>
          </w:rPr>
          <w:fldChar w:fldCharType="separate"/>
        </w:r>
        <w:r w:rsidR="00FF2315">
          <w:rPr>
            <w:noProof/>
            <w:webHidden/>
          </w:rPr>
          <w:t>4</w:t>
        </w:r>
        <w:r w:rsidR="00FF2315">
          <w:rPr>
            <w:noProof/>
            <w:webHidden/>
          </w:rPr>
          <w:fldChar w:fldCharType="end"/>
        </w:r>
      </w:hyperlink>
    </w:p>
    <w:p w14:paraId="5AAEC383" w14:textId="2DB038CA" w:rsidR="00FF2315" w:rsidRDefault="00DC196A">
      <w:pPr>
        <w:pStyle w:val="Tabledesillustrations"/>
        <w:tabs>
          <w:tab w:val="right" w:leader="dot" w:pos="9350"/>
        </w:tabs>
        <w:rPr>
          <w:rFonts w:asciiTheme="minorHAnsi" w:hAnsiTheme="minorHAnsi" w:cstheme="minorBidi"/>
          <w:noProof/>
          <w:color w:val="auto"/>
          <w:sz w:val="22"/>
        </w:rPr>
      </w:pPr>
      <w:hyperlink w:anchor="_Toc86180659" w:history="1">
        <w:r w:rsidR="00FF2315" w:rsidRPr="00771FE7">
          <w:rPr>
            <w:rStyle w:val="Lienhypertexte"/>
            <w:noProof/>
            <w:lang w:val="fr-FR"/>
          </w:rPr>
          <w:t>Figure 2: Relation entre Intelligence Artificielle, Apprentissage Machine et Apprentissage Profond (Chollet, 2018, p. 4)</w:t>
        </w:r>
        <w:r w:rsidR="00FF2315">
          <w:rPr>
            <w:noProof/>
            <w:webHidden/>
          </w:rPr>
          <w:tab/>
        </w:r>
        <w:r w:rsidR="00FF2315">
          <w:rPr>
            <w:noProof/>
            <w:webHidden/>
          </w:rPr>
          <w:fldChar w:fldCharType="begin"/>
        </w:r>
        <w:r w:rsidR="00FF2315">
          <w:rPr>
            <w:noProof/>
            <w:webHidden/>
          </w:rPr>
          <w:instrText xml:space="preserve"> PAGEREF _Toc86180659 \h </w:instrText>
        </w:r>
        <w:r w:rsidR="00FF2315">
          <w:rPr>
            <w:noProof/>
            <w:webHidden/>
          </w:rPr>
        </w:r>
        <w:r w:rsidR="00FF2315">
          <w:rPr>
            <w:noProof/>
            <w:webHidden/>
          </w:rPr>
          <w:fldChar w:fldCharType="separate"/>
        </w:r>
        <w:r w:rsidR="00FF2315">
          <w:rPr>
            <w:noProof/>
            <w:webHidden/>
          </w:rPr>
          <w:t>7</w:t>
        </w:r>
        <w:r w:rsidR="00FF2315">
          <w:rPr>
            <w:noProof/>
            <w:webHidden/>
          </w:rPr>
          <w:fldChar w:fldCharType="end"/>
        </w:r>
      </w:hyperlink>
    </w:p>
    <w:p w14:paraId="7D8F6861" w14:textId="7FEF5D27" w:rsidR="00FF2315" w:rsidRDefault="00DC196A">
      <w:pPr>
        <w:pStyle w:val="Tabledesillustrations"/>
        <w:tabs>
          <w:tab w:val="right" w:leader="dot" w:pos="9350"/>
        </w:tabs>
        <w:rPr>
          <w:rFonts w:asciiTheme="minorHAnsi" w:hAnsiTheme="minorHAnsi" w:cstheme="minorBidi"/>
          <w:noProof/>
          <w:color w:val="auto"/>
          <w:sz w:val="22"/>
        </w:rPr>
      </w:pPr>
      <w:hyperlink w:anchor="_Toc86180660" w:history="1">
        <w:r w:rsidR="00FF2315" w:rsidRPr="00771FE7">
          <w:rPr>
            <w:rStyle w:val="Lienhypertexte"/>
            <w:noProof/>
            <w:lang w:val="fr-FR"/>
          </w:rPr>
          <w:t>Figure 3: Vue aérienne du pont Jacques-Cartier (flickr PJCCI)</w:t>
        </w:r>
        <w:r w:rsidR="00FF2315">
          <w:rPr>
            <w:noProof/>
            <w:webHidden/>
          </w:rPr>
          <w:tab/>
        </w:r>
        <w:r w:rsidR="00FF2315">
          <w:rPr>
            <w:noProof/>
            <w:webHidden/>
          </w:rPr>
          <w:fldChar w:fldCharType="begin"/>
        </w:r>
        <w:r w:rsidR="00FF2315">
          <w:rPr>
            <w:noProof/>
            <w:webHidden/>
          </w:rPr>
          <w:instrText xml:space="preserve"> PAGEREF _Toc86180660 \h </w:instrText>
        </w:r>
        <w:r w:rsidR="00FF2315">
          <w:rPr>
            <w:noProof/>
            <w:webHidden/>
          </w:rPr>
        </w:r>
        <w:r w:rsidR="00FF2315">
          <w:rPr>
            <w:noProof/>
            <w:webHidden/>
          </w:rPr>
          <w:fldChar w:fldCharType="separate"/>
        </w:r>
        <w:r w:rsidR="00FF2315">
          <w:rPr>
            <w:noProof/>
            <w:webHidden/>
          </w:rPr>
          <w:t>9</w:t>
        </w:r>
        <w:r w:rsidR="00FF2315">
          <w:rPr>
            <w:noProof/>
            <w:webHidden/>
          </w:rPr>
          <w:fldChar w:fldCharType="end"/>
        </w:r>
      </w:hyperlink>
    </w:p>
    <w:p w14:paraId="01A451BF" w14:textId="76316BC7" w:rsidR="00FF2315" w:rsidRDefault="00DC196A">
      <w:pPr>
        <w:pStyle w:val="Tabledesillustrations"/>
        <w:tabs>
          <w:tab w:val="right" w:leader="dot" w:pos="9350"/>
        </w:tabs>
        <w:rPr>
          <w:rFonts w:asciiTheme="minorHAnsi" w:hAnsiTheme="minorHAnsi" w:cstheme="minorBidi"/>
          <w:noProof/>
          <w:color w:val="auto"/>
          <w:sz w:val="22"/>
        </w:rPr>
      </w:pPr>
      <w:hyperlink w:anchor="_Toc86180661" w:history="1">
        <w:r w:rsidR="00FF2315" w:rsidRPr="00771FE7">
          <w:rPr>
            <w:rStyle w:val="Lienhypertexte"/>
            <w:noProof/>
            <w:lang w:val="fr-FR"/>
          </w:rPr>
          <w:t>Figure 4: Description de la zone géographique du site d’implémentation : le pont Jacques-Cartier et la piste multifonctionnelle en orange sur le pont (copie-écran OpenStreetMap).</w:t>
        </w:r>
        <w:r w:rsidR="00FF2315">
          <w:rPr>
            <w:noProof/>
            <w:webHidden/>
          </w:rPr>
          <w:tab/>
        </w:r>
        <w:r w:rsidR="00FF2315">
          <w:rPr>
            <w:noProof/>
            <w:webHidden/>
          </w:rPr>
          <w:fldChar w:fldCharType="begin"/>
        </w:r>
        <w:r w:rsidR="00FF2315">
          <w:rPr>
            <w:noProof/>
            <w:webHidden/>
          </w:rPr>
          <w:instrText xml:space="preserve"> PAGEREF _Toc86180661 \h </w:instrText>
        </w:r>
        <w:r w:rsidR="00FF2315">
          <w:rPr>
            <w:noProof/>
            <w:webHidden/>
          </w:rPr>
        </w:r>
        <w:r w:rsidR="00FF2315">
          <w:rPr>
            <w:noProof/>
            <w:webHidden/>
          </w:rPr>
          <w:fldChar w:fldCharType="separate"/>
        </w:r>
        <w:r w:rsidR="00FF2315">
          <w:rPr>
            <w:noProof/>
            <w:webHidden/>
          </w:rPr>
          <w:t>10</w:t>
        </w:r>
        <w:r w:rsidR="00FF2315">
          <w:rPr>
            <w:noProof/>
            <w:webHidden/>
          </w:rPr>
          <w:fldChar w:fldCharType="end"/>
        </w:r>
      </w:hyperlink>
    </w:p>
    <w:p w14:paraId="17E0AD48" w14:textId="0AD5814E" w:rsidR="00FF2315" w:rsidRDefault="00DC196A">
      <w:pPr>
        <w:pStyle w:val="Tabledesillustrations"/>
        <w:tabs>
          <w:tab w:val="right" w:leader="dot" w:pos="9350"/>
        </w:tabs>
        <w:rPr>
          <w:rFonts w:asciiTheme="minorHAnsi" w:hAnsiTheme="minorHAnsi" w:cstheme="minorBidi"/>
          <w:noProof/>
          <w:color w:val="auto"/>
          <w:sz w:val="22"/>
        </w:rPr>
      </w:pPr>
      <w:hyperlink w:anchor="_Toc86180662" w:history="1">
        <w:r w:rsidR="00FF2315" w:rsidRPr="00771FE7">
          <w:rPr>
            <w:rStyle w:val="Lienhypertexte"/>
            <w:noProof/>
            <w:lang w:val="fr-FR"/>
          </w:rPr>
          <w:t>Figure 5: Schéma de la configuration de la piste multifonctionnelle (PJCCI)</w:t>
        </w:r>
        <w:r w:rsidR="00FF2315">
          <w:rPr>
            <w:noProof/>
            <w:webHidden/>
          </w:rPr>
          <w:tab/>
        </w:r>
        <w:r w:rsidR="00FF2315">
          <w:rPr>
            <w:noProof/>
            <w:webHidden/>
          </w:rPr>
          <w:fldChar w:fldCharType="begin"/>
        </w:r>
        <w:r w:rsidR="00FF2315">
          <w:rPr>
            <w:noProof/>
            <w:webHidden/>
          </w:rPr>
          <w:instrText xml:space="preserve"> PAGEREF _Toc86180662 \h </w:instrText>
        </w:r>
        <w:r w:rsidR="00FF2315">
          <w:rPr>
            <w:noProof/>
            <w:webHidden/>
          </w:rPr>
        </w:r>
        <w:r w:rsidR="00FF2315">
          <w:rPr>
            <w:noProof/>
            <w:webHidden/>
          </w:rPr>
          <w:fldChar w:fldCharType="separate"/>
        </w:r>
        <w:r w:rsidR="00FF2315">
          <w:rPr>
            <w:noProof/>
            <w:webHidden/>
          </w:rPr>
          <w:t>11</w:t>
        </w:r>
        <w:r w:rsidR="00FF2315">
          <w:rPr>
            <w:noProof/>
            <w:webHidden/>
          </w:rPr>
          <w:fldChar w:fldCharType="end"/>
        </w:r>
      </w:hyperlink>
    </w:p>
    <w:p w14:paraId="21647308" w14:textId="5455F051" w:rsidR="00FF2315" w:rsidRDefault="00DC196A">
      <w:pPr>
        <w:pStyle w:val="Tabledesillustrations"/>
        <w:tabs>
          <w:tab w:val="right" w:leader="dot" w:pos="9350"/>
        </w:tabs>
        <w:rPr>
          <w:rFonts w:asciiTheme="minorHAnsi" w:hAnsiTheme="minorHAnsi" w:cstheme="minorBidi"/>
          <w:noProof/>
          <w:color w:val="auto"/>
          <w:sz w:val="22"/>
        </w:rPr>
      </w:pPr>
      <w:hyperlink w:anchor="_Toc86180663" w:history="1">
        <w:r w:rsidR="00FF2315" w:rsidRPr="00771FE7">
          <w:rPr>
            <w:rStyle w:val="Lienhypertexte"/>
            <w:noProof/>
            <w:lang w:val="fr-FR"/>
          </w:rPr>
          <w:t>Figure 6: Carte mère Jetson Nano de NVIDIA, représenté avec des Lego pour démontrer sa petite</w:t>
        </w:r>
        <w:r w:rsidR="00FF2315">
          <w:rPr>
            <w:noProof/>
            <w:webHidden/>
          </w:rPr>
          <w:tab/>
        </w:r>
        <w:r w:rsidR="00FF2315">
          <w:rPr>
            <w:noProof/>
            <w:webHidden/>
          </w:rPr>
          <w:fldChar w:fldCharType="begin"/>
        </w:r>
        <w:r w:rsidR="00FF2315">
          <w:rPr>
            <w:noProof/>
            <w:webHidden/>
          </w:rPr>
          <w:instrText xml:space="preserve"> PAGEREF _Toc86180663 \h </w:instrText>
        </w:r>
        <w:r w:rsidR="00FF2315">
          <w:rPr>
            <w:noProof/>
            <w:webHidden/>
          </w:rPr>
        </w:r>
        <w:r w:rsidR="00FF2315">
          <w:rPr>
            <w:noProof/>
            <w:webHidden/>
          </w:rPr>
          <w:fldChar w:fldCharType="separate"/>
        </w:r>
        <w:r w:rsidR="00FF2315">
          <w:rPr>
            <w:noProof/>
            <w:webHidden/>
          </w:rPr>
          <w:t>14</w:t>
        </w:r>
        <w:r w:rsidR="00FF2315">
          <w:rPr>
            <w:noProof/>
            <w:webHidden/>
          </w:rPr>
          <w:fldChar w:fldCharType="end"/>
        </w:r>
      </w:hyperlink>
    </w:p>
    <w:p w14:paraId="259DD103" w14:textId="24723F61" w:rsidR="00FF2315" w:rsidRDefault="00DC196A">
      <w:pPr>
        <w:pStyle w:val="Tabledesillustrations"/>
        <w:tabs>
          <w:tab w:val="right" w:leader="dot" w:pos="9350"/>
        </w:tabs>
        <w:rPr>
          <w:rFonts w:asciiTheme="minorHAnsi" w:hAnsiTheme="minorHAnsi" w:cstheme="minorBidi"/>
          <w:noProof/>
          <w:color w:val="auto"/>
          <w:sz w:val="22"/>
        </w:rPr>
      </w:pPr>
      <w:hyperlink w:anchor="_Toc86180664" w:history="1">
        <w:r w:rsidR="00FF2315" w:rsidRPr="00771FE7">
          <w:rPr>
            <w:rStyle w:val="Lienhypertexte"/>
            <w:noProof/>
            <w:lang w:val="fr-FR"/>
          </w:rPr>
          <w:t>Figure 7: Diagramme de l’architecture du NVIDIA JetPack</w:t>
        </w:r>
        <w:r w:rsidR="00FF2315">
          <w:rPr>
            <w:noProof/>
            <w:webHidden/>
          </w:rPr>
          <w:tab/>
        </w:r>
        <w:r w:rsidR="00FF2315">
          <w:rPr>
            <w:noProof/>
            <w:webHidden/>
          </w:rPr>
          <w:fldChar w:fldCharType="begin"/>
        </w:r>
        <w:r w:rsidR="00FF2315">
          <w:rPr>
            <w:noProof/>
            <w:webHidden/>
          </w:rPr>
          <w:instrText xml:space="preserve"> PAGEREF _Toc86180664 \h </w:instrText>
        </w:r>
        <w:r w:rsidR="00FF2315">
          <w:rPr>
            <w:noProof/>
            <w:webHidden/>
          </w:rPr>
        </w:r>
        <w:r w:rsidR="00FF2315">
          <w:rPr>
            <w:noProof/>
            <w:webHidden/>
          </w:rPr>
          <w:fldChar w:fldCharType="separate"/>
        </w:r>
        <w:r w:rsidR="00FF2315">
          <w:rPr>
            <w:noProof/>
            <w:webHidden/>
          </w:rPr>
          <w:t>16</w:t>
        </w:r>
        <w:r w:rsidR="00FF2315">
          <w:rPr>
            <w:noProof/>
            <w:webHidden/>
          </w:rPr>
          <w:fldChar w:fldCharType="end"/>
        </w:r>
      </w:hyperlink>
    </w:p>
    <w:p w14:paraId="32682CC8" w14:textId="07C60EB2" w:rsidR="00FF2315" w:rsidRDefault="00DC196A">
      <w:pPr>
        <w:pStyle w:val="Tabledesillustrations"/>
        <w:tabs>
          <w:tab w:val="right" w:leader="dot" w:pos="9350"/>
        </w:tabs>
        <w:rPr>
          <w:rFonts w:asciiTheme="minorHAnsi" w:hAnsiTheme="minorHAnsi" w:cstheme="minorBidi"/>
          <w:noProof/>
          <w:color w:val="auto"/>
          <w:sz w:val="22"/>
        </w:rPr>
      </w:pPr>
      <w:hyperlink w:anchor="_Toc86180665" w:history="1">
        <w:r w:rsidR="00FF2315" w:rsidRPr="00771FE7">
          <w:rPr>
            <w:rStyle w:val="Lienhypertexte"/>
            <w:noProof/>
            <w:lang w:val="fr-FR"/>
          </w:rPr>
          <w:t>Figure 8: Organigramme de la méthodologie à haut niveau</w:t>
        </w:r>
        <w:r w:rsidR="00FF2315">
          <w:rPr>
            <w:noProof/>
            <w:webHidden/>
          </w:rPr>
          <w:tab/>
        </w:r>
        <w:r w:rsidR="00FF2315">
          <w:rPr>
            <w:noProof/>
            <w:webHidden/>
          </w:rPr>
          <w:fldChar w:fldCharType="begin"/>
        </w:r>
        <w:r w:rsidR="00FF2315">
          <w:rPr>
            <w:noProof/>
            <w:webHidden/>
          </w:rPr>
          <w:instrText xml:space="preserve"> PAGEREF _Toc86180665 \h </w:instrText>
        </w:r>
        <w:r w:rsidR="00FF2315">
          <w:rPr>
            <w:noProof/>
            <w:webHidden/>
          </w:rPr>
        </w:r>
        <w:r w:rsidR="00FF2315">
          <w:rPr>
            <w:noProof/>
            <w:webHidden/>
          </w:rPr>
          <w:fldChar w:fldCharType="separate"/>
        </w:r>
        <w:r w:rsidR="00FF2315">
          <w:rPr>
            <w:noProof/>
            <w:webHidden/>
          </w:rPr>
          <w:t>20</w:t>
        </w:r>
        <w:r w:rsidR="00FF2315">
          <w:rPr>
            <w:noProof/>
            <w:webHidden/>
          </w:rPr>
          <w:fldChar w:fldCharType="end"/>
        </w:r>
      </w:hyperlink>
    </w:p>
    <w:p w14:paraId="618AB7D4" w14:textId="1A863207" w:rsidR="00FF2315" w:rsidRDefault="00DC196A">
      <w:pPr>
        <w:pStyle w:val="Tabledesillustrations"/>
        <w:tabs>
          <w:tab w:val="right" w:leader="dot" w:pos="9350"/>
        </w:tabs>
        <w:rPr>
          <w:rFonts w:asciiTheme="minorHAnsi" w:hAnsiTheme="minorHAnsi" w:cstheme="minorBidi"/>
          <w:noProof/>
          <w:color w:val="auto"/>
          <w:sz w:val="22"/>
        </w:rPr>
      </w:pPr>
      <w:hyperlink w:anchor="_Toc86180666" w:history="1">
        <w:r w:rsidR="00FF2315" w:rsidRPr="00771FE7">
          <w:rPr>
            <w:rStyle w:val="Lienhypertexte"/>
            <w:noProof/>
            <w:lang w:val="fr-FR"/>
          </w:rPr>
          <w:t>Figure 9: Organigramme des détails de la méthodologie pour évaluer les performances</w:t>
        </w:r>
        <w:r w:rsidR="00FF2315">
          <w:rPr>
            <w:noProof/>
            <w:webHidden/>
          </w:rPr>
          <w:tab/>
        </w:r>
        <w:r w:rsidR="00FF2315">
          <w:rPr>
            <w:noProof/>
            <w:webHidden/>
          </w:rPr>
          <w:fldChar w:fldCharType="begin"/>
        </w:r>
        <w:r w:rsidR="00FF2315">
          <w:rPr>
            <w:noProof/>
            <w:webHidden/>
          </w:rPr>
          <w:instrText xml:space="preserve"> PAGEREF _Toc86180666 \h </w:instrText>
        </w:r>
        <w:r w:rsidR="00FF2315">
          <w:rPr>
            <w:noProof/>
            <w:webHidden/>
          </w:rPr>
        </w:r>
        <w:r w:rsidR="00FF2315">
          <w:rPr>
            <w:noProof/>
            <w:webHidden/>
          </w:rPr>
          <w:fldChar w:fldCharType="separate"/>
        </w:r>
        <w:r w:rsidR="00FF2315">
          <w:rPr>
            <w:noProof/>
            <w:webHidden/>
          </w:rPr>
          <w:t>20</w:t>
        </w:r>
        <w:r w:rsidR="00FF2315">
          <w:rPr>
            <w:noProof/>
            <w:webHidden/>
          </w:rPr>
          <w:fldChar w:fldCharType="end"/>
        </w:r>
      </w:hyperlink>
    </w:p>
    <w:p w14:paraId="21BB26EF" w14:textId="4B251F37" w:rsidR="00FF2315" w:rsidRDefault="00DC196A">
      <w:pPr>
        <w:pStyle w:val="Tabledesillustrations"/>
        <w:tabs>
          <w:tab w:val="right" w:leader="dot" w:pos="9350"/>
        </w:tabs>
        <w:rPr>
          <w:rFonts w:asciiTheme="minorHAnsi" w:hAnsiTheme="minorHAnsi" w:cstheme="minorBidi"/>
          <w:noProof/>
          <w:color w:val="auto"/>
          <w:sz w:val="22"/>
        </w:rPr>
      </w:pPr>
      <w:hyperlink w:anchor="_Toc86180667" w:history="1">
        <w:r w:rsidR="00FF2315" w:rsidRPr="00771FE7">
          <w:rPr>
            <w:rStyle w:val="Lienhypertexte"/>
            <w:noProof/>
            <w:lang w:val="fr-FR"/>
          </w:rPr>
          <w:t>Figure 10: Organigramme des détails de la méthodologie pour évaluer les performances après une phase de réentrainement</w:t>
        </w:r>
        <w:r w:rsidR="00FF2315">
          <w:rPr>
            <w:noProof/>
            <w:webHidden/>
          </w:rPr>
          <w:tab/>
        </w:r>
        <w:r w:rsidR="00FF2315">
          <w:rPr>
            <w:noProof/>
            <w:webHidden/>
          </w:rPr>
          <w:fldChar w:fldCharType="begin"/>
        </w:r>
        <w:r w:rsidR="00FF2315">
          <w:rPr>
            <w:noProof/>
            <w:webHidden/>
          </w:rPr>
          <w:instrText xml:space="preserve"> PAGEREF _Toc86180667 \h </w:instrText>
        </w:r>
        <w:r w:rsidR="00FF2315">
          <w:rPr>
            <w:noProof/>
            <w:webHidden/>
          </w:rPr>
        </w:r>
        <w:r w:rsidR="00FF2315">
          <w:rPr>
            <w:noProof/>
            <w:webHidden/>
          </w:rPr>
          <w:fldChar w:fldCharType="separate"/>
        </w:r>
        <w:r w:rsidR="00FF2315">
          <w:rPr>
            <w:noProof/>
            <w:webHidden/>
          </w:rPr>
          <w:t>21</w:t>
        </w:r>
        <w:r w:rsidR="00FF2315">
          <w:rPr>
            <w:noProof/>
            <w:webHidden/>
          </w:rPr>
          <w:fldChar w:fldCharType="end"/>
        </w:r>
      </w:hyperlink>
    </w:p>
    <w:p w14:paraId="23D151A1" w14:textId="0A4E1A88" w:rsidR="00FF2315" w:rsidRDefault="00DC196A">
      <w:pPr>
        <w:pStyle w:val="Tabledesillustrations"/>
        <w:tabs>
          <w:tab w:val="right" w:leader="dot" w:pos="9350"/>
        </w:tabs>
        <w:rPr>
          <w:rFonts w:asciiTheme="minorHAnsi" w:hAnsiTheme="minorHAnsi" w:cstheme="minorBidi"/>
          <w:noProof/>
          <w:color w:val="auto"/>
          <w:sz w:val="22"/>
        </w:rPr>
      </w:pPr>
      <w:hyperlink w:anchor="_Toc86180668" w:history="1">
        <w:r w:rsidR="00FF2315" w:rsidRPr="00771FE7">
          <w:rPr>
            <w:rStyle w:val="Lienhypertexte"/>
            <w:noProof/>
            <w:lang w:val="fr-FR"/>
          </w:rPr>
          <w:t>Figure 11: Préparation du nano-ordinateur</w:t>
        </w:r>
        <w:r w:rsidR="00FF2315">
          <w:rPr>
            <w:noProof/>
            <w:webHidden/>
          </w:rPr>
          <w:tab/>
        </w:r>
        <w:r w:rsidR="00FF2315">
          <w:rPr>
            <w:noProof/>
            <w:webHidden/>
          </w:rPr>
          <w:fldChar w:fldCharType="begin"/>
        </w:r>
        <w:r w:rsidR="00FF2315">
          <w:rPr>
            <w:noProof/>
            <w:webHidden/>
          </w:rPr>
          <w:instrText xml:space="preserve"> PAGEREF _Toc86180668 \h </w:instrText>
        </w:r>
        <w:r w:rsidR="00FF2315">
          <w:rPr>
            <w:noProof/>
            <w:webHidden/>
          </w:rPr>
        </w:r>
        <w:r w:rsidR="00FF2315">
          <w:rPr>
            <w:noProof/>
            <w:webHidden/>
          </w:rPr>
          <w:fldChar w:fldCharType="separate"/>
        </w:r>
        <w:r w:rsidR="00FF2315">
          <w:rPr>
            <w:noProof/>
            <w:webHidden/>
          </w:rPr>
          <w:t>22</w:t>
        </w:r>
        <w:r w:rsidR="00FF2315">
          <w:rPr>
            <w:noProof/>
            <w:webHidden/>
          </w:rPr>
          <w:fldChar w:fldCharType="end"/>
        </w:r>
      </w:hyperlink>
    </w:p>
    <w:p w14:paraId="303546CF" w14:textId="010FA8AF" w:rsidR="00FF2315" w:rsidRDefault="00DC196A">
      <w:pPr>
        <w:pStyle w:val="Tabledesillustrations"/>
        <w:tabs>
          <w:tab w:val="right" w:leader="dot" w:pos="9350"/>
        </w:tabs>
        <w:rPr>
          <w:rFonts w:asciiTheme="minorHAnsi" w:hAnsiTheme="minorHAnsi" w:cstheme="minorBidi"/>
          <w:noProof/>
          <w:color w:val="auto"/>
          <w:sz w:val="22"/>
        </w:rPr>
      </w:pPr>
      <w:hyperlink w:anchor="_Toc86180669" w:history="1">
        <w:r w:rsidR="00FF2315" w:rsidRPr="00771FE7">
          <w:rPr>
            <w:rStyle w:val="Lienhypertexte"/>
            <w:noProof/>
            <w:lang w:val="fr-FR"/>
          </w:rPr>
          <w:t>Figure 12: Montage du nano-ordinateur</w:t>
        </w:r>
        <w:r w:rsidR="00FF2315">
          <w:rPr>
            <w:noProof/>
            <w:webHidden/>
          </w:rPr>
          <w:tab/>
        </w:r>
        <w:r w:rsidR="00FF2315">
          <w:rPr>
            <w:noProof/>
            <w:webHidden/>
          </w:rPr>
          <w:fldChar w:fldCharType="begin"/>
        </w:r>
        <w:r w:rsidR="00FF2315">
          <w:rPr>
            <w:noProof/>
            <w:webHidden/>
          </w:rPr>
          <w:instrText xml:space="preserve"> PAGEREF _Toc86180669 \h </w:instrText>
        </w:r>
        <w:r w:rsidR="00FF2315">
          <w:rPr>
            <w:noProof/>
            <w:webHidden/>
          </w:rPr>
        </w:r>
        <w:r w:rsidR="00FF2315">
          <w:rPr>
            <w:noProof/>
            <w:webHidden/>
          </w:rPr>
          <w:fldChar w:fldCharType="separate"/>
        </w:r>
        <w:r w:rsidR="00FF2315">
          <w:rPr>
            <w:noProof/>
            <w:webHidden/>
          </w:rPr>
          <w:t>23</w:t>
        </w:r>
        <w:r w:rsidR="00FF2315">
          <w:rPr>
            <w:noProof/>
            <w:webHidden/>
          </w:rPr>
          <w:fldChar w:fldCharType="end"/>
        </w:r>
      </w:hyperlink>
    </w:p>
    <w:p w14:paraId="06EA4B52" w14:textId="6DC2CE6B" w:rsidR="00FF2315" w:rsidRDefault="00DC196A">
      <w:pPr>
        <w:pStyle w:val="Tabledesillustrations"/>
        <w:tabs>
          <w:tab w:val="right" w:leader="dot" w:pos="9350"/>
        </w:tabs>
        <w:rPr>
          <w:rFonts w:asciiTheme="minorHAnsi" w:hAnsiTheme="minorHAnsi" w:cstheme="minorBidi"/>
          <w:noProof/>
          <w:color w:val="auto"/>
          <w:sz w:val="22"/>
        </w:rPr>
      </w:pPr>
      <w:hyperlink w:anchor="_Toc86180670" w:history="1">
        <w:r w:rsidR="00FF2315" w:rsidRPr="00771FE7">
          <w:rPr>
            <w:rStyle w:val="Lienhypertexte"/>
            <w:noProof/>
            <w:lang w:val="fr-FR"/>
          </w:rPr>
          <w:t>Figure 13: Carte mère, accessoires et périphériques du nano-ordinateur</w:t>
        </w:r>
        <w:r w:rsidR="00FF2315">
          <w:rPr>
            <w:noProof/>
            <w:webHidden/>
          </w:rPr>
          <w:tab/>
        </w:r>
        <w:r w:rsidR="00FF2315">
          <w:rPr>
            <w:noProof/>
            <w:webHidden/>
          </w:rPr>
          <w:fldChar w:fldCharType="begin"/>
        </w:r>
        <w:r w:rsidR="00FF2315">
          <w:rPr>
            <w:noProof/>
            <w:webHidden/>
          </w:rPr>
          <w:instrText xml:space="preserve"> PAGEREF _Toc86180670 \h </w:instrText>
        </w:r>
        <w:r w:rsidR="00FF2315">
          <w:rPr>
            <w:noProof/>
            <w:webHidden/>
          </w:rPr>
        </w:r>
        <w:r w:rsidR="00FF2315">
          <w:rPr>
            <w:noProof/>
            <w:webHidden/>
          </w:rPr>
          <w:fldChar w:fldCharType="separate"/>
        </w:r>
        <w:r w:rsidR="00FF2315">
          <w:rPr>
            <w:noProof/>
            <w:webHidden/>
          </w:rPr>
          <w:t>23</w:t>
        </w:r>
        <w:r w:rsidR="00FF2315">
          <w:rPr>
            <w:noProof/>
            <w:webHidden/>
          </w:rPr>
          <w:fldChar w:fldCharType="end"/>
        </w:r>
      </w:hyperlink>
    </w:p>
    <w:p w14:paraId="65582D47" w14:textId="55E75642" w:rsidR="00FF2315" w:rsidRDefault="00DC196A">
      <w:pPr>
        <w:pStyle w:val="Tabledesillustrations"/>
        <w:tabs>
          <w:tab w:val="right" w:leader="dot" w:pos="9350"/>
        </w:tabs>
        <w:rPr>
          <w:rFonts w:asciiTheme="minorHAnsi" w:hAnsiTheme="minorHAnsi" w:cstheme="minorBidi"/>
          <w:noProof/>
          <w:color w:val="auto"/>
          <w:sz w:val="22"/>
        </w:rPr>
      </w:pPr>
      <w:hyperlink w:anchor="_Toc86180671" w:history="1">
        <w:r w:rsidR="00FF2315" w:rsidRPr="00771FE7">
          <w:rPr>
            <w:rStyle w:val="Lienhypertexte"/>
            <w:noProof/>
            <w:lang w:val="fr-FR"/>
          </w:rPr>
          <w:t>Figure 14: Éléments pour l’évaluation des performances</w:t>
        </w:r>
        <w:r w:rsidR="00FF2315">
          <w:rPr>
            <w:noProof/>
            <w:webHidden/>
          </w:rPr>
          <w:tab/>
        </w:r>
        <w:r w:rsidR="00FF2315">
          <w:rPr>
            <w:noProof/>
            <w:webHidden/>
          </w:rPr>
          <w:fldChar w:fldCharType="begin"/>
        </w:r>
        <w:r w:rsidR="00FF2315">
          <w:rPr>
            <w:noProof/>
            <w:webHidden/>
          </w:rPr>
          <w:instrText xml:space="preserve"> PAGEREF _Toc86180671 \h </w:instrText>
        </w:r>
        <w:r w:rsidR="00FF2315">
          <w:rPr>
            <w:noProof/>
            <w:webHidden/>
          </w:rPr>
        </w:r>
        <w:r w:rsidR="00FF2315">
          <w:rPr>
            <w:noProof/>
            <w:webHidden/>
          </w:rPr>
          <w:fldChar w:fldCharType="separate"/>
        </w:r>
        <w:r w:rsidR="00FF2315">
          <w:rPr>
            <w:noProof/>
            <w:webHidden/>
          </w:rPr>
          <w:t>33</w:t>
        </w:r>
        <w:r w:rsidR="00FF2315">
          <w:rPr>
            <w:noProof/>
            <w:webHidden/>
          </w:rPr>
          <w:fldChar w:fldCharType="end"/>
        </w:r>
      </w:hyperlink>
    </w:p>
    <w:p w14:paraId="02CDE83F" w14:textId="1CBBF796" w:rsidR="00FF2315" w:rsidRDefault="00DC196A">
      <w:pPr>
        <w:pStyle w:val="Tabledesillustrations"/>
        <w:tabs>
          <w:tab w:val="right" w:leader="dot" w:pos="9350"/>
        </w:tabs>
        <w:rPr>
          <w:rFonts w:asciiTheme="minorHAnsi" w:hAnsiTheme="minorHAnsi" w:cstheme="minorBidi"/>
          <w:noProof/>
          <w:color w:val="auto"/>
          <w:sz w:val="22"/>
        </w:rPr>
      </w:pPr>
      <w:hyperlink w:anchor="_Toc86180672" w:history="1">
        <w:r w:rsidR="00FF2315" w:rsidRPr="00771FE7">
          <w:rPr>
            <w:rStyle w:val="Lienhypertexte"/>
            <w:noProof/>
            <w:lang w:val="fr-FR"/>
          </w:rPr>
          <w:t>Figure 15: Diagramme d’architecture de la segmentation d’une vidéo</w:t>
        </w:r>
        <w:r w:rsidR="00FF2315">
          <w:rPr>
            <w:noProof/>
            <w:webHidden/>
          </w:rPr>
          <w:tab/>
        </w:r>
        <w:r w:rsidR="00FF2315">
          <w:rPr>
            <w:noProof/>
            <w:webHidden/>
          </w:rPr>
          <w:fldChar w:fldCharType="begin"/>
        </w:r>
        <w:r w:rsidR="00FF2315">
          <w:rPr>
            <w:noProof/>
            <w:webHidden/>
          </w:rPr>
          <w:instrText xml:space="preserve"> PAGEREF _Toc86180672 \h </w:instrText>
        </w:r>
        <w:r w:rsidR="00FF2315">
          <w:rPr>
            <w:noProof/>
            <w:webHidden/>
          </w:rPr>
        </w:r>
        <w:r w:rsidR="00FF2315">
          <w:rPr>
            <w:noProof/>
            <w:webHidden/>
          </w:rPr>
          <w:fldChar w:fldCharType="separate"/>
        </w:r>
        <w:r w:rsidR="00FF2315">
          <w:rPr>
            <w:noProof/>
            <w:webHidden/>
          </w:rPr>
          <w:t>38</w:t>
        </w:r>
        <w:r w:rsidR="00FF2315">
          <w:rPr>
            <w:noProof/>
            <w:webHidden/>
          </w:rPr>
          <w:fldChar w:fldCharType="end"/>
        </w:r>
      </w:hyperlink>
    </w:p>
    <w:p w14:paraId="30535822" w14:textId="43DA4A9A" w:rsidR="00FF2315" w:rsidRDefault="00DC196A">
      <w:pPr>
        <w:pStyle w:val="Tabledesillustrations"/>
        <w:tabs>
          <w:tab w:val="right" w:leader="dot" w:pos="9350"/>
        </w:tabs>
        <w:rPr>
          <w:rFonts w:asciiTheme="minorHAnsi" w:hAnsiTheme="minorHAnsi" w:cstheme="minorBidi"/>
          <w:noProof/>
          <w:color w:val="auto"/>
          <w:sz w:val="22"/>
        </w:rPr>
      </w:pPr>
      <w:hyperlink w:anchor="_Toc86180673" w:history="1">
        <w:r w:rsidR="00FF2315" w:rsidRPr="00771FE7">
          <w:rPr>
            <w:rStyle w:val="Lienhypertexte"/>
            <w:noProof/>
            <w:lang w:val="fr-FR"/>
          </w:rPr>
          <w:t>Figure 16: Diagramme d’architecture de la segmentation avec la caméra</w:t>
        </w:r>
        <w:r w:rsidR="00FF2315">
          <w:rPr>
            <w:noProof/>
            <w:webHidden/>
          </w:rPr>
          <w:tab/>
        </w:r>
        <w:r w:rsidR="00FF2315">
          <w:rPr>
            <w:noProof/>
            <w:webHidden/>
          </w:rPr>
          <w:fldChar w:fldCharType="begin"/>
        </w:r>
        <w:r w:rsidR="00FF2315">
          <w:rPr>
            <w:noProof/>
            <w:webHidden/>
          </w:rPr>
          <w:instrText xml:space="preserve"> PAGEREF _Toc86180673 \h </w:instrText>
        </w:r>
        <w:r w:rsidR="00FF2315">
          <w:rPr>
            <w:noProof/>
            <w:webHidden/>
          </w:rPr>
        </w:r>
        <w:r w:rsidR="00FF2315">
          <w:rPr>
            <w:noProof/>
            <w:webHidden/>
          </w:rPr>
          <w:fldChar w:fldCharType="separate"/>
        </w:r>
        <w:r w:rsidR="00FF2315">
          <w:rPr>
            <w:noProof/>
            <w:webHidden/>
          </w:rPr>
          <w:t>38</w:t>
        </w:r>
        <w:r w:rsidR="00FF2315">
          <w:rPr>
            <w:noProof/>
            <w:webHidden/>
          </w:rPr>
          <w:fldChar w:fldCharType="end"/>
        </w:r>
      </w:hyperlink>
    </w:p>
    <w:p w14:paraId="0868E062" w14:textId="5DC05F6F" w:rsidR="00FF2315" w:rsidRDefault="00DC196A">
      <w:pPr>
        <w:pStyle w:val="Tabledesillustrations"/>
        <w:tabs>
          <w:tab w:val="right" w:leader="dot" w:pos="9350"/>
        </w:tabs>
        <w:rPr>
          <w:rFonts w:asciiTheme="minorHAnsi" w:hAnsiTheme="minorHAnsi" w:cstheme="minorBidi"/>
          <w:noProof/>
          <w:color w:val="auto"/>
          <w:sz w:val="22"/>
        </w:rPr>
      </w:pPr>
      <w:hyperlink w:anchor="_Toc86180674" w:history="1">
        <w:r w:rsidR="00FF2315" w:rsidRPr="00771FE7">
          <w:rPr>
            <w:rStyle w:val="Lienhypertexte"/>
            <w:noProof/>
            <w:lang w:val="fr-FR"/>
          </w:rPr>
          <w:t>Figure 17: Méthodologie du réentrainement</w:t>
        </w:r>
        <w:r w:rsidR="00FF2315">
          <w:rPr>
            <w:noProof/>
            <w:webHidden/>
          </w:rPr>
          <w:tab/>
        </w:r>
        <w:r w:rsidR="00FF2315">
          <w:rPr>
            <w:noProof/>
            <w:webHidden/>
          </w:rPr>
          <w:fldChar w:fldCharType="begin"/>
        </w:r>
        <w:r w:rsidR="00FF2315">
          <w:rPr>
            <w:noProof/>
            <w:webHidden/>
          </w:rPr>
          <w:instrText xml:space="preserve"> PAGEREF _Toc86180674 \h </w:instrText>
        </w:r>
        <w:r w:rsidR="00FF2315">
          <w:rPr>
            <w:noProof/>
            <w:webHidden/>
          </w:rPr>
        </w:r>
        <w:r w:rsidR="00FF2315">
          <w:rPr>
            <w:noProof/>
            <w:webHidden/>
          </w:rPr>
          <w:fldChar w:fldCharType="separate"/>
        </w:r>
        <w:r w:rsidR="00FF2315">
          <w:rPr>
            <w:noProof/>
            <w:webHidden/>
          </w:rPr>
          <w:t>40</w:t>
        </w:r>
        <w:r w:rsidR="00FF2315">
          <w:rPr>
            <w:noProof/>
            <w:webHidden/>
          </w:rPr>
          <w:fldChar w:fldCharType="end"/>
        </w:r>
      </w:hyperlink>
    </w:p>
    <w:p w14:paraId="3A74B36B" w14:textId="527924C5" w:rsidR="00FF2315" w:rsidRDefault="00DC196A">
      <w:pPr>
        <w:pStyle w:val="Tabledesillustrations"/>
        <w:tabs>
          <w:tab w:val="right" w:leader="dot" w:pos="9350"/>
        </w:tabs>
        <w:rPr>
          <w:rFonts w:asciiTheme="minorHAnsi" w:hAnsiTheme="minorHAnsi" w:cstheme="minorBidi"/>
          <w:noProof/>
          <w:color w:val="auto"/>
          <w:sz w:val="22"/>
        </w:rPr>
      </w:pPr>
      <w:hyperlink w:anchor="_Toc86180675" w:history="1">
        <w:r w:rsidR="00FF2315" w:rsidRPr="00771FE7">
          <w:rPr>
            <w:rStyle w:val="Lienhypertexte"/>
            <w:noProof/>
            <w:lang w:val="fr-FR"/>
          </w:rPr>
          <w:t>Figure 18: Les périodes du diagramme des performances système</w:t>
        </w:r>
        <w:r w:rsidR="00FF2315">
          <w:rPr>
            <w:noProof/>
            <w:webHidden/>
          </w:rPr>
          <w:tab/>
        </w:r>
        <w:r w:rsidR="00FF2315">
          <w:rPr>
            <w:noProof/>
            <w:webHidden/>
          </w:rPr>
          <w:fldChar w:fldCharType="begin"/>
        </w:r>
        <w:r w:rsidR="00FF2315">
          <w:rPr>
            <w:noProof/>
            <w:webHidden/>
          </w:rPr>
          <w:instrText xml:space="preserve"> PAGEREF _Toc86180675 \h </w:instrText>
        </w:r>
        <w:r w:rsidR="00FF2315">
          <w:rPr>
            <w:noProof/>
            <w:webHidden/>
          </w:rPr>
        </w:r>
        <w:r w:rsidR="00FF2315">
          <w:rPr>
            <w:noProof/>
            <w:webHidden/>
          </w:rPr>
          <w:fldChar w:fldCharType="separate"/>
        </w:r>
        <w:r w:rsidR="00FF2315">
          <w:rPr>
            <w:noProof/>
            <w:webHidden/>
          </w:rPr>
          <w:t>44</w:t>
        </w:r>
        <w:r w:rsidR="00FF2315">
          <w:rPr>
            <w:noProof/>
            <w:webHidden/>
          </w:rPr>
          <w:fldChar w:fldCharType="end"/>
        </w:r>
      </w:hyperlink>
    </w:p>
    <w:p w14:paraId="2A13E2F8" w14:textId="1F972945" w:rsidR="00FF2315" w:rsidRDefault="00DC196A">
      <w:pPr>
        <w:pStyle w:val="Tabledesillustrations"/>
        <w:tabs>
          <w:tab w:val="right" w:leader="dot" w:pos="9350"/>
        </w:tabs>
        <w:rPr>
          <w:rFonts w:asciiTheme="minorHAnsi" w:hAnsiTheme="minorHAnsi" w:cstheme="minorBidi"/>
          <w:noProof/>
          <w:color w:val="auto"/>
          <w:sz w:val="22"/>
        </w:rPr>
      </w:pPr>
      <w:hyperlink w:anchor="_Toc86180676" w:history="1">
        <w:r w:rsidR="00FF2315" w:rsidRPr="00771FE7">
          <w:rPr>
            <w:rStyle w:val="Lienhypertexte"/>
            <w:noProof/>
            <w:lang w:val="fr-FR"/>
          </w:rPr>
          <w:t>Figure 19: Diagramme des performances système: la fréquence (haut) et la mémoire (bas)</w:t>
        </w:r>
        <w:r w:rsidR="00FF2315">
          <w:rPr>
            <w:noProof/>
            <w:webHidden/>
          </w:rPr>
          <w:tab/>
        </w:r>
        <w:r w:rsidR="00FF2315">
          <w:rPr>
            <w:noProof/>
            <w:webHidden/>
          </w:rPr>
          <w:fldChar w:fldCharType="begin"/>
        </w:r>
        <w:r w:rsidR="00FF2315">
          <w:rPr>
            <w:noProof/>
            <w:webHidden/>
          </w:rPr>
          <w:instrText xml:space="preserve"> PAGEREF _Toc86180676 \h </w:instrText>
        </w:r>
        <w:r w:rsidR="00FF2315">
          <w:rPr>
            <w:noProof/>
            <w:webHidden/>
          </w:rPr>
        </w:r>
        <w:r w:rsidR="00FF2315">
          <w:rPr>
            <w:noProof/>
            <w:webHidden/>
          </w:rPr>
          <w:fldChar w:fldCharType="separate"/>
        </w:r>
        <w:r w:rsidR="00FF2315">
          <w:rPr>
            <w:noProof/>
            <w:webHidden/>
          </w:rPr>
          <w:t>45</w:t>
        </w:r>
        <w:r w:rsidR="00FF2315">
          <w:rPr>
            <w:noProof/>
            <w:webHidden/>
          </w:rPr>
          <w:fldChar w:fldCharType="end"/>
        </w:r>
      </w:hyperlink>
    </w:p>
    <w:p w14:paraId="57F7086D" w14:textId="414ECC2E" w:rsidR="00FF2315" w:rsidRDefault="00DC196A">
      <w:pPr>
        <w:pStyle w:val="Tabledesillustrations"/>
        <w:tabs>
          <w:tab w:val="right" w:leader="dot" w:pos="9350"/>
        </w:tabs>
        <w:rPr>
          <w:rFonts w:asciiTheme="minorHAnsi" w:hAnsiTheme="minorHAnsi" w:cstheme="minorBidi"/>
          <w:noProof/>
          <w:color w:val="auto"/>
          <w:sz w:val="22"/>
        </w:rPr>
      </w:pPr>
      <w:hyperlink w:anchor="_Toc86180677" w:history="1">
        <w:r w:rsidR="00FF2315" w:rsidRPr="00771FE7">
          <w:rPr>
            <w:rStyle w:val="Lienhypertexte"/>
            <w:noProof/>
            <w:lang w:val="fr-FR"/>
          </w:rPr>
          <w:t>Figure 20: Diagramme des performances système: le I/O total en % de la segmentation (haut) et le I/O en KBytes de la segmentation (bas)</w:t>
        </w:r>
        <w:r w:rsidR="00FF2315">
          <w:rPr>
            <w:noProof/>
            <w:webHidden/>
          </w:rPr>
          <w:tab/>
        </w:r>
        <w:r w:rsidR="00FF2315">
          <w:rPr>
            <w:noProof/>
            <w:webHidden/>
          </w:rPr>
          <w:fldChar w:fldCharType="begin"/>
        </w:r>
        <w:r w:rsidR="00FF2315">
          <w:rPr>
            <w:noProof/>
            <w:webHidden/>
          </w:rPr>
          <w:instrText xml:space="preserve"> PAGEREF _Toc86180677 \h </w:instrText>
        </w:r>
        <w:r w:rsidR="00FF2315">
          <w:rPr>
            <w:noProof/>
            <w:webHidden/>
          </w:rPr>
        </w:r>
        <w:r w:rsidR="00FF2315">
          <w:rPr>
            <w:noProof/>
            <w:webHidden/>
          </w:rPr>
          <w:fldChar w:fldCharType="separate"/>
        </w:r>
        <w:r w:rsidR="00FF2315">
          <w:rPr>
            <w:noProof/>
            <w:webHidden/>
          </w:rPr>
          <w:t>46</w:t>
        </w:r>
        <w:r w:rsidR="00FF2315">
          <w:rPr>
            <w:noProof/>
            <w:webHidden/>
          </w:rPr>
          <w:fldChar w:fldCharType="end"/>
        </w:r>
      </w:hyperlink>
    </w:p>
    <w:p w14:paraId="3B0B309D" w14:textId="2EC4D38C" w:rsidR="00FF2315" w:rsidRDefault="00DC196A">
      <w:pPr>
        <w:pStyle w:val="Tabledesillustrations"/>
        <w:tabs>
          <w:tab w:val="right" w:leader="dot" w:pos="9350"/>
        </w:tabs>
        <w:rPr>
          <w:rFonts w:asciiTheme="minorHAnsi" w:hAnsiTheme="minorHAnsi" w:cstheme="minorBidi"/>
          <w:noProof/>
          <w:color w:val="auto"/>
          <w:sz w:val="22"/>
        </w:rPr>
      </w:pPr>
      <w:hyperlink w:anchor="_Toc86180678" w:history="1">
        <w:r w:rsidR="00FF2315" w:rsidRPr="00771FE7">
          <w:rPr>
            <w:rStyle w:val="Lienhypertexte"/>
            <w:noProof/>
            <w:lang w:val="fr-FR"/>
          </w:rPr>
          <w:t xml:space="preserve">Figure 21: Diagramme des performances système : le I/O total du disque en KBytes (haut) et les températures (bas) </w:t>
        </w:r>
        <w:r w:rsidR="00FF2315">
          <w:rPr>
            <w:noProof/>
            <w:webHidden/>
          </w:rPr>
          <w:tab/>
        </w:r>
        <w:r w:rsidR="00FF2315">
          <w:rPr>
            <w:noProof/>
            <w:webHidden/>
          </w:rPr>
          <w:fldChar w:fldCharType="begin"/>
        </w:r>
        <w:r w:rsidR="00FF2315">
          <w:rPr>
            <w:noProof/>
            <w:webHidden/>
          </w:rPr>
          <w:instrText xml:space="preserve"> PAGEREF _Toc86180678 \h </w:instrText>
        </w:r>
        <w:r w:rsidR="00FF2315">
          <w:rPr>
            <w:noProof/>
            <w:webHidden/>
          </w:rPr>
        </w:r>
        <w:r w:rsidR="00FF2315">
          <w:rPr>
            <w:noProof/>
            <w:webHidden/>
          </w:rPr>
          <w:fldChar w:fldCharType="separate"/>
        </w:r>
        <w:r w:rsidR="00FF2315">
          <w:rPr>
            <w:noProof/>
            <w:webHidden/>
          </w:rPr>
          <w:t>47</w:t>
        </w:r>
        <w:r w:rsidR="00FF2315">
          <w:rPr>
            <w:noProof/>
            <w:webHidden/>
          </w:rPr>
          <w:fldChar w:fldCharType="end"/>
        </w:r>
      </w:hyperlink>
    </w:p>
    <w:p w14:paraId="3754C9E8" w14:textId="69D6DF71" w:rsidR="00FF2315" w:rsidRDefault="00DC196A">
      <w:pPr>
        <w:pStyle w:val="Tabledesillustrations"/>
        <w:tabs>
          <w:tab w:val="right" w:leader="dot" w:pos="9350"/>
        </w:tabs>
        <w:rPr>
          <w:rFonts w:asciiTheme="minorHAnsi" w:hAnsiTheme="minorHAnsi" w:cstheme="minorBidi"/>
          <w:noProof/>
          <w:color w:val="auto"/>
          <w:sz w:val="22"/>
        </w:rPr>
      </w:pPr>
      <w:hyperlink w:anchor="_Toc86180679" w:history="1">
        <w:r w:rsidR="00FF2315" w:rsidRPr="00771FE7">
          <w:rPr>
            <w:rStyle w:val="Lienhypertexte"/>
            <w:noProof/>
            <w:lang w:val="fr-FR"/>
          </w:rPr>
          <w:t>Figure 22: Diagramme des performances système: la consommation</w:t>
        </w:r>
        <w:r w:rsidR="00FF2315">
          <w:rPr>
            <w:noProof/>
            <w:webHidden/>
          </w:rPr>
          <w:tab/>
        </w:r>
        <w:r w:rsidR="00FF2315">
          <w:rPr>
            <w:noProof/>
            <w:webHidden/>
          </w:rPr>
          <w:fldChar w:fldCharType="begin"/>
        </w:r>
        <w:r w:rsidR="00FF2315">
          <w:rPr>
            <w:noProof/>
            <w:webHidden/>
          </w:rPr>
          <w:instrText xml:space="preserve"> PAGEREF _Toc86180679 \h </w:instrText>
        </w:r>
        <w:r w:rsidR="00FF2315">
          <w:rPr>
            <w:noProof/>
            <w:webHidden/>
          </w:rPr>
        </w:r>
        <w:r w:rsidR="00FF2315">
          <w:rPr>
            <w:noProof/>
            <w:webHidden/>
          </w:rPr>
          <w:fldChar w:fldCharType="separate"/>
        </w:r>
        <w:r w:rsidR="00FF2315">
          <w:rPr>
            <w:noProof/>
            <w:webHidden/>
          </w:rPr>
          <w:t>48</w:t>
        </w:r>
        <w:r w:rsidR="00FF2315">
          <w:rPr>
            <w:noProof/>
            <w:webHidden/>
          </w:rPr>
          <w:fldChar w:fldCharType="end"/>
        </w:r>
      </w:hyperlink>
    </w:p>
    <w:p w14:paraId="4AD29F13" w14:textId="16AE67BA" w:rsidR="00FF2315" w:rsidRDefault="00DC196A">
      <w:pPr>
        <w:pStyle w:val="Tabledesillustrations"/>
        <w:tabs>
          <w:tab w:val="right" w:leader="dot" w:pos="9350"/>
        </w:tabs>
        <w:rPr>
          <w:rFonts w:asciiTheme="minorHAnsi" w:hAnsiTheme="minorHAnsi" w:cstheme="minorBidi"/>
          <w:noProof/>
          <w:color w:val="auto"/>
          <w:sz w:val="22"/>
        </w:rPr>
      </w:pPr>
      <w:hyperlink w:anchor="_Toc86180680" w:history="1">
        <w:r w:rsidR="00FF2315" w:rsidRPr="00771FE7">
          <w:rPr>
            <w:rStyle w:val="Lienhypertexte"/>
            <w:noProof/>
            <w:lang w:val="fr-FR"/>
          </w:rPr>
          <w:t>Figure 23: (gauche) Image originale (b1-09517); (centre) vérité terrain (GT); (droite) segmentation sémantique générée par l’architecture. Le IoU et le F1 score pour le chemin sont de +80 %.</w:t>
        </w:r>
        <w:r w:rsidR="00FF2315">
          <w:rPr>
            <w:noProof/>
            <w:webHidden/>
          </w:rPr>
          <w:tab/>
        </w:r>
        <w:r w:rsidR="00FF2315">
          <w:rPr>
            <w:noProof/>
            <w:webHidden/>
          </w:rPr>
          <w:fldChar w:fldCharType="begin"/>
        </w:r>
        <w:r w:rsidR="00FF2315">
          <w:rPr>
            <w:noProof/>
            <w:webHidden/>
          </w:rPr>
          <w:instrText xml:space="preserve"> PAGEREF _Toc86180680 \h </w:instrText>
        </w:r>
        <w:r w:rsidR="00FF2315">
          <w:rPr>
            <w:noProof/>
            <w:webHidden/>
          </w:rPr>
        </w:r>
        <w:r w:rsidR="00FF2315">
          <w:rPr>
            <w:noProof/>
            <w:webHidden/>
          </w:rPr>
          <w:fldChar w:fldCharType="separate"/>
        </w:r>
        <w:r w:rsidR="00FF2315">
          <w:rPr>
            <w:noProof/>
            <w:webHidden/>
          </w:rPr>
          <w:t>49</w:t>
        </w:r>
        <w:r w:rsidR="00FF2315">
          <w:rPr>
            <w:noProof/>
            <w:webHidden/>
          </w:rPr>
          <w:fldChar w:fldCharType="end"/>
        </w:r>
      </w:hyperlink>
    </w:p>
    <w:p w14:paraId="0D2D74EC" w14:textId="46F869D7" w:rsidR="00FF2315" w:rsidRDefault="00DC196A">
      <w:pPr>
        <w:pStyle w:val="Tabledesillustrations"/>
        <w:tabs>
          <w:tab w:val="right" w:leader="dot" w:pos="9350"/>
        </w:tabs>
        <w:rPr>
          <w:rFonts w:asciiTheme="minorHAnsi" w:hAnsiTheme="minorHAnsi" w:cstheme="minorBidi"/>
          <w:noProof/>
          <w:color w:val="auto"/>
          <w:sz w:val="22"/>
        </w:rPr>
      </w:pPr>
      <w:hyperlink w:anchor="_Toc86180681" w:history="1">
        <w:r w:rsidR="00FF2315" w:rsidRPr="00771FE7">
          <w:rPr>
            <w:rStyle w:val="Lienhypertexte"/>
            <w:noProof/>
            <w:lang w:val="fr-FR"/>
          </w:rPr>
          <w:t>Figure 24: (gauche) Image originale (b378-61); (milieu) vérité terrain (GT); (droite) segmentation sémantique générée par l’architecture. Le IoU pour le chemin est +69 %.</w:t>
        </w:r>
        <w:r w:rsidR="00FF2315">
          <w:rPr>
            <w:noProof/>
            <w:webHidden/>
          </w:rPr>
          <w:tab/>
        </w:r>
        <w:r w:rsidR="00FF2315">
          <w:rPr>
            <w:noProof/>
            <w:webHidden/>
          </w:rPr>
          <w:fldChar w:fldCharType="begin"/>
        </w:r>
        <w:r w:rsidR="00FF2315">
          <w:rPr>
            <w:noProof/>
            <w:webHidden/>
          </w:rPr>
          <w:instrText xml:space="preserve"> PAGEREF _Toc86180681 \h </w:instrText>
        </w:r>
        <w:r w:rsidR="00FF2315">
          <w:rPr>
            <w:noProof/>
            <w:webHidden/>
          </w:rPr>
        </w:r>
        <w:r w:rsidR="00FF2315">
          <w:rPr>
            <w:noProof/>
            <w:webHidden/>
          </w:rPr>
          <w:fldChar w:fldCharType="separate"/>
        </w:r>
        <w:r w:rsidR="00FF2315">
          <w:rPr>
            <w:noProof/>
            <w:webHidden/>
          </w:rPr>
          <w:t>49</w:t>
        </w:r>
        <w:r w:rsidR="00FF2315">
          <w:rPr>
            <w:noProof/>
            <w:webHidden/>
          </w:rPr>
          <w:fldChar w:fldCharType="end"/>
        </w:r>
      </w:hyperlink>
    </w:p>
    <w:p w14:paraId="45DEDD5A" w14:textId="6547A5F4" w:rsidR="00ED2278" w:rsidRPr="00E879BC" w:rsidRDefault="00ED2278" w:rsidP="00ED2278">
      <w:pPr>
        <w:rPr>
          <w:lang w:val="fr-FR"/>
        </w:rPr>
      </w:pPr>
      <w:r w:rsidRPr="00E879BC">
        <w:rPr>
          <w:lang w:val="fr-FR"/>
        </w:rPr>
        <w:fldChar w:fldCharType="end"/>
      </w:r>
    </w:p>
    <w:p w14:paraId="11DEB0C5" w14:textId="77777777" w:rsidR="00A87D2C" w:rsidRPr="00AB3AF7" w:rsidRDefault="00704BFB" w:rsidP="00952DFA">
      <w:pPr>
        <w:pStyle w:val="Titre1"/>
        <w:numPr>
          <w:ilvl w:val="0"/>
          <w:numId w:val="0"/>
        </w:numPr>
        <w:spacing w:after="160"/>
        <w:rPr>
          <w:rFonts w:ascii="Times New Roman" w:hAnsi="Times New Roman" w:cs="Times New Roman"/>
          <w:lang w:val="fr-FR"/>
        </w:rPr>
      </w:pPr>
      <w:bookmarkStart w:id="2" w:name="_Toc86180683"/>
      <w:r w:rsidRPr="00AB3AF7">
        <w:rPr>
          <w:rFonts w:ascii="Times New Roman" w:hAnsi="Times New Roman" w:cs="Times New Roman"/>
          <w:lang w:val="fr-FR"/>
        </w:rPr>
        <w:t>Liste des tableaux</w:t>
      </w:r>
      <w:bookmarkEnd w:id="2"/>
    </w:p>
    <w:p w14:paraId="5C64B67E" w14:textId="790A74DE" w:rsidR="00FF2315" w:rsidRDefault="00ED2278">
      <w:pPr>
        <w:pStyle w:val="Tabledesillustrations"/>
        <w:tabs>
          <w:tab w:val="right" w:leader="dot" w:pos="9350"/>
        </w:tabs>
        <w:rPr>
          <w:rFonts w:asciiTheme="minorHAnsi" w:hAnsiTheme="minorHAnsi" w:cstheme="minorBidi"/>
          <w:noProof/>
          <w:color w:val="auto"/>
          <w:sz w:val="22"/>
        </w:rPr>
      </w:pPr>
      <w:r w:rsidRPr="00AB3AF7">
        <w:rPr>
          <w:lang w:val="fr-FR"/>
        </w:rPr>
        <w:fldChar w:fldCharType="begin"/>
      </w:r>
      <w:r w:rsidRPr="00AB3AF7">
        <w:rPr>
          <w:lang w:val="fr-FR"/>
        </w:rPr>
        <w:instrText xml:space="preserve"> TOC \h \z \c "Table" </w:instrText>
      </w:r>
      <w:r w:rsidRPr="00AB3AF7">
        <w:rPr>
          <w:lang w:val="fr-FR"/>
        </w:rPr>
        <w:fldChar w:fldCharType="separate"/>
      </w:r>
      <w:hyperlink w:anchor="_Toc86180650" w:history="1">
        <w:r w:rsidR="00FF2315" w:rsidRPr="00EB3333">
          <w:rPr>
            <w:rStyle w:val="Lienhypertexte"/>
            <w:noProof/>
            <w:lang w:val="fr-FR"/>
          </w:rPr>
          <w:t>Tableau 1: Tableau des données</w:t>
        </w:r>
        <w:r w:rsidR="00FF2315">
          <w:rPr>
            <w:noProof/>
            <w:webHidden/>
          </w:rPr>
          <w:tab/>
        </w:r>
        <w:r w:rsidR="00FF2315">
          <w:rPr>
            <w:noProof/>
            <w:webHidden/>
          </w:rPr>
          <w:fldChar w:fldCharType="begin"/>
        </w:r>
        <w:r w:rsidR="00FF2315">
          <w:rPr>
            <w:noProof/>
            <w:webHidden/>
          </w:rPr>
          <w:instrText xml:space="preserve"> PAGEREF _Toc86180650 \h </w:instrText>
        </w:r>
        <w:r w:rsidR="00FF2315">
          <w:rPr>
            <w:noProof/>
            <w:webHidden/>
          </w:rPr>
        </w:r>
        <w:r w:rsidR="00FF2315">
          <w:rPr>
            <w:noProof/>
            <w:webHidden/>
          </w:rPr>
          <w:fldChar w:fldCharType="separate"/>
        </w:r>
        <w:r w:rsidR="00FF2315">
          <w:rPr>
            <w:noProof/>
            <w:webHidden/>
          </w:rPr>
          <w:t>14</w:t>
        </w:r>
        <w:r w:rsidR="00FF2315">
          <w:rPr>
            <w:noProof/>
            <w:webHidden/>
          </w:rPr>
          <w:fldChar w:fldCharType="end"/>
        </w:r>
      </w:hyperlink>
    </w:p>
    <w:p w14:paraId="1EB9E993" w14:textId="44FB15F5" w:rsidR="00FF2315" w:rsidRDefault="00DC196A">
      <w:pPr>
        <w:pStyle w:val="Tabledesillustrations"/>
        <w:tabs>
          <w:tab w:val="right" w:leader="dot" w:pos="9350"/>
        </w:tabs>
        <w:rPr>
          <w:rFonts w:asciiTheme="minorHAnsi" w:hAnsiTheme="minorHAnsi" w:cstheme="minorBidi"/>
          <w:noProof/>
          <w:color w:val="auto"/>
          <w:sz w:val="22"/>
        </w:rPr>
      </w:pPr>
      <w:hyperlink w:anchor="_Toc86180651" w:history="1">
        <w:r w:rsidR="00FF2315" w:rsidRPr="00EB3333">
          <w:rPr>
            <w:rStyle w:val="Lienhypertexte"/>
            <w:noProof/>
            <w:lang w:val="fr-FR"/>
          </w:rPr>
          <w:t>Tableau 2: Solutions logicielles de l’essai</w:t>
        </w:r>
        <w:r w:rsidR="00FF2315">
          <w:rPr>
            <w:noProof/>
            <w:webHidden/>
          </w:rPr>
          <w:tab/>
        </w:r>
        <w:r w:rsidR="00FF2315">
          <w:rPr>
            <w:noProof/>
            <w:webHidden/>
          </w:rPr>
          <w:fldChar w:fldCharType="begin"/>
        </w:r>
        <w:r w:rsidR="00FF2315">
          <w:rPr>
            <w:noProof/>
            <w:webHidden/>
          </w:rPr>
          <w:instrText xml:space="preserve"> PAGEREF _Toc86180651 \h </w:instrText>
        </w:r>
        <w:r w:rsidR="00FF2315">
          <w:rPr>
            <w:noProof/>
            <w:webHidden/>
          </w:rPr>
        </w:r>
        <w:r w:rsidR="00FF2315">
          <w:rPr>
            <w:noProof/>
            <w:webHidden/>
          </w:rPr>
          <w:fldChar w:fldCharType="separate"/>
        </w:r>
        <w:r w:rsidR="00FF2315">
          <w:rPr>
            <w:noProof/>
            <w:webHidden/>
          </w:rPr>
          <w:t>17</w:t>
        </w:r>
        <w:r w:rsidR="00FF2315">
          <w:rPr>
            <w:noProof/>
            <w:webHidden/>
          </w:rPr>
          <w:fldChar w:fldCharType="end"/>
        </w:r>
      </w:hyperlink>
    </w:p>
    <w:p w14:paraId="5D427229" w14:textId="0BCEBF13" w:rsidR="00FF2315" w:rsidRDefault="00DC196A">
      <w:pPr>
        <w:pStyle w:val="Tabledesillustrations"/>
        <w:tabs>
          <w:tab w:val="right" w:leader="dot" w:pos="9350"/>
        </w:tabs>
        <w:rPr>
          <w:rFonts w:asciiTheme="minorHAnsi" w:hAnsiTheme="minorHAnsi" w:cstheme="minorBidi"/>
          <w:noProof/>
          <w:color w:val="auto"/>
          <w:sz w:val="22"/>
        </w:rPr>
      </w:pPr>
      <w:hyperlink w:anchor="_Toc86180652" w:history="1">
        <w:r w:rsidR="00FF2315" w:rsidRPr="00EB3333">
          <w:rPr>
            <w:rStyle w:val="Lienhypertexte"/>
            <w:noProof/>
          </w:rPr>
          <w:t>Tableau 3: Cartes microSD</w:t>
        </w:r>
        <w:r w:rsidR="00FF2315">
          <w:rPr>
            <w:noProof/>
            <w:webHidden/>
          </w:rPr>
          <w:tab/>
        </w:r>
        <w:r w:rsidR="00FF2315">
          <w:rPr>
            <w:noProof/>
            <w:webHidden/>
          </w:rPr>
          <w:fldChar w:fldCharType="begin"/>
        </w:r>
        <w:r w:rsidR="00FF2315">
          <w:rPr>
            <w:noProof/>
            <w:webHidden/>
          </w:rPr>
          <w:instrText xml:space="preserve"> PAGEREF _Toc86180652 \h </w:instrText>
        </w:r>
        <w:r w:rsidR="00FF2315">
          <w:rPr>
            <w:noProof/>
            <w:webHidden/>
          </w:rPr>
        </w:r>
        <w:r w:rsidR="00FF2315">
          <w:rPr>
            <w:noProof/>
            <w:webHidden/>
          </w:rPr>
          <w:fldChar w:fldCharType="separate"/>
        </w:r>
        <w:r w:rsidR="00FF2315">
          <w:rPr>
            <w:noProof/>
            <w:webHidden/>
          </w:rPr>
          <w:t>24</w:t>
        </w:r>
        <w:r w:rsidR="00FF2315">
          <w:rPr>
            <w:noProof/>
            <w:webHidden/>
          </w:rPr>
          <w:fldChar w:fldCharType="end"/>
        </w:r>
      </w:hyperlink>
    </w:p>
    <w:p w14:paraId="59226CDA" w14:textId="620E221B" w:rsidR="00FF2315" w:rsidRDefault="00DC196A">
      <w:pPr>
        <w:pStyle w:val="Tabledesillustrations"/>
        <w:tabs>
          <w:tab w:val="right" w:leader="dot" w:pos="9350"/>
        </w:tabs>
        <w:rPr>
          <w:rFonts w:asciiTheme="minorHAnsi" w:hAnsiTheme="minorHAnsi" w:cstheme="minorBidi"/>
          <w:noProof/>
          <w:color w:val="auto"/>
          <w:sz w:val="22"/>
        </w:rPr>
      </w:pPr>
      <w:hyperlink w:anchor="_Toc86180653" w:history="1">
        <w:r w:rsidR="00FF2315" w:rsidRPr="00EB3333">
          <w:rPr>
            <w:rStyle w:val="Lienhypertexte"/>
            <w:noProof/>
            <w:lang w:val="fr-FR"/>
          </w:rPr>
          <w:t>Tableau 4: Résolutions et images par seconde (FPS) qui sont évaluées</w:t>
        </w:r>
        <w:r w:rsidR="00FF2315">
          <w:rPr>
            <w:noProof/>
            <w:webHidden/>
          </w:rPr>
          <w:tab/>
        </w:r>
        <w:r w:rsidR="00FF2315">
          <w:rPr>
            <w:noProof/>
            <w:webHidden/>
          </w:rPr>
          <w:fldChar w:fldCharType="begin"/>
        </w:r>
        <w:r w:rsidR="00FF2315">
          <w:rPr>
            <w:noProof/>
            <w:webHidden/>
          </w:rPr>
          <w:instrText xml:space="preserve"> PAGEREF _Toc86180653 \h </w:instrText>
        </w:r>
        <w:r w:rsidR="00FF2315">
          <w:rPr>
            <w:noProof/>
            <w:webHidden/>
          </w:rPr>
        </w:r>
        <w:r w:rsidR="00FF2315">
          <w:rPr>
            <w:noProof/>
            <w:webHidden/>
          </w:rPr>
          <w:fldChar w:fldCharType="separate"/>
        </w:r>
        <w:r w:rsidR="00FF2315">
          <w:rPr>
            <w:noProof/>
            <w:webHidden/>
          </w:rPr>
          <w:t>36</w:t>
        </w:r>
        <w:r w:rsidR="00FF2315">
          <w:rPr>
            <w:noProof/>
            <w:webHidden/>
          </w:rPr>
          <w:fldChar w:fldCharType="end"/>
        </w:r>
      </w:hyperlink>
    </w:p>
    <w:p w14:paraId="18B6DEDC" w14:textId="0E8A859F" w:rsidR="00FF2315" w:rsidRDefault="00DC196A">
      <w:pPr>
        <w:pStyle w:val="Tabledesillustrations"/>
        <w:tabs>
          <w:tab w:val="right" w:leader="dot" w:pos="9350"/>
        </w:tabs>
        <w:rPr>
          <w:rFonts w:asciiTheme="minorHAnsi" w:hAnsiTheme="minorHAnsi" w:cstheme="minorBidi"/>
          <w:noProof/>
          <w:color w:val="auto"/>
          <w:sz w:val="22"/>
        </w:rPr>
      </w:pPr>
      <w:hyperlink w:anchor="_Toc86180654" w:history="1">
        <w:r w:rsidR="00FF2315" w:rsidRPr="00EB3333">
          <w:rPr>
            <w:rStyle w:val="Lienhypertexte"/>
            <w:noProof/>
            <w:lang w:val="fr-FR"/>
          </w:rPr>
          <w:t>Tableau 5: Classes et palettes de couleur</w:t>
        </w:r>
        <w:r w:rsidR="00FF2315">
          <w:rPr>
            <w:noProof/>
            <w:webHidden/>
          </w:rPr>
          <w:tab/>
        </w:r>
        <w:r w:rsidR="00FF2315">
          <w:rPr>
            <w:noProof/>
            <w:webHidden/>
          </w:rPr>
          <w:fldChar w:fldCharType="begin"/>
        </w:r>
        <w:r w:rsidR="00FF2315">
          <w:rPr>
            <w:noProof/>
            <w:webHidden/>
          </w:rPr>
          <w:instrText xml:space="preserve"> PAGEREF _Toc86180654 \h </w:instrText>
        </w:r>
        <w:r w:rsidR="00FF2315">
          <w:rPr>
            <w:noProof/>
            <w:webHidden/>
          </w:rPr>
        </w:r>
        <w:r w:rsidR="00FF2315">
          <w:rPr>
            <w:noProof/>
            <w:webHidden/>
          </w:rPr>
          <w:fldChar w:fldCharType="separate"/>
        </w:r>
        <w:r w:rsidR="00FF2315">
          <w:rPr>
            <w:noProof/>
            <w:webHidden/>
          </w:rPr>
          <w:t>36</w:t>
        </w:r>
        <w:r w:rsidR="00FF2315">
          <w:rPr>
            <w:noProof/>
            <w:webHidden/>
          </w:rPr>
          <w:fldChar w:fldCharType="end"/>
        </w:r>
      </w:hyperlink>
    </w:p>
    <w:p w14:paraId="3A905478" w14:textId="3AF93B9C" w:rsidR="00FF2315" w:rsidRDefault="00DC196A">
      <w:pPr>
        <w:pStyle w:val="Tabledesillustrations"/>
        <w:tabs>
          <w:tab w:val="right" w:leader="dot" w:pos="9350"/>
        </w:tabs>
        <w:rPr>
          <w:rFonts w:asciiTheme="minorHAnsi" w:hAnsiTheme="minorHAnsi" w:cstheme="minorBidi"/>
          <w:noProof/>
          <w:color w:val="auto"/>
          <w:sz w:val="22"/>
        </w:rPr>
      </w:pPr>
      <w:hyperlink w:anchor="_Toc86180655" w:history="1">
        <w:r w:rsidR="00FF2315" w:rsidRPr="00EB3333">
          <w:rPr>
            <w:rStyle w:val="Lienhypertexte"/>
            <w:noProof/>
            <w:lang w:val="fr-FR"/>
          </w:rPr>
          <w:t>Tableau 6: Comparaison des performances du "data read" entre un SDD M.2 NVMe et une microSD</w:t>
        </w:r>
        <w:r w:rsidR="00FF2315">
          <w:rPr>
            <w:noProof/>
            <w:webHidden/>
          </w:rPr>
          <w:tab/>
        </w:r>
        <w:r w:rsidR="00FF2315">
          <w:rPr>
            <w:noProof/>
            <w:webHidden/>
          </w:rPr>
          <w:fldChar w:fldCharType="begin"/>
        </w:r>
        <w:r w:rsidR="00FF2315">
          <w:rPr>
            <w:noProof/>
            <w:webHidden/>
          </w:rPr>
          <w:instrText xml:space="preserve"> PAGEREF _Toc86180655 \h </w:instrText>
        </w:r>
        <w:r w:rsidR="00FF2315">
          <w:rPr>
            <w:noProof/>
            <w:webHidden/>
          </w:rPr>
        </w:r>
        <w:r w:rsidR="00FF2315">
          <w:rPr>
            <w:noProof/>
            <w:webHidden/>
          </w:rPr>
          <w:fldChar w:fldCharType="separate"/>
        </w:r>
        <w:r w:rsidR="00FF2315">
          <w:rPr>
            <w:noProof/>
            <w:webHidden/>
          </w:rPr>
          <w:t>41</w:t>
        </w:r>
        <w:r w:rsidR="00FF2315">
          <w:rPr>
            <w:noProof/>
            <w:webHidden/>
          </w:rPr>
          <w:fldChar w:fldCharType="end"/>
        </w:r>
      </w:hyperlink>
    </w:p>
    <w:p w14:paraId="4E05626C" w14:textId="79D0E4C9" w:rsidR="00FF2315" w:rsidRDefault="00DC196A">
      <w:pPr>
        <w:pStyle w:val="Tabledesillustrations"/>
        <w:tabs>
          <w:tab w:val="right" w:leader="dot" w:pos="9350"/>
        </w:tabs>
        <w:rPr>
          <w:rFonts w:asciiTheme="minorHAnsi" w:hAnsiTheme="minorHAnsi" w:cstheme="minorBidi"/>
          <w:noProof/>
          <w:color w:val="auto"/>
          <w:sz w:val="22"/>
        </w:rPr>
      </w:pPr>
      <w:hyperlink w:anchor="_Toc86180656" w:history="1">
        <w:r w:rsidR="00FF2315" w:rsidRPr="00EB3333">
          <w:rPr>
            <w:rStyle w:val="Lienhypertexte"/>
            <w:noProof/>
            <w:lang w:val="fr-FR"/>
          </w:rPr>
          <w:t>Tableau 7: Résolutions et images par seconde (FPS) testées</w:t>
        </w:r>
        <w:r w:rsidR="00FF2315">
          <w:rPr>
            <w:noProof/>
            <w:webHidden/>
          </w:rPr>
          <w:tab/>
        </w:r>
        <w:r w:rsidR="00FF2315">
          <w:rPr>
            <w:noProof/>
            <w:webHidden/>
          </w:rPr>
          <w:fldChar w:fldCharType="begin"/>
        </w:r>
        <w:r w:rsidR="00FF2315">
          <w:rPr>
            <w:noProof/>
            <w:webHidden/>
          </w:rPr>
          <w:instrText xml:space="preserve"> PAGEREF _Toc86180656 \h </w:instrText>
        </w:r>
        <w:r w:rsidR="00FF2315">
          <w:rPr>
            <w:noProof/>
            <w:webHidden/>
          </w:rPr>
        </w:r>
        <w:r w:rsidR="00FF2315">
          <w:rPr>
            <w:noProof/>
            <w:webHidden/>
          </w:rPr>
          <w:fldChar w:fldCharType="separate"/>
        </w:r>
        <w:r w:rsidR="00FF2315">
          <w:rPr>
            <w:noProof/>
            <w:webHidden/>
          </w:rPr>
          <w:t>51</w:t>
        </w:r>
        <w:r w:rsidR="00FF2315">
          <w:rPr>
            <w:noProof/>
            <w:webHidden/>
          </w:rPr>
          <w:fldChar w:fldCharType="end"/>
        </w:r>
      </w:hyperlink>
    </w:p>
    <w:p w14:paraId="3F9DB97A" w14:textId="42CAA988" w:rsidR="00FF2315" w:rsidRDefault="00DC196A">
      <w:pPr>
        <w:pStyle w:val="Tabledesillustrations"/>
        <w:tabs>
          <w:tab w:val="right" w:leader="dot" w:pos="9350"/>
        </w:tabs>
        <w:rPr>
          <w:rFonts w:asciiTheme="minorHAnsi" w:hAnsiTheme="minorHAnsi" w:cstheme="minorBidi"/>
          <w:noProof/>
          <w:color w:val="auto"/>
          <w:sz w:val="22"/>
        </w:rPr>
      </w:pPr>
      <w:hyperlink w:anchor="_Toc86180657" w:history="1">
        <w:r w:rsidR="00FF2315" w:rsidRPr="00EB3333">
          <w:rPr>
            <w:rStyle w:val="Lienhypertexte"/>
            <w:noProof/>
            <w:lang w:val="fr-FR"/>
          </w:rPr>
          <w:t>Tableau 8: Comparaison des trois nano-ordinateurs supportant les SDK pour l’IA</w:t>
        </w:r>
        <w:r w:rsidR="00FF2315">
          <w:rPr>
            <w:noProof/>
            <w:webHidden/>
          </w:rPr>
          <w:tab/>
        </w:r>
        <w:r w:rsidR="00FF2315">
          <w:rPr>
            <w:noProof/>
            <w:webHidden/>
          </w:rPr>
          <w:fldChar w:fldCharType="begin"/>
        </w:r>
        <w:r w:rsidR="00FF2315">
          <w:rPr>
            <w:noProof/>
            <w:webHidden/>
          </w:rPr>
          <w:instrText xml:space="preserve"> PAGEREF _Toc86180657 \h </w:instrText>
        </w:r>
        <w:r w:rsidR="00FF2315">
          <w:rPr>
            <w:noProof/>
            <w:webHidden/>
          </w:rPr>
        </w:r>
        <w:r w:rsidR="00FF2315">
          <w:rPr>
            <w:noProof/>
            <w:webHidden/>
          </w:rPr>
          <w:fldChar w:fldCharType="separate"/>
        </w:r>
        <w:r w:rsidR="00FF2315">
          <w:rPr>
            <w:noProof/>
            <w:webHidden/>
          </w:rPr>
          <w:t>61</w:t>
        </w:r>
        <w:r w:rsidR="00FF2315">
          <w:rPr>
            <w:noProof/>
            <w:webHidden/>
          </w:rPr>
          <w:fldChar w:fldCharType="end"/>
        </w:r>
      </w:hyperlink>
    </w:p>
    <w:p w14:paraId="540D8E0E" w14:textId="311A636A" w:rsidR="00A87D2C" w:rsidRPr="00AB3AF7" w:rsidRDefault="00ED2278" w:rsidP="00952DFA">
      <w:pPr>
        <w:tabs>
          <w:tab w:val="center" w:pos="418"/>
          <w:tab w:val="center" w:pos="4262"/>
          <w:tab w:val="center" w:pos="8339"/>
          <w:tab w:val="right" w:pos="9360"/>
        </w:tabs>
        <w:spacing w:after="555"/>
        <w:jc w:val="left"/>
        <w:rPr>
          <w:lang w:val="fr-FR"/>
        </w:rPr>
      </w:pPr>
      <w:r w:rsidRPr="00AB3AF7">
        <w:rPr>
          <w:lang w:val="fr-FR"/>
        </w:rPr>
        <w:fldChar w:fldCharType="end"/>
      </w:r>
    </w:p>
    <w:p w14:paraId="270F88C7" w14:textId="77777777" w:rsidR="00A87D2C" w:rsidRPr="00AB3AF7" w:rsidRDefault="00704BFB" w:rsidP="00952DFA">
      <w:pPr>
        <w:pStyle w:val="Titre1"/>
        <w:numPr>
          <w:ilvl w:val="0"/>
          <w:numId w:val="0"/>
        </w:numPr>
        <w:spacing w:after="187"/>
        <w:ind w:left="-5"/>
        <w:rPr>
          <w:rFonts w:ascii="Times New Roman" w:hAnsi="Times New Roman" w:cs="Times New Roman"/>
          <w:lang w:val="fr-FR"/>
        </w:rPr>
      </w:pPr>
      <w:bookmarkStart w:id="3" w:name="_Toc86180684"/>
      <w:r w:rsidRPr="00AB3AF7">
        <w:rPr>
          <w:rFonts w:ascii="Times New Roman" w:hAnsi="Times New Roman" w:cs="Times New Roman"/>
          <w:lang w:val="fr-FR"/>
        </w:rPr>
        <w:t>Liste des abréviations</w:t>
      </w:r>
      <w:bookmarkEnd w:id="3"/>
    </w:p>
    <w:p w14:paraId="19FEFE08" w14:textId="77777777" w:rsidR="00A87D2C" w:rsidRPr="00AB3AF7" w:rsidRDefault="00704BFB" w:rsidP="00E879BC">
      <w:pPr>
        <w:rPr>
          <w:lang w:val="fr-FR"/>
        </w:rPr>
      </w:pPr>
      <w:r w:rsidRPr="00AB3AF7">
        <w:rPr>
          <w:lang w:val="fr-FR"/>
        </w:rPr>
        <w:t>AM Apprentissage Machine.</w:t>
      </w:r>
    </w:p>
    <w:p w14:paraId="6664342C" w14:textId="77777777" w:rsidR="00A87D2C" w:rsidRPr="00AB3AF7" w:rsidRDefault="00704BFB" w:rsidP="00E879BC">
      <w:pPr>
        <w:rPr>
          <w:lang w:val="fr-FR"/>
        </w:rPr>
      </w:pPr>
      <w:r w:rsidRPr="00AB3AF7">
        <w:rPr>
          <w:lang w:val="fr-FR"/>
        </w:rPr>
        <w:t>AP Apprentissage Profond.</w:t>
      </w:r>
    </w:p>
    <w:p w14:paraId="2D326FD3" w14:textId="72577E00" w:rsidR="00A87D2C" w:rsidRPr="00AB3AF7" w:rsidRDefault="00704BFB" w:rsidP="00E879BC">
      <w:pPr>
        <w:rPr>
          <w:lang w:val="fr-FR"/>
        </w:rPr>
      </w:pPr>
      <w:r w:rsidRPr="00AB3AF7">
        <w:rPr>
          <w:lang w:val="fr-FR"/>
        </w:rPr>
        <w:t>APC-PJC Association des Piétons et Cyclistes du Pont Jacques-Cartier.</w:t>
      </w:r>
    </w:p>
    <w:p w14:paraId="02F8C474" w14:textId="77777777" w:rsidR="00A87D2C" w:rsidRPr="00AB3AF7" w:rsidRDefault="00704BFB" w:rsidP="00E879BC">
      <w:pPr>
        <w:rPr>
          <w:lang w:val="fr-FR"/>
        </w:rPr>
      </w:pPr>
      <w:r w:rsidRPr="00AB3AF7">
        <w:rPr>
          <w:lang w:val="fr-FR"/>
        </w:rPr>
        <w:t>CNN Réseau de Neurones Connectés.</w:t>
      </w:r>
    </w:p>
    <w:p w14:paraId="1C953E9B" w14:textId="77777777" w:rsidR="00A87D2C" w:rsidRPr="00AB3AF7" w:rsidRDefault="00704BFB" w:rsidP="00E879BC">
      <w:pPr>
        <w:rPr>
          <w:lang w:val="fr-FR"/>
        </w:rPr>
      </w:pPr>
      <w:r w:rsidRPr="00AB3AF7">
        <w:rPr>
          <w:lang w:val="fr-FR"/>
        </w:rPr>
        <w:t>CPU Processeur Central.</w:t>
      </w:r>
    </w:p>
    <w:p w14:paraId="248F7716" w14:textId="77777777" w:rsidR="00A87D2C" w:rsidRPr="00AB3AF7" w:rsidRDefault="00704BFB" w:rsidP="00E879BC">
      <w:pPr>
        <w:rPr>
          <w:lang w:val="fr-FR"/>
        </w:rPr>
      </w:pPr>
      <w:r w:rsidRPr="00AB3AF7">
        <w:rPr>
          <w:lang w:val="fr-FR"/>
        </w:rPr>
        <w:t>CSV Valeur Séparée par des Virgules.</w:t>
      </w:r>
    </w:p>
    <w:p w14:paraId="2ED84901" w14:textId="77777777" w:rsidR="00A87D2C" w:rsidRPr="00AB3AF7" w:rsidRDefault="002A0A96" w:rsidP="00E879BC">
      <w:pPr>
        <w:rPr>
          <w:lang w:val="fr-FR"/>
        </w:rPr>
      </w:pPr>
      <w:r w:rsidRPr="00AB3AF7">
        <w:rPr>
          <w:lang w:val="fr-FR"/>
        </w:rPr>
        <w:t>FCN Réseau Pleinement Connectés (« </w:t>
      </w:r>
      <w:proofErr w:type="spellStart"/>
      <w:r w:rsidR="00704BFB" w:rsidRPr="00AB3AF7">
        <w:rPr>
          <w:lang w:val="fr-FR"/>
        </w:rPr>
        <w:t>Fully</w:t>
      </w:r>
      <w:proofErr w:type="spellEnd"/>
      <w:r w:rsidR="00704BFB" w:rsidRPr="00AB3AF7">
        <w:rPr>
          <w:lang w:val="fr-FR"/>
        </w:rPr>
        <w:t xml:space="preserve"> </w:t>
      </w:r>
      <w:proofErr w:type="spellStart"/>
      <w:r w:rsidR="00704BFB" w:rsidRPr="00AB3AF7">
        <w:rPr>
          <w:lang w:val="fr-FR"/>
        </w:rPr>
        <w:t>Convolutional</w:t>
      </w:r>
      <w:proofErr w:type="spellEnd"/>
      <w:r w:rsidR="00704BFB" w:rsidRPr="00AB3AF7">
        <w:rPr>
          <w:lang w:val="fr-FR"/>
        </w:rPr>
        <w:t xml:space="preserve"> Network</w:t>
      </w:r>
      <w:r w:rsidRPr="00AB3AF7">
        <w:rPr>
          <w:lang w:val="fr-FR"/>
        </w:rPr>
        <w:t> »)</w:t>
      </w:r>
      <w:r w:rsidR="00704BFB" w:rsidRPr="00AB3AF7">
        <w:rPr>
          <w:lang w:val="fr-FR"/>
        </w:rPr>
        <w:t>.</w:t>
      </w:r>
    </w:p>
    <w:p w14:paraId="3A75862D" w14:textId="77777777" w:rsidR="00A87D2C" w:rsidRPr="00AB3AF7" w:rsidRDefault="00704BFB" w:rsidP="00E879BC">
      <w:pPr>
        <w:rPr>
          <w:lang w:val="fr-FR"/>
        </w:rPr>
      </w:pPr>
      <w:r w:rsidRPr="00AB3AF7">
        <w:rPr>
          <w:lang w:val="fr-FR"/>
        </w:rPr>
        <w:t>FCNN Réseau de Neurones Pleinement Connectés.</w:t>
      </w:r>
    </w:p>
    <w:p w14:paraId="49A94BE2" w14:textId="77777777" w:rsidR="00A87D2C" w:rsidRPr="00AB3AF7" w:rsidRDefault="00704BFB" w:rsidP="00E879BC">
      <w:pPr>
        <w:rPr>
          <w:lang w:val="fr-FR"/>
        </w:rPr>
      </w:pPr>
      <w:r w:rsidRPr="00AB3AF7">
        <w:rPr>
          <w:lang w:val="fr-FR"/>
        </w:rPr>
        <w:lastRenderedPageBreak/>
        <w:t>FPS Images par Seconde.</w:t>
      </w:r>
    </w:p>
    <w:p w14:paraId="7ED0E747" w14:textId="77777777" w:rsidR="00A87D2C" w:rsidRPr="00AB3AF7" w:rsidRDefault="00704BFB" w:rsidP="00E879BC">
      <w:pPr>
        <w:rPr>
          <w:lang w:val="fr-FR"/>
        </w:rPr>
      </w:pPr>
      <w:r w:rsidRPr="00AB3AF7">
        <w:rPr>
          <w:lang w:val="fr-FR"/>
        </w:rPr>
        <w:t>GPU Processeur Graphique.</w:t>
      </w:r>
    </w:p>
    <w:p w14:paraId="2F458841" w14:textId="77777777" w:rsidR="00A87D2C" w:rsidRPr="00AB3AF7" w:rsidRDefault="00704BFB" w:rsidP="00E879BC">
      <w:pPr>
        <w:rPr>
          <w:lang w:val="fr-FR"/>
        </w:rPr>
      </w:pPr>
      <w:r w:rsidRPr="00AB3AF7">
        <w:rPr>
          <w:lang w:val="fr-FR"/>
        </w:rPr>
        <w:t>GT Vérité Terrain.</w:t>
      </w:r>
    </w:p>
    <w:p w14:paraId="1988EA07" w14:textId="77777777" w:rsidR="00A87D2C" w:rsidRPr="00AB3AF7" w:rsidRDefault="00704BFB" w:rsidP="00E879BC">
      <w:pPr>
        <w:rPr>
          <w:lang w:val="fr-FR"/>
        </w:rPr>
      </w:pPr>
      <w:r w:rsidRPr="00AB3AF7">
        <w:rPr>
          <w:lang w:val="fr-FR"/>
        </w:rPr>
        <w:t>IA Intelligence Artificielle.</w:t>
      </w:r>
    </w:p>
    <w:p w14:paraId="3486BBCD" w14:textId="77777777" w:rsidR="00A87D2C" w:rsidRPr="00AB3AF7" w:rsidRDefault="00704BFB" w:rsidP="00E879BC">
      <w:pPr>
        <w:rPr>
          <w:lang w:val="fr-FR"/>
        </w:rPr>
      </w:pPr>
      <w:r w:rsidRPr="00AB3AF7">
        <w:rPr>
          <w:lang w:val="fr-FR"/>
        </w:rPr>
        <w:t>IoT Internet des Objets.</w:t>
      </w:r>
    </w:p>
    <w:p w14:paraId="2FDF7639" w14:textId="77777777" w:rsidR="00A87D2C" w:rsidRPr="00AB3AF7" w:rsidRDefault="00704BFB" w:rsidP="00E879BC">
      <w:pPr>
        <w:rPr>
          <w:lang w:val="fr-FR"/>
        </w:rPr>
      </w:pPr>
      <w:proofErr w:type="spellStart"/>
      <w:r w:rsidRPr="00AB3AF7">
        <w:rPr>
          <w:lang w:val="fr-FR"/>
        </w:rPr>
        <w:t>IoU</w:t>
      </w:r>
      <w:proofErr w:type="spellEnd"/>
      <w:r w:rsidRPr="00AB3AF7">
        <w:rPr>
          <w:lang w:val="fr-FR"/>
        </w:rPr>
        <w:t xml:space="preserve"> Intersection sur Union.</w:t>
      </w:r>
    </w:p>
    <w:p w14:paraId="2AC73EE0" w14:textId="77777777" w:rsidR="00A87D2C" w:rsidRPr="00AB3AF7" w:rsidRDefault="00704BFB" w:rsidP="00E879BC">
      <w:pPr>
        <w:rPr>
          <w:lang w:val="fr-FR"/>
        </w:rPr>
      </w:pPr>
      <w:r w:rsidRPr="00AB3AF7">
        <w:rPr>
          <w:lang w:val="fr-FR"/>
        </w:rPr>
        <w:t xml:space="preserve">L4T Linux pour </w:t>
      </w:r>
      <w:proofErr w:type="spellStart"/>
      <w:r w:rsidRPr="00AB3AF7">
        <w:rPr>
          <w:lang w:val="fr-FR"/>
        </w:rPr>
        <w:t>Tegra</w:t>
      </w:r>
      <w:proofErr w:type="spellEnd"/>
      <w:r w:rsidRPr="00AB3AF7">
        <w:rPr>
          <w:lang w:val="fr-FR"/>
        </w:rPr>
        <w:t>.</w:t>
      </w:r>
    </w:p>
    <w:p w14:paraId="38C3ECDE" w14:textId="77777777" w:rsidR="00A87D2C" w:rsidRPr="00AB3AF7" w:rsidRDefault="00704BFB" w:rsidP="00E879BC">
      <w:pPr>
        <w:rPr>
          <w:lang w:val="fr-FR"/>
        </w:rPr>
      </w:pPr>
      <w:r w:rsidRPr="00AB3AF7">
        <w:rPr>
          <w:lang w:val="fr-FR"/>
        </w:rPr>
        <w:t>ONNX Échange de Réseau Neuronal Ouvert.</w:t>
      </w:r>
    </w:p>
    <w:p w14:paraId="4F62E427" w14:textId="10783D7C" w:rsidR="00A87D2C" w:rsidRPr="00AB3AF7" w:rsidRDefault="00704BFB" w:rsidP="00E879BC">
      <w:pPr>
        <w:rPr>
          <w:lang w:val="fr-FR"/>
        </w:rPr>
      </w:pPr>
      <w:r w:rsidRPr="00AB3AF7">
        <w:rPr>
          <w:lang w:val="fr-FR"/>
        </w:rPr>
        <w:t>PJCCI Les Ponts Jacques Cartier et Champlain Incorporée.</w:t>
      </w:r>
    </w:p>
    <w:p w14:paraId="6FDB80F5" w14:textId="35E56AC5" w:rsidR="00AB3AF7" w:rsidRPr="00AB3AF7" w:rsidRDefault="00AB3AF7" w:rsidP="00E879BC">
      <w:pPr>
        <w:rPr>
          <w:lang w:val="fr-FR"/>
        </w:rPr>
      </w:pPr>
      <w:r w:rsidRPr="00AB3AF7">
        <w:rPr>
          <w:lang w:val="fr-FR"/>
        </w:rPr>
        <w:t>PoE Power over Ethernet</w:t>
      </w:r>
      <w:r>
        <w:rPr>
          <w:lang w:val="fr-FR"/>
        </w:rPr>
        <w:t>.</w:t>
      </w:r>
    </w:p>
    <w:p w14:paraId="1FD78E67" w14:textId="77777777" w:rsidR="00A87D2C" w:rsidRPr="00AB3AF7" w:rsidRDefault="00704BFB" w:rsidP="00E879BC">
      <w:pPr>
        <w:rPr>
          <w:lang w:val="fr-FR"/>
        </w:rPr>
      </w:pPr>
      <w:r w:rsidRPr="00AB3AF7">
        <w:rPr>
          <w:lang w:val="fr-FR"/>
        </w:rPr>
        <w:t>SDK Kit de Développement.</w:t>
      </w:r>
    </w:p>
    <w:p w14:paraId="636206C6" w14:textId="77777777" w:rsidR="00AB3AF7" w:rsidRDefault="00704BFB" w:rsidP="00E879BC">
      <w:pPr>
        <w:rPr>
          <w:lang w:val="fr-FR"/>
        </w:rPr>
      </w:pPr>
      <w:r w:rsidRPr="00AB3AF7">
        <w:rPr>
          <w:lang w:val="fr-FR"/>
        </w:rPr>
        <w:t>SSD Disque Dur.</w:t>
      </w:r>
    </w:p>
    <w:p w14:paraId="4D4A1CD6" w14:textId="77777777" w:rsidR="00AB3AF7" w:rsidRDefault="00704BFB" w:rsidP="00E879BC">
      <w:pPr>
        <w:rPr>
          <w:lang w:val="fr-FR"/>
        </w:rPr>
      </w:pPr>
      <w:r w:rsidRPr="00AB3AF7">
        <w:rPr>
          <w:lang w:val="fr-FR"/>
        </w:rPr>
        <w:t xml:space="preserve">TFLOPS </w:t>
      </w:r>
      <w:proofErr w:type="spellStart"/>
      <w:r w:rsidRPr="00AB3AF7">
        <w:rPr>
          <w:lang w:val="fr-FR"/>
        </w:rPr>
        <w:t>teraFLOPS</w:t>
      </w:r>
      <w:proofErr w:type="spellEnd"/>
      <w:r w:rsidRPr="00AB3AF7">
        <w:rPr>
          <w:lang w:val="fr-FR"/>
        </w:rPr>
        <w:t>.</w:t>
      </w:r>
    </w:p>
    <w:p w14:paraId="531D8059" w14:textId="2C8D8C3F" w:rsidR="00A87D2C" w:rsidRPr="00AB3AF7" w:rsidRDefault="00704BFB" w:rsidP="00E879BC">
      <w:pPr>
        <w:rPr>
          <w:lang w:val="fr-FR"/>
        </w:rPr>
      </w:pPr>
      <w:r w:rsidRPr="00AB3AF7">
        <w:rPr>
          <w:lang w:val="fr-FR"/>
        </w:rPr>
        <w:t>WSL Sous-système Windows pour Linux.</w:t>
      </w:r>
    </w:p>
    <w:p w14:paraId="2DD1BDA9" w14:textId="77777777" w:rsidR="00A87D2C" w:rsidRPr="00AB3AF7" w:rsidRDefault="00A87D2C" w:rsidP="00952DFA">
      <w:pPr>
        <w:rPr>
          <w:lang w:val="fr-FR"/>
        </w:rPr>
        <w:sectPr w:rsidR="00A87D2C" w:rsidRPr="00AB3AF7" w:rsidSect="002A0A96">
          <w:footerReference w:type="even" r:id="rId18"/>
          <w:footerReference w:type="default" r:id="rId19"/>
          <w:footerReference w:type="first" r:id="rId20"/>
          <w:pgSz w:w="12240" w:h="15840" w:code="1"/>
          <w:pgMar w:top="1440" w:right="1440" w:bottom="1440" w:left="1440" w:header="720" w:footer="720" w:gutter="0"/>
          <w:pgNumType w:fmt="upperRoman" w:start="1"/>
          <w:cols w:space="720"/>
          <w:docGrid w:linePitch="326"/>
        </w:sectPr>
      </w:pPr>
    </w:p>
    <w:p w14:paraId="6265C260" w14:textId="77777777" w:rsidR="00A87D2C" w:rsidRPr="00AB3AF7" w:rsidRDefault="00704BFB" w:rsidP="00952DFA">
      <w:pPr>
        <w:pStyle w:val="Titre1"/>
        <w:ind w:left="501" w:hanging="516"/>
        <w:rPr>
          <w:rFonts w:ascii="Times New Roman" w:hAnsi="Times New Roman" w:cs="Times New Roman"/>
          <w:lang w:val="fr-FR"/>
        </w:rPr>
      </w:pPr>
      <w:bookmarkStart w:id="4" w:name="_Toc86180685"/>
      <w:r w:rsidRPr="00AB3AF7">
        <w:rPr>
          <w:rFonts w:ascii="Times New Roman" w:hAnsi="Times New Roman" w:cs="Times New Roman"/>
          <w:lang w:val="fr-FR"/>
        </w:rPr>
        <w:lastRenderedPageBreak/>
        <w:t>Introduction</w:t>
      </w:r>
      <w:bookmarkEnd w:id="4"/>
    </w:p>
    <w:p w14:paraId="74DECFBD" w14:textId="77777777" w:rsidR="00A87D2C" w:rsidRPr="00AB3AF7" w:rsidRDefault="00704BFB" w:rsidP="00952DFA">
      <w:pPr>
        <w:pStyle w:val="Titre2"/>
        <w:ind w:left="631" w:hanging="646"/>
        <w:rPr>
          <w:rFonts w:cs="Times New Roman"/>
          <w:lang w:val="fr-FR"/>
        </w:rPr>
      </w:pPr>
      <w:bookmarkStart w:id="5" w:name="_Toc86180686"/>
      <w:r w:rsidRPr="00AB3AF7">
        <w:rPr>
          <w:rFonts w:cs="Times New Roman"/>
          <w:lang w:val="fr-FR"/>
        </w:rPr>
        <w:t>Mise en contexte</w:t>
      </w:r>
      <w:bookmarkEnd w:id="5"/>
    </w:p>
    <w:p w14:paraId="22D470F6" w14:textId="77777777" w:rsidR="00A87D2C" w:rsidRPr="00AB3AF7" w:rsidRDefault="00704BFB" w:rsidP="00952DFA">
      <w:pPr>
        <w:ind w:left="-3"/>
        <w:rPr>
          <w:lang w:val="fr-FR"/>
        </w:rPr>
      </w:pPr>
      <w:r w:rsidRPr="00AB3AF7">
        <w:rPr>
          <w:lang w:val="fr-FR"/>
        </w:rPr>
        <w:t>La compagnie Les Ponts Jacques Cartier et Champlain Incorporée (PJCCI) désire évaluer la mise en service de la piste multifonctionnelle (vélos, piétons, etc.) du pont Jacques-Cartier, à Montréal, durant l’hiver. Pour ce faire, la piste doit rester sécuritaire et dégagée, malgré les évènements météorologiques.</w:t>
      </w:r>
    </w:p>
    <w:p w14:paraId="4AFE450A" w14:textId="66BE2DAC" w:rsidR="00A87D2C" w:rsidRPr="00AB3AF7" w:rsidRDefault="00704BFB" w:rsidP="00952DFA">
      <w:pPr>
        <w:ind w:left="-3"/>
        <w:rPr>
          <w:lang w:val="fr-FR"/>
        </w:rPr>
      </w:pPr>
      <w:r w:rsidRPr="00AB3AF7">
        <w:rPr>
          <w:lang w:val="fr-FR"/>
        </w:rPr>
        <w:t>L’Université de Sherbrooke, qui participe à cette initiative, propose de mettre en place sur le pont une plateforme de détection innovatrice qui consiste à installer plusieurs paires d’objets connectés ultralégers et performants (des nano-ordinateurs) à différents endroits du pont. Chacun de ces nano-ordinateurs possède trois différents types de capteurs : vision; son; et météorologiques (température, humidité, etc.). Chaque nano-ordinateur d’une paire perçoit le même environnement, mais d’une perspective différente que son homologue : la caméra pointe vers la même surface, mais d’un autre point de vue; les sons et les données météorologiques sont captés dans le même voisinage. Les données collectées par les capteurs sont traitées en temps réel par des algorithmes de segmentation qui sont adaptés à ce type de problématiques : les réseaux de neurones, du domaine de l’intelligence artificielle</w:t>
      </w:r>
      <w:r w:rsidR="006E5081" w:rsidRPr="00AB3AF7">
        <w:rPr>
          <w:lang w:val="fr-FR"/>
        </w:rPr>
        <w:t xml:space="preserve"> (AI)</w:t>
      </w:r>
      <w:r w:rsidRPr="00AB3AF7">
        <w:rPr>
          <w:lang w:val="fr-FR"/>
        </w:rPr>
        <w:t>. La déduction de l’état de la surface de la piste (sèche, mouillée, glacée, enneigée, etc.) se fait en fusionnant les différentes perceptions (</w:t>
      </w:r>
      <w:proofErr w:type="spellStart"/>
      <w:r w:rsidRPr="00AB3AF7">
        <w:rPr>
          <w:lang w:val="fr-FR"/>
        </w:rPr>
        <w:t>multicibles</w:t>
      </w:r>
      <w:proofErr w:type="spellEnd"/>
      <w:r w:rsidRPr="00AB3AF7">
        <w:rPr>
          <w:lang w:val="fr-FR"/>
        </w:rPr>
        <w:t>) de chaque capteur (</w:t>
      </w:r>
      <w:proofErr w:type="spellStart"/>
      <w:r w:rsidRPr="00AB3AF7">
        <w:rPr>
          <w:lang w:val="fr-FR"/>
        </w:rPr>
        <w:t>multicapteurs</w:t>
      </w:r>
      <w:proofErr w:type="spellEnd"/>
      <w:r w:rsidRPr="00AB3AF7">
        <w:rPr>
          <w:lang w:val="fr-FR"/>
        </w:rPr>
        <w:t>).</w:t>
      </w:r>
    </w:p>
    <w:p w14:paraId="17AB68E7" w14:textId="77777777" w:rsidR="00A87D2C" w:rsidRPr="00AB3AF7" w:rsidRDefault="00704BFB" w:rsidP="00952DFA">
      <w:pPr>
        <w:ind w:left="-3"/>
        <w:rPr>
          <w:lang w:val="fr-FR"/>
        </w:rPr>
      </w:pPr>
      <w:r w:rsidRPr="00AB3AF7">
        <w:rPr>
          <w:lang w:val="fr-FR"/>
        </w:rPr>
        <w:t>Cet essai se concentre sur le volet vision du projet pour PJCCI. Il s’agit de déployer rapidement, facilement, et en grande quantité (entre 25 et 50) des nano-ordinateurs tout le long de la piste multifonctionnelle du pont. Lors de la mise en service des nano-ordinateurs, leur caméra sera simplement orientée vers la piste multifonctionnelle, et le modèle IA devra détecter automatiquement dès son exécution (inférence), et d’une façon continue (opérationnalisation 24/7), les délimitations (segmentation) de la piste, sans avoir à lui fournir des paramètres ou réglages personnalisés, tels que l’angle de vue, la distance ou la hauteur. Les délimitations de la piste pourront ensuite être transmises à un autre programme installé sur le nano-ordinateur afin de détecter en</w:t>
      </w:r>
      <w:r w:rsidR="009A7085" w:rsidRPr="00AB3AF7">
        <w:rPr>
          <w:lang w:val="fr-FR"/>
        </w:rPr>
        <w:t xml:space="preserve"> temps réel ou quasi-temps réel</w:t>
      </w:r>
      <w:r w:rsidR="002F7F20" w:rsidRPr="00AB3AF7">
        <w:rPr>
          <w:rStyle w:val="Appelnotedebasdep"/>
          <w:lang w:val="fr-FR"/>
        </w:rPr>
        <w:footnoteReference w:id="1"/>
      </w:r>
      <w:r w:rsidRPr="00AB3AF7">
        <w:rPr>
          <w:lang w:val="fr-FR"/>
        </w:rPr>
        <w:t xml:space="preserve">, les conditions de la surface de la piste multifonctionnelle : enneigée, mouillée, présence de glace noire, partiellement sèche, etc. Les </w:t>
      </w:r>
      <w:r w:rsidRPr="00AB3AF7">
        <w:rPr>
          <w:lang w:val="fr-FR"/>
        </w:rPr>
        <w:lastRenderedPageBreak/>
        <w:t>résultats de la détection seront accessibles ou transmis via un accès à distance aux responsables de PJCCI afin qu’ils puissent prendre les décisions adéquates en matière d’entretien et d’accès.</w:t>
      </w:r>
    </w:p>
    <w:p w14:paraId="25E41859" w14:textId="77777777" w:rsidR="00A87D2C" w:rsidRPr="00AB3AF7" w:rsidRDefault="00704BFB" w:rsidP="00952DFA">
      <w:pPr>
        <w:ind w:left="-3"/>
        <w:rPr>
          <w:lang w:val="fr-FR"/>
        </w:rPr>
      </w:pPr>
      <w:r w:rsidRPr="00AB3AF7">
        <w:rPr>
          <w:lang w:val="fr-FR"/>
        </w:rPr>
        <w:t>Pour PJCCI, les avantages d’une telle plateforme seraient multiples, et on peut en énumérer plusieurs, sans se limiter à : contrôler et mesurer l’épandage de sel; surveiller à distance les conditions de la piste multifonctionnelle; éviter le déplacement d’un spécialiste; suivre les effets du gel et du dégel; optimiser les couts des opérations d’entretien (déplacements, quantité); offrir aux usagers des conditions d’accès sécurisées et optimales même en hiver; effets environnementaux atténués; prise de décision et gestion proactive; planification.</w:t>
      </w:r>
    </w:p>
    <w:p w14:paraId="3A86CB2D" w14:textId="77777777" w:rsidR="00A87D2C" w:rsidRPr="00AB3AF7" w:rsidRDefault="00704BFB" w:rsidP="00952DFA">
      <w:pPr>
        <w:spacing w:after="465"/>
        <w:ind w:left="-3"/>
        <w:rPr>
          <w:lang w:val="fr-FR"/>
        </w:rPr>
      </w:pPr>
      <w:r w:rsidRPr="00AB3AF7">
        <w:rPr>
          <w:lang w:val="fr-FR"/>
        </w:rPr>
        <w:t>D’un autre côté, les défis ne sont pas à sous-évaluer : la détection doit être précise, fiable et consistante, tout cela afin d’assurer aux usagers un service de qualité dans un contexte sécuritaire.</w:t>
      </w:r>
    </w:p>
    <w:p w14:paraId="602D43B4" w14:textId="77777777" w:rsidR="00A87D2C" w:rsidRPr="00AB3AF7" w:rsidRDefault="00704BFB" w:rsidP="00952DFA">
      <w:pPr>
        <w:pStyle w:val="Titre2"/>
        <w:ind w:left="631" w:hanging="646"/>
        <w:rPr>
          <w:rFonts w:cs="Times New Roman"/>
          <w:lang w:val="fr-FR"/>
        </w:rPr>
      </w:pPr>
      <w:bookmarkStart w:id="6" w:name="_Toc86180687"/>
      <w:r w:rsidRPr="00AB3AF7">
        <w:rPr>
          <w:rFonts w:cs="Times New Roman"/>
          <w:lang w:val="fr-FR"/>
        </w:rPr>
        <w:t>Problématique</w:t>
      </w:r>
      <w:bookmarkEnd w:id="6"/>
    </w:p>
    <w:p w14:paraId="438B3FBC" w14:textId="77777777" w:rsidR="00A87D2C" w:rsidRPr="00AB3AF7" w:rsidRDefault="00704BFB" w:rsidP="00952DFA">
      <w:pPr>
        <w:ind w:left="-3"/>
        <w:rPr>
          <w:lang w:val="fr-FR"/>
        </w:rPr>
      </w:pPr>
      <w:r w:rsidRPr="00AB3AF7">
        <w:rPr>
          <w:lang w:val="fr-FR"/>
        </w:rPr>
        <w:t>Dans le cadre du projet pour PJCCI, une plateforme technologique sera mise à la disposition des gestionnaires du pont afin de les aider à prendre les décisions les plus responsables et raisonnables possibles. Mais la mise en service d’une solution innovante et fiable, qui concilie des algorithmes d’apprentissage profond, du temps réel, des nano-ordinateurs, et des conditions climatiques variables, est complexe. Dans une certaine mesure, l’essai va contribuer à la recherche de solutions afin de répondre au défi pour le domaine du transport actif et durable d’être soutenu par des solutions technologiques fiables (opérationnelles), l’objectif étant de pouvoir offrir des services de qualité et sécuritaires sur l’ensemble des quatre saisons.</w:t>
      </w:r>
    </w:p>
    <w:p w14:paraId="5018E5FD" w14:textId="0AACFE48" w:rsidR="00A87D2C" w:rsidRPr="00AB3AF7" w:rsidRDefault="00704BFB" w:rsidP="00952DFA">
      <w:pPr>
        <w:ind w:left="-3"/>
        <w:rPr>
          <w:lang w:val="fr-FR"/>
        </w:rPr>
      </w:pPr>
      <w:r w:rsidRPr="00AB3AF7">
        <w:rPr>
          <w:lang w:val="fr-FR"/>
        </w:rPr>
        <w:t>La paramétrisation (des "</w:t>
      </w:r>
      <w:r w:rsidR="002D134A" w:rsidRPr="00AB3AF7">
        <w:rPr>
          <w:lang w:val="fr-FR"/>
        </w:rPr>
        <w:t>hyperparamètres</w:t>
      </w:r>
      <w:r w:rsidRPr="00AB3AF7">
        <w:rPr>
          <w:lang w:val="fr-FR"/>
        </w:rPr>
        <w:t xml:space="preserve">") des réseaux de neurones est subtile et intuitive, et </w:t>
      </w:r>
      <w:r w:rsidR="003D0058" w:rsidRPr="00AB3AF7">
        <w:rPr>
          <w:lang w:val="fr-FR"/>
        </w:rPr>
        <w:t>nécessite</w:t>
      </w:r>
      <w:r w:rsidRPr="00AB3AF7">
        <w:rPr>
          <w:lang w:val="fr-FR"/>
        </w:rPr>
        <w:t xml:space="preserve"> de l’expérience. C’est un processus d’essais-erreurs qui est couteux en temps, et risqué puisqu’il n’y a aucune garantie de succès. La technique d’apprentissage par transfert ("Transfer Learning" en anglais) permet d’hériter d’une architecture qui est déjà entrainée et paramétrée, et de l’adapter à d’autres problématiques, en lui fournissant un plus petit jeu d’images (une centaine) de la nouvelle zone d’étude. Cette technique permet un gain en temps puisque la phase de conception (analyse, architecture, configuration) est raccourcie de façon importante. La problématique pour l’essai est de trouver l’architecture qui est la plus adaptée pour répondre au besoin, et il en existe des milliers (Koh, 2018). La recherche dans la littérature permet heureusement de limiter les choix et donner des pistes (Nguyen et al., 2019; NVIDIA, 2019b; Zheng et al., 2020).</w:t>
      </w:r>
    </w:p>
    <w:p w14:paraId="663BFAD1" w14:textId="77777777" w:rsidR="00A87D2C" w:rsidRPr="00AB3AF7" w:rsidRDefault="00704BFB" w:rsidP="00952DFA">
      <w:pPr>
        <w:ind w:left="-3"/>
        <w:rPr>
          <w:lang w:val="fr-FR"/>
        </w:rPr>
      </w:pPr>
      <w:r w:rsidRPr="00AB3AF7">
        <w:rPr>
          <w:lang w:val="fr-FR"/>
        </w:rPr>
        <w:lastRenderedPageBreak/>
        <w:t>Même si les scores sont satisfaisants lors de la phase de test du modèle, la réalité du terrain peut surprendre. Les tests d’acceptation du modèle doivent se faire en dehors de l’environnement d’entrainement (laboratoire), dans les conditions réelles (luminosité, angle, hauteur, etc.) sur le terrain d’implémentation. Dans le jargon de l’intelligence artificielle et des réseaux</w:t>
      </w:r>
      <w:r w:rsidR="002F7F20" w:rsidRPr="00AB3AF7">
        <w:rPr>
          <w:lang w:val="fr-FR"/>
        </w:rPr>
        <w:t xml:space="preserve"> de neurones, c’est l’inférence</w:t>
      </w:r>
      <w:r w:rsidR="002F7F20" w:rsidRPr="00AB3AF7">
        <w:rPr>
          <w:rStyle w:val="Appelnotedebasdep"/>
          <w:lang w:val="fr-FR"/>
        </w:rPr>
        <w:footnoteReference w:id="2"/>
      </w:r>
      <w:r w:rsidRPr="00AB3AF7">
        <w:rPr>
          <w:vertAlign w:val="superscript"/>
          <w:lang w:val="fr-FR"/>
        </w:rPr>
        <w:t xml:space="preserve"> </w:t>
      </w:r>
      <w:r w:rsidRPr="00AB3AF7">
        <w:rPr>
          <w:lang w:val="fr-FR"/>
        </w:rPr>
        <w:t xml:space="preserve">(Copel, 2016; NVIDIA, 2019b). De plus, le système hôte, dans notre cas le </w:t>
      </w:r>
      <w:r w:rsidR="005F0177" w:rsidRPr="00AB3AF7">
        <w:rPr>
          <w:lang w:val="fr-FR"/>
        </w:rPr>
        <w:t>nano-ordi</w:t>
      </w:r>
      <w:r w:rsidRPr="00AB3AF7">
        <w:rPr>
          <w:lang w:val="fr-FR"/>
        </w:rPr>
        <w:t xml:space="preserve">nateur NVIDIA </w:t>
      </w:r>
      <w:proofErr w:type="spellStart"/>
      <w:r w:rsidRPr="00AB3AF7">
        <w:rPr>
          <w:lang w:val="fr-FR"/>
        </w:rPr>
        <w:t>Jetson</w:t>
      </w:r>
      <w:proofErr w:type="spellEnd"/>
      <w:r w:rsidRPr="00AB3AF7">
        <w:rPr>
          <w:lang w:val="fr-FR"/>
        </w:rPr>
        <w:t xml:space="preserve"> Nano, est conçu avec une architecture matérielle limitée (GPU, </w:t>
      </w:r>
      <w:proofErr w:type="spellStart"/>
      <w:r w:rsidRPr="00AB3AF7">
        <w:rPr>
          <w:lang w:val="fr-FR"/>
        </w:rPr>
        <w:t>CPUs</w:t>
      </w:r>
      <w:proofErr w:type="spellEnd"/>
      <w:r w:rsidRPr="00AB3AF7">
        <w:rPr>
          <w:lang w:val="fr-FR"/>
        </w:rPr>
        <w:t>, mémoire, taux de transfert, alimentation).</w:t>
      </w:r>
    </w:p>
    <w:p w14:paraId="7B29E091" w14:textId="77777777" w:rsidR="00F81239" w:rsidRPr="00AB3AF7" w:rsidRDefault="00704BFB" w:rsidP="00407230">
      <w:pPr>
        <w:spacing w:after="0"/>
        <w:ind w:left="-3"/>
        <w:rPr>
          <w:lang w:val="fr-FR"/>
        </w:rPr>
      </w:pPr>
      <w:r w:rsidRPr="00AB3AF7">
        <w:rPr>
          <w:lang w:val="fr-FR"/>
        </w:rPr>
        <w:t>La segmentation sémantique (</w:t>
      </w:r>
      <w:r w:rsidR="00C9515E" w:rsidRPr="00AB3AF7">
        <w:rPr>
          <w:lang w:val="fr-FR"/>
        </w:rPr>
        <w:fldChar w:fldCharType="begin"/>
      </w:r>
      <w:r w:rsidR="00C9515E" w:rsidRPr="00AB3AF7">
        <w:rPr>
          <w:lang w:val="fr-FR"/>
        </w:rPr>
        <w:instrText xml:space="preserve"> REF _Ref84685295 \h </w:instrText>
      </w:r>
      <w:r w:rsidR="00C9515E" w:rsidRPr="00AB3AF7">
        <w:rPr>
          <w:lang w:val="fr-FR"/>
        </w:rPr>
      </w:r>
      <w:r w:rsidR="00C9515E" w:rsidRPr="00AB3AF7">
        <w:rPr>
          <w:lang w:val="fr-FR"/>
        </w:rPr>
        <w:fldChar w:fldCharType="separate"/>
      </w:r>
      <w:r w:rsidR="00C9515E" w:rsidRPr="00AB3AF7">
        <w:rPr>
          <w:lang w:val="fr-FR"/>
        </w:rPr>
        <w:t xml:space="preserve">Figure </w:t>
      </w:r>
      <w:r w:rsidR="00C9515E" w:rsidRPr="00AB3AF7">
        <w:rPr>
          <w:noProof/>
          <w:lang w:val="fr-FR"/>
        </w:rPr>
        <w:t>1</w:t>
      </w:r>
      <w:r w:rsidR="00C9515E" w:rsidRPr="00AB3AF7">
        <w:rPr>
          <w:lang w:val="fr-FR"/>
        </w:rPr>
        <w:fldChar w:fldCharType="end"/>
      </w:r>
      <w:r w:rsidRPr="00AB3AF7">
        <w:rPr>
          <w:lang w:val="fr-FR"/>
        </w:rPr>
        <w:t>) est une forme de classification d’image, pixel par pixel, qui tire profit des dernières évolutions de la classification supervisée grâce aux réseaux de neurones pleinement connectés (FCN), et qui peut être réalisée en temps réel avec des nano-ordinateurs (Blanco-</w:t>
      </w:r>
      <w:proofErr w:type="spellStart"/>
      <w:r w:rsidRPr="00AB3AF7">
        <w:rPr>
          <w:lang w:val="fr-FR"/>
        </w:rPr>
        <w:t>Filgueira</w:t>
      </w:r>
      <w:proofErr w:type="spellEnd"/>
      <w:r w:rsidRPr="00AB3AF7">
        <w:rPr>
          <w:lang w:val="fr-FR"/>
        </w:rPr>
        <w:t xml:space="preserve"> et al., </w:t>
      </w:r>
      <w:proofErr w:type="gramStart"/>
      <w:r w:rsidRPr="00AB3AF7">
        <w:rPr>
          <w:lang w:val="fr-FR"/>
        </w:rPr>
        <w:t>2019;</w:t>
      </w:r>
      <w:proofErr w:type="gramEnd"/>
      <w:r w:rsidRPr="00AB3AF7">
        <w:rPr>
          <w:lang w:val="fr-FR"/>
        </w:rPr>
        <w:t xml:space="preserve"> Long et al., 2015). Les images doivent être de haute résolution, ce qui nécessite d’avoir à disposition un système informatique capable de fournir une puissance de calcul appropriée, particulièrement pour la manipulation de la mémoire et des nombres flottants pendant l’inférence (</w:t>
      </w:r>
      <w:proofErr w:type="spellStart"/>
      <w:r w:rsidRPr="00AB3AF7">
        <w:rPr>
          <w:lang w:val="fr-FR"/>
        </w:rPr>
        <w:t>Mody</w:t>
      </w:r>
      <w:proofErr w:type="spellEnd"/>
      <w:r w:rsidRPr="00AB3AF7">
        <w:rPr>
          <w:lang w:val="fr-FR"/>
        </w:rPr>
        <w:t xml:space="preserve"> et al., 2018). Leur application par des nano-ordinateurs est un défi en raison de la faible consommation d’énergie (Watts) et de la puissance de calcul limité de ces derniers (Copel, 2016).</w:t>
      </w:r>
    </w:p>
    <w:p w14:paraId="1E20F8C5" w14:textId="2C8B6837" w:rsidR="006E0825" w:rsidRPr="00AB3AF7" w:rsidRDefault="00704BFB" w:rsidP="00407230">
      <w:pPr>
        <w:spacing w:after="0"/>
        <w:ind w:left="-3"/>
        <w:jc w:val="center"/>
        <w:rPr>
          <w:lang w:val="fr-FR"/>
        </w:rPr>
      </w:pPr>
      <w:r w:rsidRPr="00AB3AF7">
        <w:rPr>
          <w:noProof/>
          <w:lang w:val="fr-FR"/>
        </w:rPr>
        <w:drawing>
          <wp:inline distT="0" distB="0" distL="0" distR="0" wp14:anchorId="265FBC8B" wp14:editId="41D0DE63">
            <wp:extent cx="4458020" cy="3363346"/>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21"/>
                    <a:stretch>
                      <a:fillRect/>
                    </a:stretch>
                  </pic:blipFill>
                  <pic:spPr>
                    <a:xfrm>
                      <a:off x="0" y="0"/>
                      <a:ext cx="4458020" cy="3363346"/>
                    </a:xfrm>
                    <a:prstGeom prst="rect">
                      <a:avLst/>
                    </a:prstGeom>
                  </pic:spPr>
                </pic:pic>
              </a:graphicData>
            </a:graphic>
          </wp:inline>
        </w:drawing>
      </w:r>
    </w:p>
    <w:p w14:paraId="71F463C6" w14:textId="77777777" w:rsidR="00A87D2C" w:rsidRPr="00AB3AF7" w:rsidRDefault="006E0825" w:rsidP="00952DFA">
      <w:pPr>
        <w:pStyle w:val="Lgende"/>
        <w:jc w:val="left"/>
        <w:rPr>
          <w:lang w:val="fr-FR"/>
        </w:rPr>
      </w:pPr>
      <w:bookmarkStart w:id="7" w:name="_Ref84685295"/>
      <w:bookmarkStart w:id="8" w:name="_Toc86180658"/>
      <w:r w:rsidRPr="00AB3AF7">
        <w:rPr>
          <w:lang w:val="fr-FR"/>
        </w:rPr>
        <w:lastRenderedPageBreak/>
        <w:t xml:space="preserve">Figure </w:t>
      </w:r>
      <w:r w:rsidRPr="00AB3AF7">
        <w:rPr>
          <w:lang w:val="fr-FR"/>
        </w:rPr>
        <w:fldChar w:fldCharType="begin"/>
      </w:r>
      <w:r w:rsidRPr="00AB3AF7">
        <w:rPr>
          <w:lang w:val="fr-FR"/>
        </w:rPr>
        <w:instrText xml:space="preserve"> SEQ Figure \* ARABIC </w:instrText>
      </w:r>
      <w:r w:rsidRPr="00AB3AF7">
        <w:rPr>
          <w:lang w:val="fr-FR"/>
        </w:rPr>
        <w:fldChar w:fldCharType="separate"/>
      </w:r>
      <w:r w:rsidR="001D1F25" w:rsidRPr="00AB3AF7">
        <w:rPr>
          <w:noProof/>
          <w:lang w:val="fr-FR"/>
        </w:rPr>
        <w:t>1</w:t>
      </w:r>
      <w:r w:rsidRPr="00AB3AF7">
        <w:rPr>
          <w:lang w:val="fr-FR"/>
        </w:rPr>
        <w:fldChar w:fldCharType="end"/>
      </w:r>
      <w:bookmarkEnd w:id="7"/>
      <w:r w:rsidRPr="00AB3AF7">
        <w:rPr>
          <w:lang w:val="fr-FR"/>
        </w:rPr>
        <w:t xml:space="preserve">: Segmentation </w:t>
      </w:r>
      <w:proofErr w:type="spellStart"/>
      <w:r w:rsidRPr="00AB3AF7">
        <w:rPr>
          <w:lang w:val="fr-FR"/>
        </w:rPr>
        <w:t>semantic</w:t>
      </w:r>
      <w:proofErr w:type="spellEnd"/>
      <w:r w:rsidRPr="00AB3AF7">
        <w:rPr>
          <w:lang w:val="fr-FR"/>
        </w:rPr>
        <w:t xml:space="preserve"> (Wu et al., 2019, p. 1)</w:t>
      </w:r>
      <w:bookmarkEnd w:id="8"/>
    </w:p>
    <w:p w14:paraId="47A48456" w14:textId="565A2551" w:rsidR="00A87D2C" w:rsidRPr="00AB3AF7" w:rsidRDefault="00704BFB" w:rsidP="00952DFA">
      <w:pPr>
        <w:spacing w:after="465"/>
        <w:ind w:left="-3"/>
        <w:rPr>
          <w:lang w:val="fr-FR"/>
        </w:rPr>
      </w:pPr>
      <w:r w:rsidRPr="00AB3AF7">
        <w:rPr>
          <w:lang w:val="fr-FR"/>
        </w:rPr>
        <w:t xml:space="preserve">Il existe différents cadres applicatifs pour l’entrainement de modèles IA, tels que </w:t>
      </w:r>
      <w:proofErr w:type="spellStart"/>
      <w:r w:rsidRPr="00AB3AF7">
        <w:rPr>
          <w:lang w:val="fr-FR"/>
        </w:rPr>
        <w:t>PyTorch</w:t>
      </w:r>
      <w:proofErr w:type="spellEnd"/>
      <w:r w:rsidRPr="00AB3AF7">
        <w:rPr>
          <w:lang w:val="fr-FR"/>
        </w:rPr>
        <w:t xml:space="preserve"> ou </w:t>
      </w:r>
      <w:proofErr w:type="spellStart"/>
      <w:r w:rsidRPr="00AB3AF7">
        <w:rPr>
          <w:lang w:val="fr-FR"/>
        </w:rPr>
        <w:t>TensorFlow</w:t>
      </w:r>
      <w:proofErr w:type="spellEnd"/>
      <w:r w:rsidRPr="00AB3AF7">
        <w:rPr>
          <w:lang w:val="fr-FR"/>
        </w:rPr>
        <w:t xml:space="preserve">. L’inconvénient est d’avoir à installer pour chacun leur propre environnement de développement et d’inférence, ce qui augmente les efforts et les </w:t>
      </w:r>
      <w:r w:rsidR="003D0058" w:rsidRPr="00AB3AF7">
        <w:rPr>
          <w:lang w:val="fr-FR"/>
        </w:rPr>
        <w:t>coûts</w:t>
      </w:r>
      <w:r w:rsidRPr="00AB3AF7">
        <w:rPr>
          <w:lang w:val="fr-FR"/>
        </w:rPr>
        <w:t xml:space="preserve">. Le cadre applicatif ONNX a été conçu pour pallier cette contrainte. En effet, il uniformise les architectures des modèles, et simplifie la mise en service grâce à l’installation d’un unique cadre applicatif. NVIDIA fournit avec le </w:t>
      </w:r>
      <w:proofErr w:type="spellStart"/>
      <w:r w:rsidRPr="00AB3AF7">
        <w:rPr>
          <w:lang w:val="fr-FR"/>
        </w:rPr>
        <w:t>Jetson</w:t>
      </w:r>
      <w:proofErr w:type="spellEnd"/>
      <w:r w:rsidRPr="00AB3AF7">
        <w:rPr>
          <w:lang w:val="fr-FR"/>
        </w:rPr>
        <w:t xml:space="preserve"> Nano une plateforme applicative qui supporte les modèles convertis au format ONNX, et offre donc une solution supportant l’</w:t>
      </w:r>
      <w:del w:id="9" w:author="Mickaël Germain" w:date="2021-11-12T10:59:00Z">
        <w:r w:rsidRPr="00AB3AF7" w:rsidDel="00DC196A">
          <w:rPr>
            <w:lang w:val="fr-FR"/>
          </w:rPr>
          <w:delText>int</w:delText>
        </w:r>
        <w:r w:rsidR="00F81239" w:rsidRPr="00AB3AF7" w:rsidDel="00DC196A">
          <w:rPr>
            <w:lang w:val="fr-FR"/>
          </w:rPr>
          <w:delText>éropérabilité</w:delText>
        </w:r>
      </w:del>
      <w:ins w:id="10" w:author="Mickaël Germain" w:date="2021-11-12T10:59:00Z">
        <w:r w:rsidR="00DC196A" w:rsidRPr="00AB3AF7">
          <w:rPr>
            <w:lang w:val="fr-FR"/>
          </w:rPr>
          <w:t>interopérabilité</w:t>
        </w:r>
      </w:ins>
      <w:r w:rsidR="00F81239" w:rsidRPr="00AB3AF7">
        <w:rPr>
          <w:lang w:val="fr-FR"/>
        </w:rPr>
        <w:t xml:space="preserve"> </w:t>
      </w:r>
      <w:r w:rsidRPr="00AB3AF7">
        <w:rPr>
          <w:lang w:val="fr-FR"/>
        </w:rPr>
        <w:t>des modèles IA.</w:t>
      </w:r>
    </w:p>
    <w:p w14:paraId="0D75B62E" w14:textId="77777777" w:rsidR="00A87D2C" w:rsidRPr="00AB3AF7" w:rsidRDefault="00704BFB" w:rsidP="00952DFA">
      <w:pPr>
        <w:pStyle w:val="Titre2"/>
        <w:ind w:left="631" w:hanging="646"/>
        <w:rPr>
          <w:rFonts w:cs="Times New Roman"/>
          <w:lang w:val="fr-FR"/>
        </w:rPr>
      </w:pPr>
      <w:bookmarkStart w:id="11" w:name="_Toc86180688"/>
      <w:r w:rsidRPr="00AB3AF7">
        <w:rPr>
          <w:rFonts w:cs="Times New Roman"/>
          <w:lang w:val="fr-FR"/>
        </w:rPr>
        <w:t>Objectifs</w:t>
      </w:r>
      <w:bookmarkEnd w:id="11"/>
    </w:p>
    <w:p w14:paraId="77DABB81" w14:textId="5B5678C1" w:rsidR="00A87D2C" w:rsidRPr="00AB3AF7" w:rsidRDefault="00704BFB" w:rsidP="00952DFA">
      <w:pPr>
        <w:ind w:left="-3"/>
        <w:rPr>
          <w:lang w:val="fr-FR"/>
        </w:rPr>
      </w:pPr>
      <w:r w:rsidRPr="00AB3AF7">
        <w:rPr>
          <w:lang w:val="fr-FR"/>
        </w:rPr>
        <w:t xml:space="preserve">L’objectif principal de cet essai consiste </w:t>
      </w:r>
      <w:r w:rsidR="002D134A" w:rsidRPr="00AB3AF7">
        <w:rPr>
          <w:lang w:val="fr-FR"/>
        </w:rPr>
        <w:t>à</w:t>
      </w:r>
      <w:r w:rsidRPr="00AB3AF7">
        <w:rPr>
          <w:lang w:val="fr-FR"/>
        </w:rPr>
        <w:t xml:space="preserve"> étudier la capacité du nano-ordinateur du fabricant NVIDIA, le </w:t>
      </w:r>
      <w:proofErr w:type="spellStart"/>
      <w:r w:rsidRPr="00AB3AF7">
        <w:rPr>
          <w:lang w:val="fr-FR"/>
        </w:rPr>
        <w:t>Jetson</w:t>
      </w:r>
      <w:proofErr w:type="spellEnd"/>
      <w:r w:rsidRPr="00AB3AF7">
        <w:rPr>
          <w:lang w:val="fr-FR"/>
        </w:rPr>
        <w:t xml:space="preserve"> Nano (NVIDIA, 2019a), à exécuter, en temps réel, une architecture de réseau de neurones pleinement connectés (FCNN) entrainée à faire de la segmentation sémantique d’images et de vidéos de hautes résolutions</w:t>
      </w:r>
      <w:del w:id="12" w:author="Mickaël Germain" w:date="2021-11-12T11:04:00Z">
        <w:r w:rsidRPr="00AB3AF7" w:rsidDel="00DC196A">
          <w:rPr>
            <w:lang w:val="fr-FR"/>
          </w:rPr>
          <w:delText xml:space="preserve"> qui sont perçues avec la caméra</w:delText>
        </w:r>
      </w:del>
      <w:r w:rsidRPr="00AB3AF7">
        <w:rPr>
          <w:lang w:val="fr-FR"/>
        </w:rPr>
        <w:t xml:space="preserve">. </w:t>
      </w:r>
    </w:p>
    <w:p w14:paraId="1D5837EE" w14:textId="55BF1923" w:rsidR="00A87D2C" w:rsidRPr="00AB3AF7" w:rsidRDefault="00704BFB" w:rsidP="00952DFA">
      <w:pPr>
        <w:ind w:left="-3"/>
        <w:rPr>
          <w:lang w:val="fr-FR"/>
        </w:rPr>
      </w:pPr>
      <w:r w:rsidRPr="00AB3AF7">
        <w:rPr>
          <w:lang w:val="fr-FR"/>
        </w:rPr>
        <w:t xml:space="preserve">Le premier objectif spécifique est de déterminer quelles sont les limites de la plateforme, d’un point de vue matériel (GPU, </w:t>
      </w:r>
      <w:proofErr w:type="spellStart"/>
      <w:r w:rsidRPr="00AB3AF7">
        <w:rPr>
          <w:lang w:val="fr-FR"/>
        </w:rPr>
        <w:t>CPUs</w:t>
      </w:r>
      <w:proofErr w:type="spellEnd"/>
      <w:r w:rsidRPr="00AB3AF7">
        <w:rPr>
          <w:lang w:val="fr-FR"/>
        </w:rPr>
        <w:t xml:space="preserve">, mémoire, transfert mémoire, consommation, etc.), mais aussi applicatif, d’un point de vue </w:t>
      </w:r>
      <w:r w:rsidR="003D0058" w:rsidRPr="00AB3AF7">
        <w:rPr>
          <w:lang w:val="fr-FR"/>
        </w:rPr>
        <w:t>de l'</w:t>
      </w:r>
      <w:r w:rsidRPr="00AB3AF7">
        <w:rPr>
          <w:lang w:val="fr-FR"/>
        </w:rPr>
        <w:t>inférence</w:t>
      </w:r>
    </w:p>
    <w:p w14:paraId="5C6666DF" w14:textId="77777777" w:rsidR="00A87D2C" w:rsidRPr="00AB3AF7" w:rsidRDefault="00704BFB" w:rsidP="00952DFA">
      <w:pPr>
        <w:ind w:left="-3"/>
        <w:rPr>
          <w:lang w:val="fr-FR"/>
        </w:rPr>
      </w:pPr>
      <w:r w:rsidRPr="00AB3AF7">
        <w:rPr>
          <w:lang w:val="fr-FR"/>
        </w:rPr>
        <w:t>Le second objectif spécifique est d’optimiser ou d’adapter la plateforme, d’un point de vue matériel, mais aussi applicatif, afin d’atteindre les meilleures performances et résultats possibles pendant l’inférence.</w:t>
      </w:r>
    </w:p>
    <w:p w14:paraId="0CEABE01" w14:textId="77777777" w:rsidR="00311703" w:rsidRPr="00AB3AF7" w:rsidRDefault="00311703" w:rsidP="00952DFA">
      <w:pPr>
        <w:spacing w:after="58" w:line="298" w:lineRule="auto"/>
        <w:ind w:left="-15"/>
        <w:jc w:val="left"/>
        <w:rPr>
          <w:lang w:val="fr-FR"/>
        </w:rPr>
      </w:pPr>
    </w:p>
    <w:p w14:paraId="2487F545" w14:textId="77777777" w:rsidR="00A87D2C" w:rsidRPr="00CD45B0" w:rsidRDefault="00704BFB" w:rsidP="00952DFA">
      <w:pPr>
        <w:pStyle w:val="Titre1"/>
        <w:ind w:left="501" w:hanging="516"/>
        <w:rPr>
          <w:rFonts w:ascii="Times New Roman" w:hAnsi="Times New Roman" w:cs="Times New Roman"/>
          <w:lang w:val="fr-FR"/>
        </w:rPr>
      </w:pPr>
      <w:bookmarkStart w:id="13" w:name="_Toc86180689"/>
      <w:r w:rsidRPr="00CD45B0">
        <w:rPr>
          <w:rFonts w:ascii="Times New Roman" w:hAnsi="Times New Roman" w:cs="Times New Roman"/>
          <w:lang w:val="fr-FR"/>
        </w:rPr>
        <w:t>Cadre théorique</w:t>
      </w:r>
      <w:bookmarkEnd w:id="13"/>
    </w:p>
    <w:p w14:paraId="0ED927CB" w14:textId="77777777" w:rsidR="00A87D2C" w:rsidRPr="00AB3AF7" w:rsidRDefault="00704BFB" w:rsidP="00952DFA">
      <w:pPr>
        <w:pStyle w:val="Titre2"/>
        <w:ind w:left="631" w:hanging="646"/>
        <w:rPr>
          <w:rFonts w:cs="Times New Roman"/>
          <w:lang w:val="fr-FR"/>
        </w:rPr>
      </w:pPr>
      <w:bookmarkStart w:id="14" w:name="_Toc86180690"/>
      <w:r w:rsidRPr="00AB3AF7">
        <w:rPr>
          <w:rFonts w:cs="Times New Roman"/>
          <w:lang w:val="fr-FR"/>
        </w:rPr>
        <w:t>Revue de littérature</w:t>
      </w:r>
      <w:r w:rsidR="002A0A96" w:rsidRPr="00AB3AF7">
        <w:rPr>
          <w:rFonts w:cs="Times New Roman"/>
          <w:lang w:val="fr-FR"/>
        </w:rPr>
        <w:t xml:space="preserve"> </w:t>
      </w:r>
      <w:r w:rsidR="002F7F20" w:rsidRPr="00AB3AF7">
        <w:rPr>
          <w:rStyle w:val="Appelnotedebasdep"/>
          <w:rFonts w:cs="Times New Roman"/>
          <w:lang w:val="fr-FR"/>
        </w:rPr>
        <w:footnoteReference w:id="3"/>
      </w:r>
      <w:bookmarkEnd w:id="14"/>
    </w:p>
    <w:p w14:paraId="3BD8546A" w14:textId="04CA5F52" w:rsidR="00A87D2C" w:rsidRPr="00AB3AF7" w:rsidRDefault="00704BFB" w:rsidP="00952DFA">
      <w:pPr>
        <w:ind w:left="-3"/>
        <w:rPr>
          <w:lang w:val="fr-FR"/>
        </w:rPr>
      </w:pPr>
      <w:r w:rsidRPr="00AB3AF7">
        <w:rPr>
          <w:lang w:val="fr-FR"/>
        </w:rPr>
        <w:t>La recherche de références s’est concentrée autour des co</w:t>
      </w:r>
      <w:r w:rsidR="002F7F20" w:rsidRPr="00AB3AF7">
        <w:rPr>
          <w:lang w:val="fr-FR"/>
        </w:rPr>
        <w:t xml:space="preserve">ncepts du sujet de l’essai : la </w:t>
      </w:r>
      <w:r w:rsidRPr="00AB3AF7">
        <w:rPr>
          <w:lang w:val="fr-FR"/>
        </w:rPr>
        <w:t xml:space="preserve">segmentation sémantique, le temps réel, et les nano-ordinateurs. Le premier objectif a été de trouver si des études avaient déjà expérimenté le nano-ordinateur, en particulier pour la segmentation de vidéos en temps réel. Pendant cette recherche, j’en ai profité pour effectuer une révision de l’évolution des réseaux de neurones </w:t>
      </w:r>
      <w:r w:rsidR="003D0058" w:rsidRPr="00AB3AF7">
        <w:rPr>
          <w:lang w:val="fr-FR"/>
        </w:rPr>
        <w:t>convolutifs</w:t>
      </w:r>
      <w:r w:rsidRPr="00AB3AF7">
        <w:rPr>
          <w:lang w:val="fr-FR"/>
        </w:rPr>
        <w:t xml:space="preserve"> (</w:t>
      </w:r>
      <w:proofErr w:type="gramStart"/>
      <w:r w:rsidRPr="00AB3AF7">
        <w:rPr>
          <w:lang w:val="fr-FR"/>
        </w:rPr>
        <w:t xml:space="preserve">CNN </w:t>
      </w:r>
      <w:ins w:id="15" w:author="Mickaël Germain" w:date="2021-11-12T11:05:00Z">
        <w:r w:rsidR="00DC196A">
          <w:rPr>
            <w:lang w:val="fr-FR"/>
          </w:rPr>
          <w:t xml:space="preserve"> -</w:t>
        </w:r>
        <w:proofErr w:type="gramEnd"/>
        <w:r w:rsidR="00DC196A">
          <w:rPr>
            <w:lang w:val="fr-FR"/>
          </w:rPr>
          <w:t xml:space="preserve"> </w:t>
        </w:r>
      </w:ins>
      <w:commentRangeStart w:id="16"/>
      <w:r w:rsidRPr="00AB3AF7">
        <w:rPr>
          <w:lang w:val="fr-FR"/>
        </w:rPr>
        <w:t xml:space="preserve">Réseau de Neurones </w:t>
      </w:r>
      <w:r w:rsidRPr="00AB3AF7">
        <w:rPr>
          <w:lang w:val="fr-FR"/>
        </w:rPr>
        <w:lastRenderedPageBreak/>
        <w:t>Connectés</w:t>
      </w:r>
      <w:commentRangeEnd w:id="16"/>
      <w:r w:rsidR="00DC196A">
        <w:rPr>
          <w:rStyle w:val="Marquedecommentaire"/>
        </w:rPr>
        <w:commentReference w:id="16"/>
      </w:r>
      <w:r w:rsidRPr="00AB3AF7">
        <w:rPr>
          <w:lang w:val="fr-FR"/>
        </w:rPr>
        <w:t xml:space="preserve">) et des différentes architectures, et chercher d’autres solutions de détection de la route en temps réel grâce au </w:t>
      </w:r>
      <w:r w:rsidR="00F81239" w:rsidRPr="00AB3AF7">
        <w:rPr>
          <w:lang w:val="fr-FR"/>
        </w:rPr>
        <w:t>r</w:t>
      </w:r>
      <w:r w:rsidRPr="00AB3AF7">
        <w:rPr>
          <w:lang w:val="fr-FR"/>
        </w:rPr>
        <w:t xml:space="preserve">éseau </w:t>
      </w:r>
      <w:r w:rsidR="00F81239" w:rsidRPr="00AB3AF7">
        <w:rPr>
          <w:lang w:val="fr-FR"/>
        </w:rPr>
        <w:t>p</w:t>
      </w:r>
      <w:r w:rsidRPr="00AB3AF7">
        <w:rPr>
          <w:lang w:val="fr-FR"/>
        </w:rPr>
        <w:t xml:space="preserve">leinement </w:t>
      </w:r>
      <w:r w:rsidR="00F81239" w:rsidRPr="00AB3AF7">
        <w:rPr>
          <w:lang w:val="fr-FR"/>
        </w:rPr>
        <w:t>c</w:t>
      </w:r>
      <w:r w:rsidRPr="00AB3AF7">
        <w:rPr>
          <w:lang w:val="fr-FR"/>
        </w:rPr>
        <w:t>onnectés (</w:t>
      </w:r>
      <w:commentRangeStart w:id="17"/>
      <w:r w:rsidRPr="00AB3AF7">
        <w:rPr>
          <w:lang w:val="fr-FR"/>
        </w:rPr>
        <w:t>FCN</w:t>
      </w:r>
      <w:commentRangeEnd w:id="17"/>
      <w:r w:rsidR="000A6E40">
        <w:rPr>
          <w:rStyle w:val="Marquedecommentaire"/>
        </w:rPr>
        <w:commentReference w:id="17"/>
      </w:r>
      <w:r w:rsidRPr="00AB3AF7">
        <w:rPr>
          <w:lang w:val="fr-FR"/>
        </w:rPr>
        <w:t>).</w:t>
      </w:r>
    </w:p>
    <w:p w14:paraId="752B2CCA" w14:textId="57F30BB6" w:rsidR="00A87D2C" w:rsidRPr="00AB3AF7" w:rsidRDefault="00704BFB" w:rsidP="00952DFA">
      <w:pPr>
        <w:ind w:left="-3"/>
        <w:rPr>
          <w:lang w:val="fr-FR"/>
        </w:rPr>
      </w:pPr>
      <w:commentRangeStart w:id="18"/>
      <w:r w:rsidRPr="00AB3AF7">
        <w:rPr>
          <w:lang w:val="fr-FR"/>
        </w:rPr>
        <w:t xml:space="preserve">Comme l’objectif de l’essai est de valider les performances d’un nano-ordinateur bien spécifique, les mots-clés "NVIDIA </w:t>
      </w:r>
      <w:proofErr w:type="spellStart"/>
      <w:r w:rsidRPr="00AB3AF7">
        <w:rPr>
          <w:lang w:val="fr-FR"/>
        </w:rPr>
        <w:t>Jetson</w:t>
      </w:r>
      <w:proofErr w:type="spellEnd"/>
      <w:r w:rsidRPr="00AB3AF7">
        <w:rPr>
          <w:lang w:val="fr-FR"/>
        </w:rPr>
        <w:t xml:space="preserve"> Nano" font partie de la stratégie de recherche.</w:t>
      </w:r>
    </w:p>
    <w:p w14:paraId="146229C3" w14:textId="04C4D714" w:rsidR="00A87D2C" w:rsidRPr="00AB3AF7" w:rsidRDefault="00704BFB" w:rsidP="00952DFA">
      <w:pPr>
        <w:ind w:left="-3"/>
        <w:rPr>
          <w:lang w:val="fr-FR"/>
        </w:rPr>
      </w:pPr>
      <w:r w:rsidRPr="00AB3AF7">
        <w:rPr>
          <w:lang w:val="fr-FR"/>
        </w:rPr>
        <w:t xml:space="preserve">Les </w:t>
      </w:r>
      <w:r w:rsidR="002D134A" w:rsidRPr="00AB3AF7">
        <w:rPr>
          <w:lang w:val="fr-FR"/>
        </w:rPr>
        <w:t>FCN</w:t>
      </w:r>
      <w:r w:rsidRPr="00AB3AF7">
        <w:rPr>
          <w:lang w:val="fr-FR"/>
        </w:rPr>
        <w:t xml:space="preserve"> sont implicitement inclus dans les résultats puisque c’est l’état de l’art actuellement pour répondre au besoin de la segmentation sémantique d’images.</w:t>
      </w:r>
    </w:p>
    <w:p w14:paraId="14E8D25E" w14:textId="77777777" w:rsidR="00A87D2C" w:rsidRPr="00AB3AF7" w:rsidRDefault="00704BFB" w:rsidP="00952DFA">
      <w:pPr>
        <w:ind w:left="-3"/>
        <w:rPr>
          <w:lang w:val="fr-FR"/>
        </w:rPr>
      </w:pPr>
      <w:r w:rsidRPr="00AB3AF7">
        <w:rPr>
          <w:lang w:val="fr-FR"/>
        </w:rPr>
        <w:t xml:space="preserve">Plus de 75 références ont été collectées. Une quarantaine ont été sélectionnées. Cette sélection peut se décomposer en trois catégories : 1) les références se rapprochant le plus du sujet de </w:t>
      </w:r>
      <w:proofErr w:type="gramStart"/>
      <w:r w:rsidRPr="00AB3AF7">
        <w:rPr>
          <w:lang w:val="fr-FR"/>
        </w:rPr>
        <w:t>l’essai;</w:t>
      </w:r>
      <w:proofErr w:type="gramEnd"/>
      <w:r w:rsidRPr="00AB3AF7">
        <w:rPr>
          <w:lang w:val="fr-FR"/>
        </w:rPr>
        <w:t xml:space="preserve"> 2) l’histoire et les antécédents des réseaux de neurones; 3) du matériel éducatif pour étudier et manipuler les réseaux de neurones.</w:t>
      </w:r>
      <w:commentRangeEnd w:id="18"/>
      <w:r w:rsidR="00DC196A">
        <w:rPr>
          <w:rStyle w:val="Marquedecommentaire"/>
        </w:rPr>
        <w:commentReference w:id="18"/>
      </w:r>
    </w:p>
    <w:p w14:paraId="42DB204A" w14:textId="29F3636E" w:rsidR="00A87D2C" w:rsidRPr="00AB3AF7" w:rsidDel="002E5769" w:rsidRDefault="00704BFB" w:rsidP="00952DFA">
      <w:pPr>
        <w:ind w:left="-3"/>
        <w:rPr>
          <w:del w:id="19" w:author="Mickaël Germain" w:date="2021-11-12T11:07:00Z"/>
          <w:lang w:val="fr-FR"/>
        </w:rPr>
      </w:pPr>
      <w:r w:rsidRPr="00AB3AF7">
        <w:rPr>
          <w:lang w:val="fr-FR"/>
        </w:rPr>
        <w:t>Je me suis intéressé aux références des années les plus récentes, autour de 2020, 2019 et 2018, car les avancées dans le domaine des réseaux de neurones sont rapides. Par curiosité je suis allé aussi parfois voir dans les années bien plus éloignées, comme 1998, ou j’ai trouvé un article proposant une solution pour prédire la température de la surface de la route avec des réseaux de neurones.</w:t>
      </w:r>
      <w:ins w:id="20" w:author="Mickaël Germain" w:date="2021-11-12T11:07:00Z">
        <w:r w:rsidR="002E5769">
          <w:rPr>
            <w:lang w:val="fr-FR"/>
          </w:rPr>
          <w:t xml:space="preserve"> </w:t>
        </w:r>
      </w:ins>
    </w:p>
    <w:p w14:paraId="6B727CF0" w14:textId="77777777" w:rsidR="00A87D2C" w:rsidRPr="00AB3AF7" w:rsidRDefault="00704BFB" w:rsidP="002E5769">
      <w:pPr>
        <w:ind w:left="-3"/>
        <w:rPr>
          <w:lang w:val="fr-FR"/>
        </w:rPr>
        <w:pPrChange w:id="21" w:author="Mickaël Germain" w:date="2021-11-12T11:07:00Z">
          <w:pPr>
            <w:spacing w:after="465"/>
            <w:ind w:left="-3"/>
          </w:pPr>
        </w:pPrChange>
      </w:pPr>
      <w:r w:rsidRPr="00AB3AF7">
        <w:rPr>
          <w:lang w:val="fr-FR"/>
        </w:rPr>
        <w:t>Je n’ai pas pu trouver de références spécifiquement pour la déduction de l’état de la surface (mouillé, gelée, etc.) d’une piste multifonctionnelle (vélo, piéton).</w:t>
      </w:r>
    </w:p>
    <w:p w14:paraId="222FFD06" w14:textId="77777777" w:rsidR="00A87D2C" w:rsidRPr="00AB3AF7" w:rsidRDefault="00704BFB" w:rsidP="00952DFA">
      <w:pPr>
        <w:pStyle w:val="Titre2"/>
        <w:ind w:left="631" w:hanging="646"/>
        <w:rPr>
          <w:rFonts w:cs="Times New Roman"/>
          <w:lang w:val="fr-FR"/>
        </w:rPr>
      </w:pPr>
      <w:bookmarkStart w:id="22" w:name="_Toc86180691"/>
      <w:r w:rsidRPr="00AB3AF7">
        <w:rPr>
          <w:rFonts w:cs="Times New Roman"/>
          <w:lang w:val="fr-FR"/>
        </w:rPr>
        <w:t>Le nano-ordinateur</w:t>
      </w:r>
      <w:bookmarkEnd w:id="22"/>
    </w:p>
    <w:p w14:paraId="260A9025" w14:textId="77777777" w:rsidR="00A87D2C" w:rsidRPr="00AB3AF7" w:rsidRDefault="00704BFB" w:rsidP="00952DFA">
      <w:pPr>
        <w:spacing w:after="1"/>
        <w:ind w:left="-3"/>
        <w:rPr>
          <w:lang w:val="fr-FR"/>
        </w:rPr>
      </w:pPr>
      <w:commentRangeStart w:id="23"/>
      <w:r w:rsidRPr="00AB3AF7">
        <w:rPr>
          <w:lang w:val="fr-FR"/>
        </w:rPr>
        <w:t>Les nano-ordinateurs et les objets connectés, désignés aussi par l’Internet des Objets ou "IoT",</w:t>
      </w:r>
    </w:p>
    <w:p w14:paraId="7E48A16C" w14:textId="77777777" w:rsidR="00A87D2C" w:rsidRPr="00AB3AF7" w:rsidRDefault="00704BFB" w:rsidP="00952DFA">
      <w:pPr>
        <w:ind w:left="-3"/>
        <w:rPr>
          <w:lang w:val="fr-FR"/>
        </w:rPr>
      </w:pPr>
      <w:r w:rsidRPr="00AB3AF7">
        <w:rPr>
          <w:lang w:val="fr-FR"/>
        </w:rPr>
        <w:t>(Blanco-</w:t>
      </w:r>
      <w:proofErr w:type="spellStart"/>
      <w:r w:rsidRPr="00AB3AF7">
        <w:rPr>
          <w:lang w:val="fr-FR"/>
        </w:rPr>
        <w:t>Filgueira</w:t>
      </w:r>
      <w:proofErr w:type="spellEnd"/>
      <w:r w:rsidRPr="00AB3AF7">
        <w:rPr>
          <w:lang w:val="fr-FR"/>
        </w:rPr>
        <w:t xml:space="preserve"> et al., 2019; Sharma et al., 2019) sont le résultat de la miniaturisation des systèmes informatiques. Ils permettent la détection en temps réel à des endroits, dans des situations et dans des conditions qui n’étaient pas envisageables il y a encore 10 ans (</w:t>
      </w:r>
      <w:proofErr w:type="spellStart"/>
      <w:r w:rsidRPr="00AB3AF7">
        <w:rPr>
          <w:lang w:val="fr-FR"/>
        </w:rPr>
        <w:t>Abouzahir</w:t>
      </w:r>
      <w:proofErr w:type="spellEnd"/>
      <w:r w:rsidRPr="00AB3AF7">
        <w:rPr>
          <w:lang w:val="fr-FR"/>
        </w:rPr>
        <w:t xml:space="preserve"> et al., </w:t>
      </w:r>
      <w:proofErr w:type="gramStart"/>
      <w:r w:rsidRPr="00AB3AF7">
        <w:rPr>
          <w:lang w:val="fr-FR"/>
        </w:rPr>
        <w:t>2017;</w:t>
      </w:r>
      <w:proofErr w:type="gramEnd"/>
      <w:r w:rsidRPr="00AB3AF7">
        <w:rPr>
          <w:lang w:val="fr-FR"/>
        </w:rPr>
        <w:t xml:space="preserve"> Bernas et al., 2017; Blanco-</w:t>
      </w:r>
      <w:proofErr w:type="spellStart"/>
      <w:r w:rsidRPr="00AB3AF7">
        <w:rPr>
          <w:lang w:val="fr-FR"/>
        </w:rPr>
        <w:t>Filgueira</w:t>
      </w:r>
      <w:proofErr w:type="spellEnd"/>
      <w:r w:rsidRPr="00AB3AF7">
        <w:rPr>
          <w:lang w:val="fr-FR"/>
        </w:rPr>
        <w:t xml:space="preserve"> et al., 2019; Zheng et al., 2020).</w:t>
      </w:r>
      <w:commentRangeEnd w:id="23"/>
      <w:r w:rsidR="002E5769">
        <w:rPr>
          <w:rStyle w:val="Marquedecommentaire"/>
        </w:rPr>
        <w:commentReference w:id="23"/>
      </w:r>
    </w:p>
    <w:p w14:paraId="43659F19" w14:textId="793A2FBA" w:rsidR="00A87D2C" w:rsidRPr="00AB3AF7" w:rsidRDefault="00704BFB" w:rsidP="00952DFA">
      <w:pPr>
        <w:ind w:left="-3"/>
        <w:rPr>
          <w:lang w:val="fr-FR"/>
        </w:rPr>
      </w:pPr>
      <w:r w:rsidRPr="00AB3AF7">
        <w:rPr>
          <w:lang w:val="fr-FR"/>
        </w:rPr>
        <w:t>Le nano-ordinateur de cet essai doit être compris comme étant un ordinateur miniature, ayant une taille et des capacités qui lui permettent d’être installé ("</w:t>
      </w:r>
      <w:proofErr w:type="spellStart"/>
      <w:r w:rsidRPr="00AB3AF7">
        <w:rPr>
          <w:lang w:val="fr-FR"/>
        </w:rPr>
        <w:t>embedded</w:t>
      </w:r>
      <w:proofErr w:type="spellEnd"/>
      <w:r w:rsidRPr="00AB3AF7">
        <w:rPr>
          <w:lang w:val="fr-FR"/>
        </w:rPr>
        <w:t xml:space="preserve"> system") dans une voiture, un drone, un tracteur ou être accroché à un poteau. Le terme anglais "On the Edge" (sur le bord), s’y approprie mieux que "IoT"</w:t>
      </w:r>
      <w:del w:id="24" w:author="Mickaël Germain" w:date="2021-11-12T11:08:00Z">
        <w:r w:rsidRPr="00AB3AF7" w:rsidDel="002E5769">
          <w:rPr>
            <w:lang w:val="fr-FR"/>
          </w:rPr>
          <w:delText xml:space="preserve"> ("Internet des Objets")</w:delText>
        </w:r>
      </w:del>
      <w:r w:rsidRPr="00AB3AF7">
        <w:rPr>
          <w:lang w:val="fr-FR"/>
        </w:rPr>
        <w:t xml:space="preserve">, puisqu’étant sur le terrain il se trouve directement proche des données, ce qui lui donne l’avantage de pouvoir faire des traitements en temps réel. Les premiers systèmes embarqués reconnus comme tels sont ceux installés dans le missile </w:t>
      </w:r>
      <w:proofErr w:type="spellStart"/>
      <w:r w:rsidRPr="00AB3AF7">
        <w:rPr>
          <w:lang w:val="fr-FR"/>
        </w:rPr>
        <w:t>Minuteman</w:t>
      </w:r>
      <w:proofErr w:type="spellEnd"/>
      <w:r w:rsidRPr="00AB3AF7">
        <w:rPr>
          <w:lang w:val="fr-FR"/>
        </w:rPr>
        <w:t xml:space="preserve"> (</w:t>
      </w:r>
      <w:proofErr w:type="spellStart"/>
      <w:r w:rsidRPr="00AB3AF7">
        <w:rPr>
          <w:lang w:val="fr-FR"/>
        </w:rPr>
        <w:t>Kilby</w:t>
      </w:r>
      <w:proofErr w:type="spellEnd"/>
      <w:r w:rsidRPr="00AB3AF7">
        <w:rPr>
          <w:lang w:val="fr-FR"/>
        </w:rPr>
        <w:t>, 2000) et la navette Apollo (</w:t>
      </w:r>
      <w:proofErr w:type="spellStart"/>
      <w:r w:rsidRPr="00AB3AF7">
        <w:rPr>
          <w:lang w:val="fr-FR"/>
        </w:rPr>
        <w:t>Kilby</w:t>
      </w:r>
      <w:proofErr w:type="spellEnd"/>
      <w:r w:rsidRPr="00AB3AF7">
        <w:rPr>
          <w:lang w:val="fr-FR"/>
        </w:rPr>
        <w:t xml:space="preserve">, 2000). Les avancées technologiques </w:t>
      </w:r>
      <w:r w:rsidRPr="00AB3AF7">
        <w:rPr>
          <w:lang w:val="fr-FR"/>
        </w:rPr>
        <w:lastRenderedPageBreak/>
        <w:t xml:space="preserve">ont permis de les rendre de plus en plus compacts et performants. Les systèmes de la compagnie Campbell Scientific existent depuis les années 1974 et </w:t>
      </w:r>
      <w:r w:rsidR="002D134A" w:rsidRPr="00AB3AF7">
        <w:rPr>
          <w:lang w:val="fr-FR"/>
        </w:rPr>
        <w:t>permettent</w:t>
      </w:r>
      <w:r w:rsidRPr="00AB3AF7">
        <w:rPr>
          <w:lang w:val="fr-FR"/>
        </w:rPr>
        <w:t xml:space="preserve"> l’acquisition de données à distance. Le système Arduino est l’un des premiers microprocesseurs </w:t>
      </w:r>
      <w:proofErr w:type="spellStart"/>
      <w:proofErr w:type="gramStart"/>
      <w:r w:rsidRPr="00AB3AF7">
        <w:rPr>
          <w:lang w:val="fr-FR"/>
        </w:rPr>
        <w:t>a</w:t>
      </w:r>
      <w:proofErr w:type="spellEnd"/>
      <w:proofErr w:type="gramEnd"/>
      <w:r w:rsidRPr="00AB3AF7">
        <w:rPr>
          <w:lang w:val="fr-FR"/>
        </w:rPr>
        <w:t xml:space="preserve"> avoir été destinés à la robotique. </w:t>
      </w:r>
      <w:commentRangeStart w:id="25"/>
      <w:r w:rsidRPr="00AB3AF7">
        <w:rPr>
          <w:lang w:val="fr-FR"/>
        </w:rPr>
        <w:t xml:space="preserve">Le </w:t>
      </w:r>
      <w:proofErr w:type="spellStart"/>
      <w:r w:rsidRPr="00AB3AF7">
        <w:rPr>
          <w:lang w:val="fr-FR"/>
        </w:rPr>
        <w:t>Jetson</w:t>
      </w:r>
      <w:proofErr w:type="spellEnd"/>
      <w:r w:rsidRPr="00AB3AF7">
        <w:rPr>
          <w:lang w:val="fr-FR"/>
        </w:rPr>
        <w:t xml:space="preserve"> Nano de NVIDIA est le dernier né des nano-ordinateurs de la compagnie NVIDIA permettant d’inférer en temps réel des architectures d’intelligence artificielle, sans ajout de périphériques. Du même constructeur, ses grands frères sont le </w:t>
      </w:r>
      <w:proofErr w:type="spellStart"/>
      <w:r w:rsidRPr="00AB3AF7">
        <w:rPr>
          <w:lang w:val="fr-FR"/>
        </w:rPr>
        <w:t>Jetson</w:t>
      </w:r>
      <w:proofErr w:type="spellEnd"/>
      <w:r w:rsidRPr="00AB3AF7">
        <w:rPr>
          <w:lang w:val="fr-FR"/>
        </w:rPr>
        <w:t xml:space="preserve"> Xavier </w:t>
      </w:r>
      <w:r w:rsidR="003D0058" w:rsidRPr="00AB3AF7">
        <w:rPr>
          <w:lang w:val="fr-FR"/>
        </w:rPr>
        <w:t>et</w:t>
      </w:r>
      <w:r w:rsidRPr="00AB3AF7">
        <w:rPr>
          <w:lang w:val="fr-FR"/>
        </w:rPr>
        <w:t xml:space="preserve"> le </w:t>
      </w:r>
      <w:proofErr w:type="spellStart"/>
      <w:r w:rsidRPr="00AB3AF7">
        <w:rPr>
          <w:lang w:val="fr-FR"/>
        </w:rPr>
        <w:t>Jetson</w:t>
      </w:r>
      <w:proofErr w:type="spellEnd"/>
      <w:r w:rsidRPr="00AB3AF7">
        <w:rPr>
          <w:lang w:val="fr-FR"/>
        </w:rPr>
        <w:t xml:space="preserve"> TX2, plus performants, et donc plus onéreux. Son concurrent direct est le Raspberry Pi, mais il nécessite une extension</w:t>
      </w:r>
      <w:r w:rsidR="00F81239" w:rsidRPr="00AB3AF7">
        <w:rPr>
          <w:lang w:val="fr-FR"/>
        </w:rPr>
        <w:t xml:space="preserve"> Neural </w:t>
      </w:r>
      <w:proofErr w:type="spellStart"/>
      <w:r w:rsidR="00F81239" w:rsidRPr="00AB3AF7">
        <w:rPr>
          <w:lang w:val="fr-FR"/>
        </w:rPr>
        <w:t>Compute</w:t>
      </w:r>
      <w:proofErr w:type="spellEnd"/>
      <w:r w:rsidR="00F81239" w:rsidRPr="00AB3AF7">
        <w:rPr>
          <w:lang w:val="fr-FR"/>
        </w:rPr>
        <w:t xml:space="preserve"> Stick 2 (NCS2)</w:t>
      </w:r>
      <w:r w:rsidRPr="00AB3AF7">
        <w:rPr>
          <w:lang w:val="fr-FR"/>
        </w:rPr>
        <w:t xml:space="preserve"> pour l’inférence de modèles IA.</w:t>
      </w:r>
      <w:commentRangeEnd w:id="25"/>
      <w:r w:rsidR="002E5769">
        <w:rPr>
          <w:rStyle w:val="Marquedecommentaire"/>
        </w:rPr>
        <w:commentReference w:id="25"/>
      </w:r>
    </w:p>
    <w:p w14:paraId="2C956D75" w14:textId="5E806F33" w:rsidR="00A87D2C" w:rsidRPr="00AB3AF7" w:rsidRDefault="00704BFB" w:rsidP="00952DFA">
      <w:pPr>
        <w:ind w:left="-3"/>
        <w:rPr>
          <w:lang w:val="fr-FR"/>
        </w:rPr>
      </w:pPr>
      <w:r w:rsidRPr="00AB3AF7">
        <w:rPr>
          <w:lang w:val="fr-FR"/>
        </w:rPr>
        <w:t>Ce qui caractérise principalement un ordinateur miniature, est le fait qu’il soit assez petit pour pouvoir être embarqué dans un système plus gros, tel qu’un robot ou</w:t>
      </w:r>
      <w:r w:rsidR="00F81239" w:rsidRPr="00AB3AF7">
        <w:rPr>
          <w:lang w:val="fr-FR"/>
        </w:rPr>
        <w:t xml:space="preserve"> un drone</w:t>
      </w:r>
      <w:r w:rsidRPr="00AB3AF7">
        <w:rPr>
          <w:lang w:val="fr-FR"/>
        </w:rPr>
        <w:t xml:space="preserve">. Son coût est bas, en raison des performances qui sont limitées par une conception répondant à un besoin spécifique. Tous les éléments matériels requis sont contenus sur une même carte. Une fois installé et paramétré, le système se doit d’être fiable et opérationnel sur le long terme. Mais il doit aussi être interchangeable, au besoin, rapidement et facilement. La consommation électrique est faible, entre 5 et 10 </w:t>
      </w:r>
      <w:r w:rsidR="003D0058" w:rsidRPr="00AB3AF7">
        <w:rPr>
          <w:lang w:val="fr-FR"/>
        </w:rPr>
        <w:t>W.</w:t>
      </w:r>
      <w:r w:rsidRPr="00AB3AF7">
        <w:rPr>
          <w:lang w:val="fr-FR"/>
        </w:rPr>
        <w:t xml:space="preserve"> Étant généralement opérationnel sur le terrain, proche des données, il est responsable d’une tâche bien particulière, qu’il doit accomplir efficacement. Il n’y a généralement pas d’interface utilisateur, et l’accès au système se fait à distance ou via une console. Il est composé de capteurs, au besoin d’u</w:t>
      </w:r>
      <w:r w:rsidR="00952DFA" w:rsidRPr="00AB3AF7">
        <w:rPr>
          <w:lang w:val="fr-FR"/>
        </w:rPr>
        <w:t xml:space="preserve">ne caméra. Le même système peut </w:t>
      </w:r>
      <w:r w:rsidRPr="00AB3AF7">
        <w:rPr>
          <w:lang w:val="fr-FR"/>
        </w:rPr>
        <w:t>être déployé en grande quantité, comme dans le contexte de notre essai, où plusieurs paires seront déployées le long de la piste multifonctionnelle; un autre exemple est celui des constellations de nano satellites.</w:t>
      </w:r>
    </w:p>
    <w:p w14:paraId="7B94E024" w14:textId="1D2E36D2" w:rsidR="00A87D2C" w:rsidRPr="00AB3AF7" w:rsidRDefault="00704BFB" w:rsidP="00952DFA">
      <w:pPr>
        <w:ind w:left="-3"/>
        <w:rPr>
          <w:lang w:val="fr-FR"/>
        </w:rPr>
      </w:pPr>
      <w:r w:rsidRPr="00AB3AF7">
        <w:rPr>
          <w:lang w:val="fr-FR"/>
        </w:rPr>
        <w:t>L’annexe 7.1 montre les nano-ordinateurs qui supportent les SDK</w:t>
      </w:r>
      <w:r w:rsidR="00F81239" w:rsidRPr="00AB3AF7">
        <w:rPr>
          <w:lang w:val="fr-FR"/>
        </w:rPr>
        <w:t xml:space="preserve"> (Kit de Développement)</w:t>
      </w:r>
      <w:r w:rsidRPr="00AB3AF7">
        <w:rPr>
          <w:lang w:val="fr-FR"/>
        </w:rPr>
        <w:t xml:space="preserve"> pour l’IA.</w:t>
      </w:r>
    </w:p>
    <w:p w14:paraId="1967BF97" w14:textId="77777777" w:rsidR="00A87D2C" w:rsidRPr="00AB3AF7" w:rsidRDefault="00704BFB" w:rsidP="00952DFA">
      <w:pPr>
        <w:pStyle w:val="Titre2"/>
        <w:ind w:left="631" w:hanging="646"/>
        <w:rPr>
          <w:rFonts w:cs="Times New Roman"/>
          <w:lang w:val="fr-FR"/>
        </w:rPr>
      </w:pPr>
      <w:bookmarkStart w:id="26" w:name="_Toc86180692"/>
      <w:r w:rsidRPr="00AB3AF7">
        <w:rPr>
          <w:rFonts w:cs="Times New Roman"/>
          <w:lang w:val="fr-FR"/>
        </w:rPr>
        <w:t>La segmentation sémantique</w:t>
      </w:r>
      <w:bookmarkEnd w:id="26"/>
    </w:p>
    <w:p w14:paraId="3C2DB6BB" w14:textId="0D7F6C82" w:rsidR="00A87D2C" w:rsidRPr="00AB3AF7" w:rsidRDefault="00704BFB" w:rsidP="00952DFA">
      <w:pPr>
        <w:ind w:left="-3"/>
        <w:rPr>
          <w:lang w:val="fr-FR"/>
        </w:rPr>
      </w:pPr>
      <w:r w:rsidRPr="00AB3AF7">
        <w:rPr>
          <w:lang w:val="fr-FR"/>
        </w:rPr>
        <w:t xml:space="preserve">L’apprentissage profond est un sous-domaine de celui de l’apprentissage machine qui est </w:t>
      </w:r>
      <w:r w:rsidR="009800D1" w:rsidRPr="00AB3AF7">
        <w:rPr>
          <w:lang w:val="fr-FR"/>
        </w:rPr>
        <w:t xml:space="preserve">lui-même </w:t>
      </w:r>
      <w:r w:rsidRPr="00AB3AF7">
        <w:rPr>
          <w:lang w:val="fr-FR"/>
        </w:rPr>
        <w:t xml:space="preserve">un </w:t>
      </w:r>
      <w:r w:rsidR="009800D1" w:rsidRPr="00AB3AF7">
        <w:rPr>
          <w:lang w:val="fr-FR"/>
        </w:rPr>
        <w:t>sous-domaine</w:t>
      </w:r>
      <w:r w:rsidRPr="00AB3AF7">
        <w:rPr>
          <w:lang w:val="fr-FR"/>
        </w:rPr>
        <w:t xml:space="preserve"> de celui de l’intelligence artificielle (</w:t>
      </w:r>
      <w:r w:rsidR="005D0A32" w:rsidRPr="00AB3AF7">
        <w:rPr>
          <w:lang w:val="fr-FR"/>
        </w:rPr>
        <w:fldChar w:fldCharType="begin"/>
      </w:r>
      <w:r w:rsidR="005D0A32" w:rsidRPr="00AB3AF7">
        <w:rPr>
          <w:lang w:val="fr-FR"/>
        </w:rPr>
        <w:instrText xml:space="preserve"> REF _Ref84685312 \h </w:instrText>
      </w:r>
      <w:r w:rsidR="005D0A32" w:rsidRPr="00AB3AF7">
        <w:rPr>
          <w:lang w:val="fr-FR"/>
        </w:rPr>
      </w:r>
      <w:r w:rsidR="005D0A32" w:rsidRPr="00AB3AF7">
        <w:rPr>
          <w:lang w:val="fr-FR"/>
        </w:rPr>
        <w:fldChar w:fldCharType="separate"/>
      </w:r>
      <w:r w:rsidR="005D0A32" w:rsidRPr="00AB3AF7">
        <w:rPr>
          <w:lang w:val="fr-FR"/>
        </w:rPr>
        <w:t xml:space="preserve">Figure </w:t>
      </w:r>
      <w:r w:rsidR="005D0A32" w:rsidRPr="00AB3AF7">
        <w:rPr>
          <w:noProof/>
          <w:lang w:val="fr-FR"/>
        </w:rPr>
        <w:t>2</w:t>
      </w:r>
      <w:r w:rsidR="005D0A32" w:rsidRPr="00AB3AF7">
        <w:rPr>
          <w:lang w:val="fr-FR"/>
        </w:rPr>
        <w:fldChar w:fldCharType="end"/>
      </w:r>
      <w:r w:rsidRPr="00AB3AF7">
        <w:rPr>
          <w:lang w:val="fr-FR"/>
        </w:rPr>
        <w:t>).</w:t>
      </w:r>
    </w:p>
    <w:p w14:paraId="40C80A96" w14:textId="7F5F6D0B" w:rsidR="00A87D2C" w:rsidRPr="00AB3AF7" w:rsidRDefault="00704BFB" w:rsidP="00952DFA">
      <w:pPr>
        <w:spacing w:after="0"/>
        <w:ind w:left="-3"/>
        <w:rPr>
          <w:lang w:val="fr-FR"/>
        </w:rPr>
      </w:pPr>
      <w:r w:rsidRPr="00AB3AF7">
        <w:rPr>
          <w:lang w:val="fr-FR"/>
        </w:rPr>
        <w:t>Les concepts de l’</w:t>
      </w:r>
      <w:r w:rsidR="006E5081" w:rsidRPr="00AB3AF7">
        <w:rPr>
          <w:lang w:val="fr-FR"/>
        </w:rPr>
        <w:t>i</w:t>
      </w:r>
      <w:r w:rsidRPr="00AB3AF7">
        <w:rPr>
          <w:lang w:val="fr-FR"/>
        </w:rPr>
        <w:t xml:space="preserve">ntelligence </w:t>
      </w:r>
      <w:r w:rsidR="006E5081" w:rsidRPr="00AB3AF7">
        <w:rPr>
          <w:lang w:val="fr-FR"/>
        </w:rPr>
        <w:t>a</w:t>
      </w:r>
      <w:r w:rsidRPr="00AB3AF7">
        <w:rPr>
          <w:lang w:val="fr-FR"/>
        </w:rPr>
        <w:t>rtificielle existent depuis les années 1950 (</w:t>
      </w:r>
      <w:proofErr w:type="spellStart"/>
      <w:r w:rsidRPr="00AB3AF7">
        <w:rPr>
          <w:lang w:val="fr-FR"/>
        </w:rPr>
        <w:t>Alom</w:t>
      </w:r>
      <w:proofErr w:type="spellEnd"/>
      <w:r w:rsidRPr="00AB3AF7">
        <w:rPr>
          <w:lang w:val="fr-FR"/>
        </w:rPr>
        <w:t xml:space="preserve"> et al., 2018; Chollet, 2018), et ont continué à se développer par vague, jusqu’à leur nouvelle popularité des 15 dernières années. En effet, trois raisons principales ont permis à ce domaine de renaitre de nouveau (Chollet, 2018, p. 20) : 1) la capacité et la puissance des machines; 2) des jeux de données plus larges; 3) des algorithmes plus avancés. Les deux moments clés, preuves de cette renaissance, sont : 1) la possibilité d’entrainer des architectures de réseaux de neurones profonds (DNN) (2006) </w:t>
      </w:r>
      <w:r w:rsidRPr="00AB3AF7">
        <w:rPr>
          <w:lang w:val="fr-FR"/>
        </w:rPr>
        <w:lastRenderedPageBreak/>
        <w:t>(</w:t>
      </w:r>
      <w:proofErr w:type="spellStart"/>
      <w:r w:rsidRPr="00AB3AF7">
        <w:rPr>
          <w:lang w:val="fr-FR"/>
        </w:rPr>
        <w:t>Alom</w:t>
      </w:r>
      <w:proofErr w:type="spellEnd"/>
      <w:r w:rsidRPr="00AB3AF7">
        <w:rPr>
          <w:lang w:val="fr-FR"/>
        </w:rPr>
        <w:t xml:space="preserve"> et al., 2018, p. 6); et 2) l’architecture du réseau de neurones </w:t>
      </w:r>
      <w:proofErr w:type="spellStart"/>
      <w:r w:rsidRPr="00AB3AF7">
        <w:rPr>
          <w:lang w:val="fr-FR"/>
        </w:rPr>
        <w:t>convolutionels</w:t>
      </w:r>
      <w:proofErr w:type="spellEnd"/>
      <w:r w:rsidRPr="00AB3AF7">
        <w:rPr>
          <w:lang w:val="fr-FR"/>
        </w:rPr>
        <w:t xml:space="preserve"> </w:t>
      </w:r>
      <w:proofErr w:type="spellStart"/>
      <w:r w:rsidRPr="00AB3AF7">
        <w:rPr>
          <w:lang w:val="fr-FR"/>
        </w:rPr>
        <w:t>AlexNet</w:t>
      </w:r>
      <w:proofErr w:type="spellEnd"/>
      <w:r w:rsidRPr="00AB3AF7">
        <w:rPr>
          <w:lang w:val="fr-FR"/>
        </w:rPr>
        <w:t xml:space="preserve"> permet de gagner le challenge </w:t>
      </w:r>
      <w:proofErr w:type="spellStart"/>
      <w:r w:rsidRPr="00AB3AF7">
        <w:rPr>
          <w:lang w:val="fr-FR"/>
        </w:rPr>
        <w:t>ImageNet</w:t>
      </w:r>
      <w:proofErr w:type="spellEnd"/>
      <w:r w:rsidRPr="00AB3AF7">
        <w:rPr>
          <w:lang w:val="fr-FR"/>
        </w:rPr>
        <w:t xml:space="preserve"> contre les approches traditionnelles (</w:t>
      </w:r>
      <w:proofErr w:type="spellStart"/>
      <w:r w:rsidRPr="00AB3AF7">
        <w:rPr>
          <w:lang w:val="fr-FR"/>
        </w:rPr>
        <w:t>Alom</w:t>
      </w:r>
      <w:proofErr w:type="spellEnd"/>
      <w:r w:rsidRPr="00AB3AF7">
        <w:rPr>
          <w:lang w:val="fr-FR"/>
        </w:rPr>
        <w:t xml:space="preserve"> et al., 2018, p. 11).</w:t>
      </w:r>
    </w:p>
    <w:p w14:paraId="554AF07C" w14:textId="77777777" w:rsidR="00A87D2C" w:rsidRPr="00AB3AF7" w:rsidRDefault="00704BFB" w:rsidP="00952DFA">
      <w:pPr>
        <w:spacing w:after="290" w:line="259" w:lineRule="auto"/>
        <w:ind w:left="2340"/>
        <w:jc w:val="left"/>
        <w:rPr>
          <w:lang w:val="fr-FR"/>
        </w:rPr>
      </w:pPr>
      <w:r w:rsidRPr="00AB3AF7">
        <w:rPr>
          <w:noProof/>
          <w:lang w:val="fr-FR"/>
        </w:rPr>
        <w:drawing>
          <wp:inline distT="0" distB="0" distL="0" distR="0" wp14:anchorId="04F05728" wp14:editId="134C4F2F">
            <wp:extent cx="2971864" cy="2047687"/>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22"/>
                    <a:stretch>
                      <a:fillRect/>
                    </a:stretch>
                  </pic:blipFill>
                  <pic:spPr>
                    <a:xfrm>
                      <a:off x="0" y="0"/>
                      <a:ext cx="2971864" cy="2047687"/>
                    </a:xfrm>
                    <a:prstGeom prst="rect">
                      <a:avLst/>
                    </a:prstGeom>
                  </pic:spPr>
                </pic:pic>
              </a:graphicData>
            </a:graphic>
          </wp:inline>
        </w:drawing>
      </w:r>
    </w:p>
    <w:p w14:paraId="36F8B6A4" w14:textId="77777777" w:rsidR="00913187" w:rsidRPr="00AB3AF7" w:rsidRDefault="00913187" w:rsidP="00952DFA">
      <w:pPr>
        <w:pStyle w:val="Lgende"/>
        <w:rPr>
          <w:lang w:val="fr-FR"/>
        </w:rPr>
      </w:pPr>
      <w:bookmarkStart w:id="27" w:name="_Ref84685312"/>
      <w:bookmarkStart w:id="28" w:name="_Toc86180659"/>
      <w:r w:rsidRPr="00AB3AF7">
        <w:rPr>
          <w:lang w:val="fr-FR"/>
        </w:rPr>
        <w:t xml:space="preserve">Figure </w:t>
      </w:r>
      <w:r w:rsidRPr="00AB3AF7">
        <w:rPr>
          <w:lang w:val="fr-FR"/>
        </w:rPr>
        <w:fldChar w:fldCharType="begin"/>
      </w:r>
      <w:r w:rsidRPr="00AB3AF7">
        <w:rPr>
          <w:lang w:val="fr-FR"/>
        </w:rPr>
        <w:instrText xml:space="preserve"> SEQ Figure \* ARABIC </w:instrText>
      </w:r>
      <w:r w:rsidRPr="00AB3AF7">
        <w:rPr>
          <w:lang w:val="fr-FR"/>
        </w:rPr>
        <w:fldChar w:fldCharType="separate"/>
      </w:r>
      <w:r w:rsidR="001D1F25" w:rsidRPr="00AB3AF7">
        <w:rPr>
          <w:noProof/>
          <w:lang w:val="fr-FR"/>
        </w:rPr>
        <w:t>2</w:t>
      </w:r>
      <w:r w:rsidRPr="00AB3AF7">
        <w:rPr>
          <w:lang w:val="fr-FR"/>
        </w:rPr>
        <w:fldChar w:fldCharType="end"/>
      </w:r>
      <w:bookmarkEnd w:id="27"/>
      <w:r w:rsidRPr="00AB3AF7">
        <w:rPr>
          <w:lang w:val="fr-FR"/>
        </w:rPr>
        <w:t>: Relation entre Intelligence Artificielle, Apprentissage Machine et Apprentissage Profond (Chollet, 2018, p. 4)</w:t>
      </w:r>
      <w:bookmarkEnd w:id="28"/>
    </w:p>
    <w:p w14:paraId="7E837323" w14:textId="77777777" w:rsidR="00A87D2C" w:rsidRPr="00AB3AF7" w:rsidRDefault="00704BFB" w:rsidP="00952DFA">
      <w:pPr>
        <w:ind w:left="-3"/>
        <w:rPr>
          <w:lang w:val="fr-FR"/>
        </w:rPr>
      </w:pPr>
      <w:r w:rsidRPr="00AB3AF7">
        <w:rPr>
          <w:lang w:val="fr-FR"/>
        </w:rPr>
        <w:t xml:space="preserve">La détection d’objets en temps réel est de plus en plus précise et efficace depuis que les performances des systèmes informatisés permettent l’exécution d’algorithmes exigeants, en majeure partie depuis l’utilisation des processeurs graphiques "GPU" (Beam, 2017; Chong et al., 1992; </w:t>
      </w:r>
      <w:proofErr w:type="spellStart"/>
      <w:r w:rsidRPr="00AB3AF7">
        <w:rPr>
          <w:lang w:val="fr-FR"/>
        </w:rPr>
        <w:t>Dettmers</w:t>
      </w:r>
      <w:proofErr w:type="spellEnd"/>
      <w:r w:rsidRPr="00AB3AF7">
        <w:rPr>
          <w:lang w:val="fr-FR"/>
        </w:rPr>
        <w:t xml:space="preserve">, 2015; </w:t>
      </w:r>
      <w:proofErr w:type="spellStart"/>
      <w:r w:rsidRPr="00AB3AF7">
        <w:rPr>
          <w:lang w:val="fr-FR"/>
        </w:rPr>
        <w:t>Jiaconda</w:t>
      </w:r>
      <w:proofErr w:type="spellEnd"/>
      <w:r w:rsidRPr="00AB3AF7">
        <w:rPr>
          <w:lang w:val="fr-FR"/>
        </w:rPr>
        <w:t xml:space="preserve">, 2019; </w:t>
      </w:r>
      <w:proofErr w:type="spellStart"/>
      <w:r w:rsidRPr="00AB3AF7">
        <w:rPr>
          <w:lang w:val="fr-FR"/>
        </w:rPr>
        <w:t>Kurenkov</w:t>
      </w:r>
      <w:proofErr w:type="spellEnd"/>
      <w:r w:rsidRPr="00AB3AF7">
        <w:rPr>
          <w:lang w:val="fr-FR"/>
        </w:rPr>
        <w:t>, 2015; Zheng et al., 2020).</w:t>
      </w:r>
    </w:p>
    <w:p w14:paraId="13E50373" w14:textId="482BB278" w:rsidR="00A87D2C" w:rsidRPr="00AB3AF7" w:rsidRDefault="00704BFB" w:rsidP="00952DFA">
      <w:pPr>
        <w:ind w:left="-3"/>
        <w:rPr>
          <w:lang w:val="fr-FR"/>
        </w:rPr>
      </w:pPr>
      <w:r w:rsidRPr="00AB3AF7">
        <w:rPr>
          <w:lang w:val="fr-FR"/>
        </w:rPr>
        <w:t>Les réseaux de neurones ont rapidement progressé depuis 2012 (Beam, 2017), permettant d’offrir des alternatives aux solutions de détection et de classifications tel</w:t>
      </w:r>
      <w:r w:rsidR="003D0058" w:rsidRPr="00AB3AF7">
        <w:rPr>
          <w:lang w:val="fr-FR"/>
        </w:rPr>
        <w:t>les</w:t>
      </w:r>
      <w:r w:rsidRPr="00AB3AF7">
        <w:rPr>
          <w:lang w:val="fr-FR"/>
        </w:rPr>
        <w:t xml:space="preserve"> que les algorithmes SIFT et HOG (</w:t>
      </w:r>
      <w:proofErr w:type="spellStart"/>
      <w:r w:rsidRPr="00AB3AF7">
        <w:rPr>
          <w:lang w:val="fr-FR"/>
        </w:rPr>
        <w:t>Pathak</w:t>
      </w:r>
      <w:proofErr w:type="spellEnd"/>
      <w:r w:rsidRPr="00AB3AF7">
        <w:rPr>
          <w:lang w:val="fr-FR"/>
        </w:rPr>
        <w:t xml:space="preserve"> et El-</w:t>
      </w:r>
      <w:proofErr w:type="spellStart"/>
      <w:r w:rsidRPr="00AB3AF7">
        <w:rPr>
          <w:lang w:val="fr-FR"/>
        </w:rPr>
        <w:t>Sharkawy</w:t>
      </w:r>
      <w:proofErr w:type="spellEnd"/>
      <w:r w:rsidRPr="00AB3AF7">
        <w:rPr>
          <w:lang w:val="fr-FR"/>
        </w:rPr>
        <w:t xml:space="preserve">, 2019). </w:t>
      </w:r>
      <w:r w:rsidR="00F81239" w:rsidRPr="00AB3AF7">
        <w:rPr>
          <w:lang w:val="fr-FR"/>
        </w:rPr>
        <w:t xml:space="preserve"> Les FCN </w:t>
      </w:r>
      <w:r w:rsidRPr="00AB3AF7">
        <w:rPr>
          <w:lang w:val="fr-FR"/>
        </w:rPr>
        <w:t>sont les derniers à avoir émergé et représente l’état de l’art (Zheng et al., 2020) et à profiter au domaine de la vision et de la détection d’objets (Nguyen et al., 2019; Zheng et al., 2020). En 2016 (</w:t>
      </w:r>
      <w:proofErr w:type="spellStart"/>
      <w:r w:rsidRPr="00AB3AF7">
        <w:rPr>
          <w:lang w:val="fr-FR"/>
        </w:rPr>
        <w:t>Alom</w:t>
      </w:r>
      <w:proofErr w:type="spellEnd"/>
      <w:r w:rsidRPr="00AB3AF7">
        <w:rPr>
          <w:lang w:val="fr-FR"/>
        </w:rPr>
        <w:t xml:space="preserve"> et al., 2018, p. 14), l’architecture FCN a permis aux tâches réservées à la segmentation d’images d’être plus efficace que les méthodes traditionnelles de la vision par ordinateur. Cette nouvelle méthode s’applique désormais à tous les domaines connexes à l’analyse d’images, tels que l’imagerie médicale, la conduite autonome de véhicules, la robotique, la télédétection d’images satellites, la sécurité par caméra vidéo, l’agriculture de haute précision</w:t>
      </w:r>
      <w:r w:rsidR="009800D1" w:rsidRPr="00AB3AF7">
        <w:rPr>
          <w:lang w:val="fr-FR"/>
        </w:rPr>
        <w:t xml:space="preserve">, </w:t>
      </w:r>
      <w:proofErr w:type="gramStart"/>
      <w:r w:rsidR="009800D1" w:rsidRPr="00AB3AF7">
        <w:rPr>
          <w:lang w:val="fr-FR"/>
        </w:rPr>
        <w:t>etc.</w:t>
      </w:r>
      <w:r w:rsidRPr="00AB3AF7">
        <w:rPr>
          <w:lang w:val="fr-FR"/>
        </w:rPr>
        <w:t>.</w:t>
      </w:r>
      <w:proofErr w:type="gramEnd"/>
      <w:r w:rsidRPr="00AB3AF7">
        <w:rPr>
          <w:lang w:val="fr-FR"/>
        </w:rPr>
        <w:t xml:space="preserve"> Aujourd’hui, elle peut s’exécuter en temps réel sur des systèmes embarqués proche des données.</w:t>
      </w:r>
      <w:r w:rsidR="00311703" w:rsidRPr="00AB3AF7">
        <w:rPr>
          <w:lang w:val="fr-FR"/>
        </w:rPr>
        <w:t xml:space="preserve"> </w:t>
      </w:r>
    </w:p>
    <w:p w14:paraId="53C1FE76" w14:textId="77777777" w:rsidR="00A87D2C" w:rsidRPr="00AB3AF7" w:rsidRDefault="00704BFB" w:rsidP="00952DFA">
      <w:pPr>
        <w:ind w:left="-3"/>
        <w:rPr>
          <w:lang w:val="fr-FR"/>
        </w:rPr>
      </w:pPr>
      <w:r w:rsidRPr="00AB3AF7">
        <w:rPr>
          <w:lang w:val="fr-FR"/>
        </w:rPr>
        <w:t>La segmentation sémantique d’images ou de vidéos (figure 1) est une technique de télédétection du domaine de la vision par ordinateur. Elle permet de délimiter (segmenter) différentes parties (sémantique) d’une image. Les méthodes de segmentation ont été améliorées ces dernières années par les récentes avancées dans le domaine de l’apprentissage profond.</w:t>
      </w:r>
    </w:p>
    <w:p w14:paraId="544BCABC" w14:textId="7A19C129" w:rsidR="00A87D2C" w:rsidRPr="00AB3AF7" w:rsidRDefault="00407230" w:rsidP="003673EB">
      <w:pPr>
        <w:spacing w:after="1"/>
        <w:ind w:left="-3"/>
        <w:rPr>
          <w:lang w:val="fr-FR"/>
        </w:rPr>
      </w:pPr>
      <w:r w:rsidRPr="00AB3AF7">
        <w:rPr>
          <w:lang w:val="fr-FR"/>
        </w:rPr>
        <w:lastRenderedPageBreak/>
        <w:t xml:space="preserve">Les librairies </w:t>
      </w:r>
      <w:r w:rsidR="00704BFB" w:rsidRPr="00AB3AF7">
        <w:rPr>
          <w:lang w:val="fr-FR"/>
        </w:rPr>
        <w:t>d’apprentissage profond les plus courants sont identifiées par (</w:t>
      </w:r>
      <w:proofErr w:type="spellStart"/>
      <w:r w:rsidR="00704BFB" w:rsidRPr="00AB3AF7">
        <w:rPr>
          <w:lang w:val="fr-FR"/>
        </w:rPr>
        <w:t>Cornioley</w:t>
      </w:r>
      <w:proofErr w:type="spellEnd"/>
      <w:r w:rsidR="00704BFB" w:rsidRPr="00AB3AF7">
        <w:rPr>
          <w:lang w:val="fr-FR"/>
        </w:rPr>
        <w:t xml:space="preserve">, 2018). </w:t>
      </w:r>
      <w:r w:rsidR="009800D1" w:rsidRPr="00AB3AF7">
        <w:rPr>
          <w:lang w:val="fr-FR"/>
        </w:rPr>
        <w:t>Les plus populaires</w:t>
      </w:r>
      <w:r w:rsidR="00704BFB" w:rsidRPr="00AB3AF7">
        <w:rPr>
          <w:lang w:val="fr-FR"/>
        </w:rPr>
        <w:t xml:space="preserve"> à ce jour sont </w:t>
      </w:r>
      <w:proofErr w:type="spellStart"/>
      <w:r w:rsidR="00704BFB" w:rsidRPr="00AB3AF7">
        <w:rPr>
          <w:lang w:val="fr-FR"/>
        </w:rPr>
        <w:t>PyTorch</w:t>
      </w:r>
      <w:proofErr w:type="spellEnd"/>
      <w:r w:rsidR="00704BFB" w:rsidRPr="00AB3AF7">
        <w:rPr>
          <w:lang w:val="fr-FR"/>
        </w:rPr>
        <w:t xml:space="preserve">, </w:t>
      </w:r>
      <w:proofErr w:type="spellStart"/>
      <w:r w:rsidR="00704BFB" w:rsidRPr="00AB3AF7">
        <w:rPr>
          <w:lang w:val="fr-FR"/>
        </w:rPr>
        <w:t>TensorFlow</w:t>
      </w:r>
      <w:proofErr w:type="spellEnd"/>
      <w:r w:rsidR="00704BFB" w:rsidRPr="00AB3AF7">
        <w:rPr>
          <w:lang w:val="fr-FR"/>
        </w:rPr>
        <w:t xml:space="preserve"> et </w:t>
      </w:r>
      <w:proofErr w:type="spellStart"/>
      <w:r w:rsidR="00704BFB" w:rsidRPr="00AB3AF7">
        <w:rPr>
          <w:lang w:val="fr-FR"/>
        </w:rPr>
        <w:t>Keras</w:t>
      </w:r>
      <w:proofErr w:type="spellEnd"/>
      <w:r w:rsidR="009800D1" w:rsidRPr="00AB3AF7">
        <w:rPr>
          <w:lang w:val="fr-FR"/>
        </w:rPr>
        <w:t> ; elles</w:t>
      </w:r>
      <w:r w:rsidR="00704BFB" w:rsidRPr="00AB3AF7">
        <w:rPr>
          <w:lang w:val="fr-FR"/>
        </w:rPr>
        <w:t xml:space="preserve"> sont accessibles via le langage de programmation Python. </w:t>
      </w:r>
      <w:proofErr w:type="spellStart"/>
      <w:r w:rsidR="00704BFB" w:rsidRPr="00AB3AF7">
        <w:rPr>
          <w:lang w:val="fr-FR"/>
        </w:rPr>
        <w:t>Keras</w:t>
      </w:r>
      <w:proofErr w:type="spellEnd"/>
      <w:r w:rsidR="00704BFB" w:rsidRPr="00AB3AF7">
        <w:rPr>
          <w:lang w:val="fr-FR"/>
        </w:rPr>
        <w:t xml:space="preserve"> est une solution intéressante, car elle ajoute une co</w:t>
      </w:r>
      <w:r w:rsidR="002F7F20" w:rsidRPr="00AB3AF7">
        <w:rPr>
          <w:lang w:val="fr-FR"/>
        </w:rPr>
        <w:t>uche d’abstraction à d’autres (</w:t>
      </w:r>
      <w:proofErr w:type="spellStart"/>
      <w:r w:rsidR="00704BFB" w:rsidRPr="00AB3AF7">
        <w:rPr>
          <w:lang w:val="fr-FR"/>
        </w:rPr>
        <w:t>PyTorch</w:t>
      </w:r>
      <w:proofErr w:type="spellEnd"/>
      <w:r w:rsidR="00704BFB" w:rsidRPr="00AB3AF7">
        <w:rPr>
          <w:lang w:val="fr-FR"/>
        </w:rPr>
        <w:t xml:space="preserve">, </w:t>
      </w:r>
      <w:proofErr w:type="spellStart"/>
      <w:r w:rsidR="00704BFB" w:rsidRPr="00AB3AF7">
        <w:rPr>
          <w:lang w:val="fr-FR"/>
        </w:rPr>
        <w:t>TensorFlow</w:t>
      </w:r>
      <w:proofErr w:type="spellEnd"/>
      <w:r w:rsidR="00704BFB" w:rsidRPr="00AB3AF7">
        <w:rPr>
          <w:lang w:val="fr-FR"/>
        </w:rPr>
        <w:t xml:space="preserve"> et </w:t>
      </w:r>
      <w:proofErr w:type="spellStart"/>
      <w:r w:rsidR="00704BFB" w:rsidRPr="00AB3AF7">
        <w:rPr>
          <w:lang w:val="fr-FR"/>
        </w:rPr>
        <w:t>Caffee</w:t>
      </w:r>
      <w:proofErr w:type="spellEnd"/>
      <w:r w:rsidR="00704BFB" w:rsidRPr="00AB3AF7">
        <w:rPr>
          <w:lang w:val="fr-FR"/>
        </w:rPr>
        <w:t>), et donc est précurseur dans ce domaine où la simplification et l’accessibilité de la programmation sont recherchées. Une liste plus exhaustive est fournie par le projet communautaire</w:t>
      </w:r>
      <w:r w:rsidR="003673EB" w:rsidRPr="00AB3AF7">
        <w:rPr>
          <w:lang w:val="fr-FR"/>
        </w:rPr>
        <w:t xml:space="preserve"> </w:t>
      </w:r>
      <w:r w:rsidR="00704BFB" w:rsidRPr="00AB3AF7">
        <w:rPr>
          <w:lang w:val="fr-FR"/>
        </w:rPr>
        <w:t>ONNX</w:t>
      </w:r>
      <w:r w:rsidRPr="00AB3AF7">
        <w:rPr>
          <w:lang w:val="fr-FR"/>
        </w:rPr>
        <w:t xml:space="preserve"> (Échange de Réseau Neuronal Ouvert)</w:t>
      </w:r>
      <w:r w:rsidR="004122C1" w:rsidRPr="00AB3AF7">
        <w:rPr>
          <w:rStyle w:val="Appelnotedebasdep"/>
          <w:lang w:val="fr-FR"/>
        </w:rPr>
        <w:footnoteReference w:id="4"/>
      </w:r>
      <w:r w:rsidR="00704BFB" w:rsidRPr="00AB3AF7">
        <w:rPr>
          <w:lang w:val="fr-FR"/>
        </w:rPr>
        <w:t>.</w:t>
      </w:r>
    </w:p>
    <w:p w14:paraId="7AAD6E47" w14:textId="77777777" w:rsidR="003673EB" w:rsidRPr="00AB3AF7" w:rsidRDefault="003673EB" w:rsidP="003673EB">
      <w:pPr>
        <w:spacing w:after="1"/>
        <w:ind w:left="-3" w:hanging="10"/>
        <w:rPr>
          <w:lang w:val="fr-FR"/>
        </w:rPr>
      </w:pPr>
    </w:p>
    <w:p w14:paraId="6A6C8DC8" w14:textId="08F93DB0" w:rsidR="00A87D2C" w:rsidRPr="00AB3AF7" w:rsidRDefault="00704BFB" w:rsidP="00952DFA">
      <w:pPr>
        <w:ind w:left="-3"/>
        <w:rPr>
          <w:lang w:val="fr-FR"/>
        </w:rPr>
      </w:pPr>
      <w:r w:rsidRPr="00AB3AF7">
        <w:rPr>
          <w:lang w:val="fr-FR"/>
        </w:rPr>
        <w:t>ONNX est un projet communautaire qui met à disposition une plateforme applicative permettant de rendre interopérable, pour l’inférence, des architectures de réseaux de neurones conçues avec différentes plateformes applicatives d’apprentissage machine, tel</w:t>
      </w:r>
      <w:r w:rsidR="003D0058" w:rsidRPr="00AB3AF7">
        <w:rPr>
          <w:lang w:val="fr-FR"/>
        </w:rPr>
        <w:t>les</w:t>
      </w:r>
      <w:r w:rsidRPr="00AB3AF7">
        <w:rPr>
          <w:lang w:val="fr-FR"/>
        </w:rPr>
        <w:t xml:space="preserve"> que </w:t>
      </w:r>
      <w:proofErr w:type="spellStart"/>
      <w:r w:rsidRPr="00AB3AF7">
        <w:rPr>
          <w:lang w:val="fr-FR"/>
        </w:rPr>
        <w:t>PyTorch</w:t>
      </w:r>
      <w:proofErr w:type="spellEnd"/>
      <w:r w:rsidRPr="00AB3AF7">
        <w:rPr>
          <w:lang w:val="fr-FR"/>
        </w:rPr>
        <w:t xml:space="preserve"> et </w:t>
      </w:r>
      <w:proofErr w:type="spellStart"/>
      <w:r w:rsidRPr="00AB3AF7">
        <w:rPr>
          <w:lang w:val="fr-FR"/>
        </w:rPr>
        <w:t>TensorFl</w:t>
      </w:r>
      <w:r w:rsidR="004122C1" w:rsidRPr="00AB3AF7">
        <w:rPr>
          <w:lang w:val="fr-FR"/>
        </w:rPr>
        <w:t>ow</w:t>
      </w:r>
      <w:proofErr w:type="spellEnd"/>
      <w:r w:rsidR="004122C1" w:rsidRPr="00AB3AF7">
        <w:rPr>
          <w:lang w:val="fr-FR"/>
        </w:rPr>
        <w:t>. Initié</w:t>
      </w:r>
      <w:r w:rsidR="003D0058" w:rsidRPr="00AB3AF7">
        <w:rPr>
          <w:lang w:val="fr-FR"/>
        </w:rPr>
        <w:t>e</w:t>
      </w:r>
      <w:r w:rsidR="004122C1" w:rsidRPr="00AB3AF7">
        <w:rPr>
          <w:lang w:val="fr-FR"/>
        </w:rPr>
        <w:t xml:space="preserve"> par Facebook en 2017 </w:t>
      </w:r>
      <w:r w:rsidR="004122C1" w:rsidRPr="00AB3AF7">
        <w:rPr>
          <w:rStyle w:val="Appelnotedebasdep"/>
          <w:lang w:val="fr-FR"/>
        </w:rPr>
        <w:footnoteReference w:id="5"/>
      </w:r>
      <w:r w:rsidRPr="00AB3AF7">
        <w:rPr>
          <w:vertAlign w:val="superscript"/>
          <w:lang w:val="fr-FR"/>
        </w:rPr>
        <w:t xml:space="preserve"> </w:t>
      </w:r>
      <w:r w:rsidRPr="00AB3AF7">
        <w:rPr>
          <w:lang w:val="fr-FR"/>
        </w:rPr>
        <w:t>et soutenue par l’ensemble des acteurs du domaine (IBM, AWS, Microsoft, NVIDIA, Intel, etc.)</w:t>
      </w:r>
      <w:r w:rsidR="004122C1" w:rsidRPr="00AB3AF7">
        <w:rPr>
          <w:rStyle w:val="Appelnotedebasdep"/>
          <w:lang w:val="fr-FR"/>
        </w:rPr>
        <w:footnoteReference w:id="6"/>
      </w:r>
      <w:r w:rsidRPr="00AB3AF7">
        <w:rPr>
          <w:lang w:val="fr-FR"/>
        </w:rPr>
        <w:t xml:space="preserve">, elle est implémentée par NVIDIA dans la solution applicative du </w:t>
      </w:r>
      <w:proofErr w:type="spellStart"/>
      <w:r w:rsidRPr="00AB3AF7">
        <w:rPr>
          <w:lang w:val="fr-FR"/>
        </w:rPr>
        <w:t>Jetson</w:t>
      </w:r>
      <w:proofErr w:type="spellEnd"/>
      <w:r w:rsidRPr="00AB3AF7">
        <w:rPr>
          <w:lang w:val="fr-FR"/>
        </w:rPr>
        <w:t xml:space="preserve"> Nano pour l’inférence, et supporte donc des modèles personnalisés, tant qu’ils peuvent être convertis au format ONNX, peu importe la plateforme avec laquelle ils ont été conçus. Peu de références dans la littérature y font référence à ce jour</w:t>
      </w:r>
      <w:r w:rsidR="006E5858" w:rsidRPr="00AB3AF7">
        <w:rPr>
          <w:lang w:val="fr-FR"/>
        </w:rPr>
        <w:t xml:space="preserve"> </w:t>
      </w:r>
      <w:r w:rsidR="004122C1" w:rsidRPr="00AB3AF7">
        <w:rPr>
          <w:rStyle w:val="Appelnotedebasdep"/>
          <w:lang w:val="fr-FR"/>
        </w:rPr>
        <w:footnoteReference w:id="7"/>
      </w:r>
      <w:r w:rsidRPr="00AB3AF7">
        <w:rPr>
          <w:lang w:val="fr-FR"/>
        </w:rPr>
        <w:t>.</w:t>
      </w:r>
    </w:p>
    <w:p w14:paraId="61881263" w14:textId="77777777" w:rsidR="00A87D2C" w:rsidRPr="00AB3AF7" w:rsidRDefault="00704BFB" w:rsidP="00952DFA">
      <w:pPr>
        <w:pStyle w:val="Titre1"/>
        <w:ind w:left="501" w:hanging="516"/>
        <w:rPr>
          <w:rFonts w:ascii="Times New Roman" w:hAnsi="Times New Roman" w:cs="Times New Roman"/>
          <w:lang w:val="fr-FR"/>
        </w:rPr>
      </w:pPr>
      <w:bookmarkStart w:id="29" w:name="_Toc86180693"/>
      <w:r w:rsidRPr="00AB3AF7">
        <w:rPr>
          <w:rFonts w:ascii="Times New Roman" w:hAnsi="Times New Roman" w:cs="Times New Roman"/>
          <w:lang w:val="fr-FR"/>
        </w:rPr>
        <w:t>Matériel et méthodes</w:t>
      </w:r>
      <w:bookmarkEnd w:id="29"/>
    </w:p>
    <w:p w14:paraId="3C364CE9" w14:textId="77777777" w:rsidR="00A87D2C" w:rsidRPr="00AB3AF7" w:rsidRDefault="00704BFB" w:rsidP="00952DFA">
      <w:pPr>
        <w:pStyle w:val="Titre2"/>
        <w:ind w:left="631" w:hanging="646"/>
        <w:rPr>
          <w:rFonts w:cs="Times New Roman"/>
          <w:lang w:val="fr-FR"/>
        </w:rPr>
      </w:pPr>
      <w:bookmarkStart w:id="30" w:name="_Toc86180694"/>
      <w:r w:rsidRPr="00AB3AF7">
        <w:rPr>
          <w:rFonts w:cs="Times New Roman"/>
          <w:lang w:val="fr-FR"/>
        </w:rPr>
        <w:t>Site d’étude</w:t>
      </w:r>
      <w:bookmarkEnd w:id="30"/>
    </w:p>
    <w:p w14:paraId="0A316489" w14:textId="2A3662C6" w:rsidR="00A87D2C" w:rsidRPr="00AB3AF7" w:rsidRDefault="00704BFB" w:rsidP="00952DFA">
      <w:pPr>
        <w:ind w:left="-3"/>
        <w:rPr>
          <w:lang w:val="fr-FR"/>
        </w:rPr>
      </w:pPr>
      <w:r w:rsidRPr="00AB3AF7">
        <w:rPr>
          <w:lang w:val="fr-FR"/>
        </w:rPr>
        <w:t xml:space="preserve">Le site d’étude se situe dans la ville de Montréal, dans la province du Québec, au Canada, aux coordonnées 45° 31’ 18" N, 73° 32’ 31" O. Montréal est une île qui est séparée </w:t>
      </w:r>
      <w:r w:rsidR="009800D1" w:rsidRPr="00AB3AF7">
        <w:rPr>
          <w:lang w:val="fr-FR"/>
        </w:rPr>
        <w:t>la Rive-Sud</w:t>
      </w:r>
      <w:r w:rsidRPr="00AB3AF7">
        <w:rPr>
          <w:lang w:val="fr-FR"/>
        </w:rPr>
        <w:t xml:space="preserve"> par le fleuve Saint-Laurent et de sa rive nord par la rivière des Prairies.</w:t>
      </w:r>
    </w:p>
    <w:p w14:paraId="23EA7FBD" w14:textId="07CCB940" w:rsidR="00A87D2C" w:rsidRPr="00AB3AF7" w:rsidDel="00521392" w:rsidRDefault="00F60F76" w:rsidP="00952DFA">
      <w:pPr>
        <w:ind w:left="-3"/>
        <w:rPr>
          <w:del w:id="31" w:author="Mickaël Germain" w:date="2021-11-12T11:15:00Z"/>
          <w:lang w:val="fr-FR"/>
        </w:rPr>
      </w:pPr>
      <w:r w:rsidRPr="00AB3AF7">
        <w:rPr>
          <w:lang w:val="fr-FR"/>
        </w:rPr>
        <w:t xml:space="preserve">Tel que trouvé dans le rapport détaillé sur le projet pilote d’entretien hivernal de la piste multifonctionnelle du pont Jacques-Cartier (PJCCI, 2018b), la </w:t>
      </w:r>
      <w:r w:rsidR="00704BFB" w:rsidRPr="00AB3AF7">
        <w:rPr>
          <w:lang w:val="fr-FR"/>
        </w:rPr>
        <w:t xml:space="preserve">piste multifonctionnelle du pont </w:t>
      </w:r>
      <w:r w:rsidR="00224AE2" w:rsidRPr="00AB3AF7">
        <w:rPr>
          <w:lang w:val="fr-FR"/>
        </w:rPr>
        <w:t>Jacques-Cartier</w:t>
      </w:r>
      <w:r w:rsidR="00704BFB" w:rsidRPr="00AB3AF7">
        <w:rPr>
          <w:lang w:val="fr-FR"/>
        </w:rPr>
        <w:t xml:space="preserve"> (</w:t>
      </w:r>
      <w:r w:rsidR="0052384B" w:rsidRPr="00AB3AF7">
        <w:rPr>
          <w:lang w:val="fr-FR"/>
        </w:rPr>
        <w:fldChar w:fldCharType="begin"/>
      </w:r>
      <w:r w:rsidR="0052384B" w:rsidRPr="00AB3AF7">
        <w:rPr>
          <w:lang w:val="fr-FR"/>
        </w:rPr>
        <w:instrText xml:space="preserve"> REF _Ref84685369 \h </w:instrText>
      </w:r>
      <w:r w:rsidR="0052384B" w:rsidRPr="00AB3AF7">
        <w:rPr>
          <w:lang w:val="fr-FR"/>
        </w:rPr>
      </w:r>
      <w:r w:rsidR="0052384B" w:rsidRPr="00AB3AF7">
        <w:rPr>
          <w:lang w:val="fr-FR"/>
        </w:rPr>
        <w:fldChar w:fldCharType="separate"/>
      </w:r>
      <w:r w:rsidR="0052384B" w:rsidRPr="00AB3AF7">
        <w:rPr>
          <w:lang w:val="fr-FR"/>
        </w:rPr>
        <w:t xml:space="preserve">Figure </w:t>
      </w:r>
      <w:r w:rsidR="0052384B" w:rsidRPr="00AB3AF7">
        <w:rPr>
          <w:noProof/>
          <w:lang w:val="fr-FR"/>
        </w:rPr>
        <w:t>3</w:t>
      </w:r>
      <w:r w:rsidR="0052384B" w:rsidRPr="00AB3AF7">
        <w:rPr>
          <w:lang w:val="fr-FR"/>
        </w:rPr>
        <w:fldChar w:fldCharType="end"/>
      </w:r>
      <w:r w:rsidR="00704BFB" w:rsidRPr="00AB3AF7">
        <w:rPr>
          <w:lang w:val="fr-FR"/>
        </w:rPr>
        <w:t>) relie Montréal intramuros, proche de la station de métro De Lorimier / René</w:t>
      </w:r>
      <w:ins w:id="32" w:author="Mickaël Germain" w:date="2021-11-12T11:15:00Z">
        <w:r w:rsidR="00521392">
          <w:rPr>
            <w:lang w:val="fr-FR"/>
          </w:rPr>
          <w:t xml:space="preserve"> </w:t>
        </w:r>
      </w:ins>
      <w:r w:rsidR="00704BFB" w:rsidRPr="00AB3AF7">
        <w:rPr>
          <w:lang w:val="fr-FR"/>
        </w:rPr>
        <w:t xml:space="preserve">Lévesque, et la </w:t>
      </w:r>
      <w:r w:rsidR="009800D1" w:rsidRPr="00AB3AF7">
        <w:rPr>
          <w:lang w:val="fr-FR"/>
        </w:rPr>
        <w:t>Rive-Sud</w:t>
      </w:r>
      <w:r w:rsidR="00704BFB" w:rsidRPr="00AB3AF7">
        <w:rPr>
          <w:lang w:val="fr-FR"/>
        </w:rPr>
        <w:t>, à Longueuil, proche de la station de métro Longueuil et de son terminal de bus. Elle est longue d’une distance de 2</w:t>
      </w:r>
      <w:r w:rsidR="009800D1" w:rsidRPr="00AB3AF7">
        <w:rPr>
          <w:lang w:val="fr-FR"/>
        </w:rPr>
        <w:t>,</w:t>
      </w:r>
      <w:r w:rsidR="00704BFB" w:rsidRPr="00AB3AF7">
        <w:rPr>
          <w:lang w:val="fr-FR"/>
        </w:rPr>
        <w:t xml:space="preserve">7 km et est située d’un seul côté du pont, côté </w:t>
      </w:r>
      <w:r w:rsidR="00704BFB" w:rsidRPr="00AB3AF7">
        <w:rPr>
          <w:lang w:val="fr-FR"/>
        </w:rPr>
        <w:lastRenderedPageBreak/>
        <w:t>sud (</w:t>
      </w:r>
      <w:r w:rsidR="00A23BE9" w:rsidRPr="00AB3AF7">
        <w:rPr>
          <w:lang w:val="fr-FR"/>
        </w:rPr>
        <w:fldChar w:fldCharType="begin"/>
      </w:r>
      <w:r w:rsidR="00A23BE9" w:rsidRPr="00AB3AF7">
        <w:rPr>
          <w:lang w:val="fr-FR"/>
        </w:rPr>
        <w:instrText xml:space="preserve"> REF _Ref84685431 \h </w:instrText>
      </w:r>
      <w:r w:rsidR="00A23BE9" w:rsidRPr="00AB3AF7">
        <w:rPr>
          <w:lang w:val="fr-FR"/>
        </w:rPr>
      </w:r>
      <w:r w:rsidR="00A23BE9" w:rsidRPr="00AB3AF7">
        <w:rPr>
          <w:lang w:val="fr-FR"/>
        </w:rPr>
        <w:fldChar w:fldCharType="separate"/>
      </w:r>
      <w:r w:rsidR="00A23BE9" w:rsidRPr="00AB3AF7">
        <w:rPr>
          <w:lang w:val="fr-FR"/>
        </w:rPr>
        <w:t xml:space="preserve">Figure </w:t>
      </w:r>
      <w:r w:rsidR="00A23BE9" w:rsidRPr="00AB3AF7">
        <w:rPr>
          <w:noProof/>
          <w:lang w:val="fr-FR"/>
        </w:rPr>
        <w:t>4</w:t>
      </w:r>
      <w:r w:rsidR="00A23BE9" w:rsidRPr="00AB3AF7">
        <w:rPr>
          <w:lang w:val="fr-FR"/>
        </w:rPr>
        <w:fldChar w:fldCharType="end"/>
      </w:r>
      <w:r w:rsidR="00704BFB" w:rsidRPr="00AB3AF7">
        <w:rPr>
          <w:lang w:val="fr-FR"/>
        </w:rPr>
        <w:t>). Elle est surtout utilisée par les cyclistes, et moindrement par les passants</w:t>
      </w:r>
      <w:r w:rsidR="007E010D" w:rsidRPr="00AB3AF7">
        <w:rPr>
          <w:lang w:val="fr-FR"/>
        </w:rPr>
        <w:t xml:space="preserve"> (PJCCI, 2018b)</w:t>
      </w:r>
      <w:r w:rsidR="00704BFB" w:rsidRPr="00AB3AF7">
        <w:rPr>
          <w:lang w:val="fr-FR"/>
        </w:rPr>
        <w:t>.</w:t>
      </w:r>
      <w:ins w:id="33" w:author="Mickaël Germain" w:date="2021-11-12T11:15:00Z">
        <w:r w:rsidR="00521392">
          <w:rPr>
            <w:lang w:val="fr-FR"/>
          </w:rPr>
          <w:t xml:space="preserve"> </w:t>
        </w:r>
      </w:ins>
    </w:p>
    <w:p w14:paraId="76333053" w14:textId="7578DFD3" w:rsidR="00A87D2C" w:rsidRPr="00AB3AF7" w:rsidRDefault="00704BFB" w:rsidP="00521392">
      <w:pPr>
        <w:ind w:left="-3"/>
        <w:rPr>
          <w:lang w:val="fr-FR"/>
        </w:rPr>
      </w:pPr>
      <w:r w:rsidRPr="00AB3AF7">
        <w:rPr>
          <w:lang w:val="fr-FR"/>
        </w:rPr>
        <w:t xml:space="preserve">Sa configuration est bien particulière </w:t>
      </w:r>
      <w:r w:rsidR="007E010D" w:rsidRPr="00AB3AF7">
        <w:rPr>
          <w:lang w:val="fr-FR"/>
        </w:rPr>
        <w:t xml:space="preserve">(PJCCI, 2018a) </w:t>
      </w:r>
      <w:r w:rsidRPr="00AB3AF7">
        <w:rPr>
          <w:lang w:val="fr-FR"/>
        </w:rPr>
        <w:t>(</w:t>
      </w:r>
      <w:r w:rsidR="00AD5463" w:rsidRPr="00AB3AF7">
        <w:rPr>
          <w:lang w:val="fr-FR"/>
        </w:rPr>
        <w:fldChar w:fldCharType="begin"/>
      </w:r>
      <w:r w:rsidR="00AD5463" w:rsidRPr="00AB3AF7">
        <w:rPr>
          <w:lang w:val="fr-FR"/>
        </w:rPr>
        <w:instrText xml:space="preserve"> REF _Ref84685389 \h </w:instrText>
      </w:r>
      <w:r w:rsidR="00AD5463" w:rsidRPr="00AB3AF7">
        <w:rPr>
          <w:lang w:val="fr-FR"/>
        </w:rPr>
      </w:r>
      <w:r w:rsidR="00AD5463" w:rsidRPr="00AB3AF7">
        <w:rPr>
          <w:lang w:val="fr-FR"/>
        </w:rPr>
        <w:fldChar w:fldCharType="separate"/>
      </w:r>
      <w:r w:rsidR="00AD5463" w:rsidRPr="00AB3AF7">
        <w:rPr>
          <w:lang w:val="fr-FR"/>
        </w:rPr>
        <w:t xml:space="preserve">Figure </w:t>
      </w:r>
      <w:r w:rsidR="00AD5463" w:rsidRPr="00AB3AF7">
        <w:rPr>
          <w:noProof/>
          <w:lang w:val="fr-FR"/>
        </w:rPr>
        <w:t>5</w:t>
      </w:r>
      <w:r w:rsidR="00AD5463" w:rsidRPr="00AB3AF7">
        <w:rPr>
          <w:lang w:val="fr-FR"/>
        </w:rPr>
        <w:fldChar w:fldCharType="end"/>
      </w:r>
      <w:r w:rsidRPr="00AB3AF7">
        <w:rPr>
          <w:lang w:val="fr-FR"/>
        </w:rPr>
        <w:t xml:space="preserve">) : elle ne longe pas la route adjacente sur toute sa </w:t>
      </w:r>
      <w:proofErr w:type="gramStart"/>
      <w:r w:rsidR="009800D1" w:rsidRPr="00AB3AF7">
        <w:rPr>
          <w:lang w:val="fr-FR"/>
        </w:rPr>
        <w:t>longueur;</w:t>
      </w:r>
      <w:proofErr w:type="gramEnd"/>
      <w:r w:rsidRPr="00AB3AF7">
        <w:rPr>
          <w:lang w:val="fr-FR"/>
        </w:rPr>
        <w:t xml:space="preserve"> elle est interrompue par une voie de sortie de l’</w:t>
      </w:r>
      <w:r w:rsidR="009800D1" w:rsidRPr="00AB3AF7">
        <w:rPr>
          <w:lang w:val="fr-FR"/>
        </w:rPr>
        <w:t>î</w:t>
      </w:r>
      <w:r w:rsidRPr="00AB3AF7">
        <w:rPr>
          <w:lang w:val="fr-FR"/>
        </w:rPr>
        <w:t>le Notre-Dame; des chicanes sont disposées à certains endroits; sa largeur varie entre 2</w:t>
      </w:r>
      <w:r w:rsidR="009800D1" w:rsidRPr="00AB3AF7">
        <w:rPr>
          <w:lang w:val="fr-FR"/>
        </w:rPr>
        <w:t>,</w:t>
      </w:r>
      <w:r w:rsidRPr="00AB3AF7">
        <w:rPr>
          <w:lang w:val="fr-FR"/>
        </w:rPr>
        <w:t>5 m et 1</w:t>
      </w:r>
      <w:r w:rsidR="009800D1" w:rsidRPr="00AB3AF7">
        <w:rPr>
          <w:lang w:val="fr-FR"/>
        </w:rPr>
        <w:t>,</w:t>
      </w:r>
      <w:r w:rsidRPr="00AB3AF7">
        <w:rPr>
          <w:lang w:val="fr-FR"/>
        </w:rPr>
        <w:t>8 m; elle possède une pente assez prononcée à certains moments; il y a des courbes assez serrées.</w:t>
      </w:r>
    </w:p>
    <w:p w14:paraId="24D1E8F9" w14:textId="77777777" w:rsidR="00A87D2C" w:rsidRPr="00AB3AF7" w:rsidRDefault="00704BFB" w:rsidP="00952DFA">
      <w:pPr>
        <w:ind w:left="-3"/>
        <w:rPr>
          <w:lang w:val="fr-FR"/>
        </w:rPr>
      </w:pPr>
      <w:r w:rsidRPr="00AB3AF7">
        <w:rPr>
          <w:lang w:val="fr-FR"/>
        </w:rPr>
        <w:t>Elle est fermée l’hiver par mesure de sécurité. Elle est ouverte au début du printemps jusqu’au début de l’hiver, lorsque les conditions ne nécessitent pas d’entretien.</w:t>
      </w:r>
    </w:p>
    <w:p w14:paraId="23E36603" w14:textId="77777777" w:rsidR="00A87D2C" w:rsidRPr="00AB3AF7" w:rsidRDefault="00704BFB" w:rsidP="00952DFA">
      <w:pPr>
        <w:spacing w:after="290" w:line="259" w:lineRule="auto"/>
        <w:jc w:val="left"/>
        <w:rPr>
          <w:lang w:val="fr-FR"/>
        </w:rPr>
      </w:pPr>
      <w:r w:rsidRPr="00AB3AF7">
        <w:rPr>
          <w:noProof/>
          <w:lang w:val="fr-FR"/>
        </w:rPr>
        <w:drawing>
          <wp:inline distT="0" distB="0" distL="0" distR="0" wp14:anchorId="718673A5" wp14:editId="4E0F7C46">
            <wp:extent cx="5943714" cy="3935389"/>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23"/>
                    <a:stretch>
                      <a:fillRect/>
                    </a:stretch>
                  </pic:blipFill>
                  <pic:spPr>
                    <a:xfrm>
                      <a:off x="0" y="0"/>
                      <a:ext cx="5943714" cy="3935389"/>
                    </a:xfrm>
                    <a:prstGeom prst="rect">
                      <a:avLst/>
                    </a:prstGeom>
                  </pic:spPr>
                </pic:pic>
              </a:graphicData>
            </a:graphic>
          </wp:inline>
        </w:drawing>
      </w:r>
    </w:p>
    <w:p w14:paraId="65CD347D" w14:textId="77777777" w:rsidR="00913187" w:rsidRPr="00AB3AF7" w:rsidRDefault="00913187" w:rsidP="00952DFA">
      <w:pPr>
        <w:pStyle w:val="Lgende"/>
        <w:rPr>
          <w:lang w:val="fr-FR"/>
        </w:rPr>
      </w:pPr>
      <w:bookmarkStart w:id="34" w:name="_Ref84685369"/>
      <w:bookmarkStart w:id="35" w:name="_Toc86180660"/>
      <w:r w:rsidRPr="00AB3AF7">
        <w:rPr>
          <w:lang w:val="fr-FR"/>
        </w:rPr>
        <w:t xml:space="preserve">Figure </w:t>
      </w:r>
      <w:r w:rsidRPr="00AB3AF7">
        <w:rPr>
          <w:lang w:val="fr-FR"/>
        </w:rPr>
        <w:fldChar w:fldCharType="begin"/>
      </w:r>
      <w:r w:rsidRPr="00AB3AF7">
        <w:rPr>
          <w:lang w:val="fr-FR"/>
        </w:rPr>
        <w:instrText xml:space="preserve"> SEQ Figure \* ARABIC </w:instrText>
      </w:r>
      <w:r w:rsidRPr="00AB3AF7">
        <w:rPr>
          <w:lang w:val="fr-FR"/>
        </w:rPr>
        <w:fldChar w:fldCharType="separate"/>
      </w:r>
      <w:r w:rsidR="001D1F25" w:rsidRPr="00AB3AF7">
        <w:rPr>
          <w:noProof/>
          <w:lang w:val="fr-FR"/>
        </w:rPr>
        <w:t>3</w:t>
      </w:r>
      <w:r w:rsidRPr="00AB3AF7">
        <w:rPr>
          <w:lang w:val="fr-FR"/>
        </w:rPr>
        <w:fldChar w:fldCharType="end"/>
      </w:r>
      <w:bookmarkEnd w:id="34"/>
      <w:r w:rsidRPr="00AB3AF7">
        <w:rPr>
          <w:lang w:val="fr-FR"/>
        </w:rPr>
        <w:t>: Vue aérienne du pont Jacques-Cartier (</w:t>
      </w:r>
      <w:proofErr w:type="spellStart"/>
      <w:r w:rsidRPr="00AB3AF7">
        <w:rPr>
          <w:lang w:val="fr-FR"/>
        </w:rPr>
        <w:t>flickr</w:t>
      </w:r>
      <w:proofErr w:type="spellEnd"/>
      <w:r w:rsidRPr="00AB3AF7">
        <w:rPr>
          <w:lang w:val="fr-FR"/>
        </w:rPr>
        <w:t xml:space="preserve"> PJCCI)</w:t>
      </w:r>
      <w:r w:rsidR="009851D7" w:rsidRPr="00AB3AF7">
        <w:rPr>
          <w:rStyle w:val="Appelnotedebasdep"/>
          <w:lang w:val="fr-FR"/>
        </w:rPr>
        <w:footnoteReference w:id="8"/>
      </w:r>
      <w:bookmarkEnd w:id="35"/>
    </w:p>
    <w:p w14:paraId="0C63907B" w14:textId="77777777" w:rsidR="00A87D2C" w:rsidRPr="00AB3AF7" w:rsidRDefault="00704BFB" w:rsidP="00952DFA">
      <w:pPr>
        <w:spacing w:after="290" w:line="259" w:lineRule="auto"/>
        <w:jc w:val="left"/>
        <w:rPr>
          <w:lang w:val="fr-FR"/>
        </w:rPr>
      </w:pPr>
      <w:r w:rsidRPr="00AB3AF7">
        <w:rPr>
          <w:noProof/>
          <w:lang w:val="fr-FR"/>
        </w:rPr>
        <w:lastRenderedPageBreak/>
        <w:drawing>
          <wp:inline distT="0" distB="0" distL="0" distR="0" wp14:anchorId="431F62AB" wp14:editId="261920C6">
            <wp:extent cx="5943493" cy="3341583"/>
            <wp:effectExtent l="0" t="0" r="0" b="0"/>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24"/>
                    <a:stretch>
                      <a:fillRect/>
                    </a:stretch>
                  </pic:blipFill>
                  <pic:spPr>
                    <a:xfrm>
                      <a:off x="0" y="0"/>
                      <a:ext cx="5943493" cy="3341583"/>
                    </a:xfrm>
                    <a:prstGeom prst="rect">
                      <a:avLst/>
                    </a:prstGeom>
                  </pic:spPr>
                </pic:pic>
              </a:graphicData>
            </a:graphic>
          </wp:inline>
        </w:drawing>
      </w:r>
    </w:p>
    <w:p w14:paraId="62AA75D4" w14:textId="77777777" w:rsidR="00A87D2C" w:rsidRPr="00AB3AF7" w:rsidRDefault="00A42990" w:rsidP="00952DFA">
      <w:pPr>
        <w:pStyle w:val="Lgende"/>
        <w:rPr>
          <w:lang w:val="fr-FR"/>
        </w:rPr>
      </w:pPr>
      <w:bookmarkStart w:id="36" w:name="_Ref84685431"/>
      <w:bookmarkStart w:id="37" w:name="_Toc86180661"/>
      <w:r w:rsidRPr="00AB3AF7">
        <w:rPr>
          <w:lang w:val="fr-FR"/>
        </w:rPr>
        <w:t xml:space="preserve">Figure </w:t>
      </w:r>
      <w:r w:rsidRPr="00AB3AF7">
        <w:rPr>
          <w:lang w:val="fr-FR"/>
        </w:rPr>
        <w:fldChar w:fldCharType="begin"/>
      </w:r>
      <w:r w:rsidRPr="00AB3AF7">
        <w:rPr>
          <w:lang w:val="fr-FR"/>
        </w:rPr>
        <w:instrText xml:space="preserve"> SEQ Figure \* ARABIC </w:instrText>
      </w:r>
      <w:r w:rsidRPr="00AB3AF7">
        <w:rPr>
          <w:lang w:val="fr-FR"/>
        </w:rPr>
        <w:fldChar w:fldCharType="separate"/>
      </w:r>
      <w:r w:rsidR="001D1F25" w:rsidRPr="00AB3AF7">
        <w:rPr>
          <w:noProof/>
          <w:lang w:val="fr-FR"/>
        </w:rPr>
        <w:t>4</w:t>
      </w:r>
      <w:r w:rsidRPr="00AB3AF7">
        <w:rPr>
          <w:lang w:val="fr-FR"/>
        </w:rPr>
        <w:fldChar w:fldCharType="end"/>
      </w:r>
      <w:bookmarkEnd w:id="36"/>
      <w:r w:rsidRPr="00AB3AF7">
        <w:rPr>
          <w:lang w:val="fr-FR"/>
        </w:rPr>
        <w:t xml:space="preserve">: Description de la zone géographique du site d’implémentation : le pont Jacques-Cartier et la piste multifonctionnelle en orange sur le pont (copie-écran </w:t>
      </w:r>
      <w:proofErr w:type="spellStart"/>
      <w:r w:rsidRPr="00AB3AF7">
        <w:rPr>
          <w:lang w:val="fr-FR"/>
        </w:rPr>
        <w:t>OpenStreetMap</w:t>
      </w:r>
      <w:proofErr w:type="spellEnd"/>
      <w:r w:rsidRPr="00AB3AF7">
        <w:rPr>
          <w:lang w:val="fr-FR"/>
        </w:rPr>
        <w:t>).</w:t>
      </w:r>
      <w:bookmarkEnd w:id="37"/>
    </w:p>
    <w:p w14:paraId="40773A3B" w14:textId="77777777" w:rsidR="00A87D2C" w:rsidRPr="00AB3AF7" w:rsidRDefault="00704BFB" w:rsidP="00952DFA">
      <w:pPr>
        <w:spacing w:after="290" w:line="259" w:lineRule="auto"/>
        <w:jc w:val="left"/>
        <w:rPr>
          <w:lang w:val="fr-FR"/>
        </w:rPr>
      </w:pPr>
      <w:r w:rsidRPr="00AB3AF7">
        <w:rPr>
          <w:noProof/>
          <w:lang w:val="fr-FR"/>
        </w:rPr>
        <w:drawing>
          <wp:inline distT="0" distB="0" distL="0" distR="0" wp14:anchorId="2D0B1FED" wp14:editId="1ED49254">
            <wp:extent cx="5654040" cy="4267200"/>
            <wp:effectExtent l="0" t="0" r="381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25"/>
                    <a:stretch>
                      <a:fillRect/>
                    </a:stretch>
                  </pic:blipFill>
                  <pic:spPr>
                    <a:xfrm>
                      <a:off x="0" y="0"/>
                      <a:ext cx="5654462" cy="4267518"/>
                    </a:xfrm>
                    <a:prstGeom prst="rect">
                      <a:avLst/>
                    </a:prstGeom>
                  </pic:spPr>
                </pic:pic>
              </a:graphicData>
            </a:graphic>
          </wp:inline>
        </w:drawing>
      </w:r>
    </w:p>
    <w:p w14:paraId="3901B8B5" w14:textId="77777777" w:rsidR="00952DFA" w:rsidRPr="00AB3AF7" w:rsidRDefault="00952DFA" w:rsidP="00952DFA">
      <w:pPr>
        <w:pStyle w:val="Lgende"/>
        <w:rPr>
          <w:lang w:val="fr-FR"/>
        </w:rPr>
      </w:pPr>
      <w:bookmarkStart w:id="38" w:name="_Ref84685389"/>
      <w:bookmarkStart w:id="39" w:name="_Toc86180662"/>
      <w:r w:rsidRPr="00AB3AF7">
        <w:rPr>
          <w:lang w:val="fr-FR"/>
        </w:rPr>
        <w:lastRenderedPageBreak/>
        <w:t xml:space="preserve">Figure </w:t>
      </w:r>
      <w:r w:rsidRPr="00AB3AF7">
        <w:rPr>
          <w:lang w:val="fr-FR"/>
        </w:rPr>
        <w:fldChar w:fldCharType="begin"/>
      </w:r>
      <w:r w:rsidRPr="00AB3AF7">
        <w:rPr>
          <w:lang w:val="fr-FR"/>
        </w:rPr>
        <w:instrText xml:space="preserve"> SEQ Figure \* ARABIC </w:instrText>
      </w:r>
      <w:r w:rsidRPr="00AB3AF7">
        <w:rPr>
          <w:lang w:val="fr-FR"/>
        </w:rPr>
        <w:fldChar w:fldCharType="separate"/>
      </w:r>
      <w:r w:rsidR="001D1F25" w:rsidRPr="00AB3AF7">
        <w:rPr>
          <w:noProof/>
          <w:lang w:val="fr-FR"/>
        </w:rPr>
        <w:t>5</w:t>
      </w:r>
      <w:r w:rsidRPr="00AB3AF7">
        <w:rPr>
          <w:lang w:val="fr-FR"/>
        </w:rPr>
        <w:fldChar w:fldCharType="end"/>
      </w:r>
      <w:bookmarkEnd w:id="38"/>
      <w:r w:rsidRPr="00AB3AF7">
        <w:rPr>
          <w:lang w:val="fr-FR"/>
        </w:rPr>
        <w:t>: Schéma de la configuration de la piste multifonctionnelle (PJCCI)</w:t>
      </w:r>
      <w:r w:rsidR="00F14405" w:rsidRPr="00AB3AF7">
        <w:rPr>
          <w:rStyle w:val="Appelnotedebasdep"/>
          <w:lang w:val="fr-FR"/>
        </w:rPr>
        <w:footnoteReference w:id="9"/>
      </w:r>
      <w:bookmarkEnd w:id="39"/>
    </w:p>
    <w:p w14:paraId="1217D857" w14:textId="77777777" w:rsidR="00A87D2C" w:rsidRPr="00AB3AF7" w:rsidRDefault="00704BFB" w:rsidP="00546234">
      <w:pPr>
        <w:pStyle w:val="Titre2"/>
        <w:spacing w:line="264" w:lineRule="auto"/>
        <w:ind w:left="634" w:hanging="648"/>
        <w:rPr>
          <w:rFonts w:cs="Times New Roman"/>
          <w:lang w:val="fr-FR"/>
        </w:rPr>
      </w:pPr>
      <w:bookmarkStart w:id="40" w:name="_Toc86180695"/>
      <w:r w:rsidRPr="00AB3AF7">
        <w:rPr>
          <w:rFonts w:cs="Times New Roman"/>
          <w:lang w:val="fr-FR"/>
        </w:rPr>
        <w:t>Jeux de données et architectures</w:t>
      </w:r>
      <w:bookmarkEnd w:id="40"/>
    </w:p>
    <w:p w14:paraId="37D33A41" w14:textId="77777777" w:rsidR="00A87D2C" w:rsidRPr="00AB3AF7" w:rsidRDefault="00704BFB" w:rsidP="00311703">
      <w:pPr>
        <w:pStyle w:val="Titre3"/>
        <w:rPr>
          <w:rFonts w:cs="Times New Roman"/>
          <w:lang w:val="fr-FR"/>
        </w:rPr>
      </w:pPr>
      <w:bookmarkStart w:id="41" w:name="_Toc86180696"/>
      <w:r w:rsidRPr="00AB3AF7">
        <w:rPr>
          <w:rFonts w:cs="Times New Roman"/>
          <w:lang w:val="fr-FR"/>
        </w:rPr>
        <w:t>Données</w:t>
      </w:r>
      <w:bookmarkEnd w:id="41"/>
    </w:p>
    <w:p w14:paraId="3D6E8F61" w14:textId="77777777" w:rsidR="00A87D2C" w:rsidRPr="00AB3AF7" w:rsidRDefault="00704BFB" w:rsidP="00952DFA">
      <w:pPr>
        <w:ind w:left="-3"/>
        <w:rPr>
          <w:lang w:val="fr-FR"/>
        </w:rPr>
      </w:pPr>
      <w:r w:rsidRPr="00AB3AF7">
        <w:rPr>
          <w:lang w:val="fr-FR"/>
        </w:rPr>
        <w:t xml:space="preserve">Les ressources mises à disposition par le constructeur du </w:t>
      </w:r>
      <w:proofErr w:type="spellStart"/>
      <w:r w:rsidRPr="00AB3AF7">
        <w:rPr>
          <w:lang w:val="fr-FR"/>
        </w:rPr>
        <w:t>Jetson</w:t>
      </w:r>
      <w:proofErr w:type="spellEnd"/>
      <w:r w:rsidRPr="00AB3AF7">
        <w:rPr>
          <w:lang w:val="fr-FR"/>
        </w:rPr>
        <w:t xml:space="preserve"> Nano, NVIDIA, font référence à des jeux de données qui sont disponibles publiquement.</w:t>
      </w:r>
    </w:p>
    <w:p w14:paraId="557F45D1" w14:textId="77777777" w:rsidR="00A87D2C" w:rsidRPr="00AB3AF7" w:rsidRDefault="00704BFB" w:rsidP="00952DFA">
      <w:pPr>
        <w:ind w:left="-3"/>
        <w:rPr>
          <w:lang w:val="fr-FR"/>
        </w:rPr>
      </w:pPr>
      <w:r w:rsidRPr="00AB3AF7">
        <w:rPr>
          <w:lang w:val="fr-FR"/>
        </w:rPr>
        <w:t xml:space="preserve">En complément des ressources de NVIDIA, deux références scientifiques ont été étudiées, car leurs recherches ont été faites avec le </w:t>
      </w:r>
      <w:proofErr w:type="spellStart"/>
      <w:r w:rsidRPr="00AB3AF7">
        <w:rPr>
          <w:lang w:val="fr-FR"/>
        </w:rPr>
        <w:t>Jetson</w:t>
      </w:r>
      <w:proofErr w:type="spellEnd"/>
      <w:r w:rsidRPr="00AB3AF7">
        <w:rPr>
          <w:lang w:val="fr-FR"/>
        </w:rPr>
        <w:t xml:space="preserve"> Nano (Nguyen et al., 2019) et (Zheng et al., 2020). Beaucoup de références ont été publiées ces deux dernières années sur le sujet de la segmentation sémantique, ils existent donc de multiples alternatives inspirantes.</w:t>
      </w:r>
    </w:p>
    <w:p w14:paraId="0EA64B01" w14:textId="1FBD53EC" w:rsidR="00A87D2C" w:rsidRPr="00AB3AF7" w:rsidRDefault="00704BFB" w:rsidP="00952DFA">
      <w:pPr>
        <w:ind w:left="-3"/>
        <w:rPr>
          <w:lang w:val="fr-FR"/>
        </w:rPr>
      </w:pPr>
      <w:r w:rsidRPr="00AB3AF7">
        <w:rPr>
          <w:lang w:val="fr-FR"/>
        </w:rPr>
        <w:t xml:space="preserve">Il existe sur Internet des forums et des blogues dans lesquels des utilisateurs publient leurs expérimentations de la segmentation sémantique en temps réel avec le </w:t>
      </w:r>
      <w:proofErr w:type="spellStart"/>
      <w:r w:rsidRPr="00AB3AF7">
        <w:rPr>
          <w:lang w:val="fr-FR"/>
        </w:rPr>
        <w:t>Jetson</w:t>
      </w:r>
      <w:proofErr w:type="spellEnd"/>
      <w:r w:rsidRPr="00AB3AF7">
        <w:rPr>
          <w:lang w:val="fr-FR"/>
        </w:rPr>
        <w:t xml:space="preserve"> Nano (Dustin, 2019), ou plus génériquement la segmentation sémantique; des sites comme </w:t>
      </w:r>
      <w:proofErr w:type="spellStart"/>
      <w:r w:rsidR="00D12B14">
        <w:rPr>
          <w:lang w:val="fr-FR"/>
        </w:rPr>
        <w:t>ModelZ</w:t>
      </w:r>
      <w:r w:rsidRPr="00AB3AF7">
        <w:rPr>
          <w:lang w:val="fr-FR"/>
        </w:rPr>
        <w:t>oo</w:t>
      </w:r>
      <w:proofErr w:type="spellEnd"/>
      <w:r w:rsidR="00D12B14">
        <w:rPr>
          <w:lang w:val="fr-FR"/>
        </w:rPr>
        <w:t xml:space="preserve"> (</w:t>
      </w:r>
      <w:proofErr w:type="spellStart"/>
      <w:r w:rsidR="00D12B14">
        <w:rPr>
          <w:lang w:val="fr-FR"/>
        </w:rPr>
        <w:t>ModelZoo</w:t>
      </w:r>
      <w:proofErr w:type="spellEnd"/>
      <w:r w:rsidR="00D12B14">
        <w:rPr>
          <w:lang w:val="fr-FR"/>
        </w:rPr>
        <w:t>, 2020)</w:t>
      </w:r>
      <w:r w:rsidRPr="00AB3AF7">
        <w:rPr>
          <w:lang w:val="fr-FR"/>
        </w:rPr>
        <w:t xml:space="preserve"> ou </w:t>
      </w:r>
      <w:proofErr w:type="spellStart"/>
      <w:r w:rsidR="00D12B14">
        <w:rPr>
          <w:lang w:val="fr-FR"/>
        </w:rPr>
        <w:t>Kaggle</w:t>
      </w:r>
      <w:proofErr w:type="spellEnd"/>
      <w:r w:rsidR="00D12B14">
        <w:rPr>
          <w:lang w:val="fr-FR"/>
        </w:rPr>
        <w:t xml:space="preserve"> (</w:t>
      </w:r>
      <w:proofErr w:type="spellStart"/>
      <w:r w:rsidR="00D12B14">
        <w:rPr>
          <w:lang w:val="fr-FR"/>
        </w:rPr>
        <w:t>Kaggle</w:t>
      </w:r>
      <w:proofErr w:type="spellEnd"/>
      <w:r w:rsidR="00D12B14">
        <w:rPr>
          <w:lang w:val="fr-FR"/>
        </w:rPr>
        <w:t>, 2020)</w:t>
      </w:r>
      <w:r w:rsidRPr="00AB3AF7">
        <w:rPr>
          <w:lang w:val="fr-FR"/>
        </w:rPr>
        <w:t xml:space="preserve"> sont des entrepôts de données et d’architectures FCN prêts à être utilisés; une autre option a été d’effectuer une recherche d’images ou de vidéos de la piste multifonctionnelle du pont Jacques</w:t>
      </w:r>
      <w:r w:rsidR="008306D3" w:rsidRPr="00AB3AF7">
        <w:rPr>
          <w:lang w:val="fr-FR"/>
        </w:rPr>
        <w:t>-</w:t>
      </w:r>
      <w:r w:rsidRPr="00AB3AF7">
        <w:rPr>
          <w:lang w:val="fr-FR"/>
        </w:rPr>
        <w:t>Cartier via les sites de recherche tels que Google.</w:t>
      </w:r>
    </w:p>
    <w:p w14:paraId="1C98244E" w14:textId="2320D03E" w:rsidR="00A87D2C" w:rsidRPr="00AB3AF7" w:rsidRDefault="00704BFB" w:rsidP="00952DFA">
      <w:pPr>
        <w:spacing w:after="342"/>
        <w:ind w:left="-3"/>
        <w:rPr>
          <w:lang w:val="fr-FR"/>
        </w:rPr>
      </w:pPr>
      <w:r w:rsidRPr="00AB3AF7">
        <w:rPr>
          <w:lang w:val="fr-FR"/>
        </w:rPr>
        <w:t xml:space="preserve">L’Association des Piétons et Cyclistes du Pont Jacques-Cartier </w:t>
      </w:r>
      <w:r w:rsidR="00407230" w:rsidRPr="00AB3AF7">
        <w:rPr>
          <w:lang w:val="fr-FR"/>
        </w:rPr>
        <w:t xml:space="preserve">(APC-PJC) </w:t>
      </w:r>
      <w:r w:rsidRPr="00AB3AF7">
        <w:rPr>
          <w:lang w:val="fr-FR"/>
        </w:rPr>
        <w:t>existe depuis de nombreuses années pour promouvoir le transport actif et conserver la piste multifonctionnelle du pont Jacques Cartier ouverte durant l’hiver. Ils fournissent, via leurs sites Internet, des collections de vidéos et d’images qui pourront être utilisées après leur avoir demandé leur au</w:t>
      </w:r>
      <w:r w:rsidR="004F2881" w:rsidRPr="00AB3AF7">
        <w:rPr>
          <w:lang w:val="fr-FR"/>
        </w:rPr>
        <w:t>torisation verbale et écrite (D</w:t>
      </w:r>
      <w:r w:rsidRPr="00AB3AF7">
        <w:rPr>
          <w:lang w:val="fr-FR"/>
        </w:rPr>
        <w:t>es piétons et cyclistes du pont Jacques-Cartier, 2020)</w:t>
      </w:r>
      <w:r w:rsidR="00407230" w:rsidRPr="00AB3AF7">
        <w:rPr>
          <w:lang w:val="fr-FR"/>
        </w:rPr>
        <w:t>.</w:t>
      </w:r>
    </w:p>
    <w:p w14:paraId="13B58DFE" w14:textId="77777777" w:rsidR="00A87D2C" w:rsidRPr="00AB3AF7" w:rsidRDefault="00704BFB" w:rsidP="00311703">
      <w:pPr>
        <w:pStyle w:val="Titre3"/>
        <w:rPr>
          <w:lang w:val="fr-FR"/>
        </w:rPr>
      </w:pPr>
      <w:bookmarkStart w:id="42" w:name="_Toc86180697"/>
      <w:r w:rsidRPr="00AB3AF7">
        <w:rPr>
          <w:lang w:val="fr-FR"/>
        </w:rPr>
        <w:t>Approche prévue pour le traitement des données</w:t>
      </w:r>
      <w:bookmarkEnd w:id="42"/>
    </w:p>
    <w:p w14:paraId="371511F4" w14:textId="419DC785" w:rsidR="00A87D2C" w:rsidRPr="00AB3AF7" w:rsidRDefault="00704BFB" w:rsidP="00952DFA">
      <w:pPr>
        <w:ind w:left="-3"/>
        <w:rPr>
          <w:lang w:val="fr-FR"/>
        </w:rPr>
      </w:pPr>
      <w:r w:rsidRPr="00AB3AF7">
        <w:rPr>
          <w:lang w:val="fr-FR"/>
        </w:rPr>
        <w:t xml:space="preserve">Il y a deux phases à cet essai : 1) l’inférence avec des modèles déjà </w:t>
      </w:r>
      <w:r w:rsidR="003C3EF0" w:rsidRPr="00AB3AF7">
        <w:rPr>
          <w:lang w:val="fr-FR"/>
        </w:rPr>
        <w:t>disponibles</w:t>
      </w:r>
      <w:r w:rsidRPr="00AB3AF7">
        <w:rPr>
          <w:lang w:val="fr-FR"/>
        </w:rPr>
        <w:t xml:space="preserve">; et 2) l’inférence avec des architectures </w:t>
      </w:r>
      <w:proofErr w:type="spellStart"/>
      <w:r w:rsidRPr="00AB3AF7">
        <w:rPr>
          <w:lang w:val="fr-FR"/>
        </w:rPr>
        <w:t>réentrainées</w:t>
      </w:r>
      <w:proofErr w:type="spellEnd"/>
      <w:r w:rsidRPr="00AB3AF7">
        <w:rPr>
          <w:lang w:val="fr-FR"/>
        </w:rPr>
        <w:t xml:space="preserve">. Les données utilisées pour l’inférence sont des vidéos, et celles pour l’entrainement sont des images. Dans les deux cas, les images pour l’entrainement ou l’inférence doivent être d’une taille bien précise, celles avec lesquelles l’architecture a été, ou sera, entrainées. La résolution et la qualité de l’image vidéo sont nivelées vers le bas afin de déterminer la limite inférieure acceptable pour la segmentation la plus efficace et fiable possible. La résolution </w:t>
      </w:r>
      <w:r w:rsidRPr="00AB3AF7">
        <w:rPr>
          <w:lang w:val="fr-FR"/>
        </w:rPr>
        <w:lastRenderedPageBreak/>
        <w:t>et le nombre d’images par seconde de la vidéo sont contrôlés par le logiciel ("driver" en anglais) de la caméra, et sont configurables.</w:t>
      </w:r>
    </w:p>
    <w:p w14:paraId="3E5E9ED3" w14:textId="7F2988BB" w:rsidR="00A87D2C" w:rsidRPr="00AB3AF7" w:rsidDel="0073000E" w:rsidRDefault="00704BFB" w:rsidP="00952DFA">
      <w:pPr>
        <w:ind w:left="-3"/>
        <w:rPr>
          <w:del w:id="43" w:author="Mickaël Germain" w:date="2021-11-12T11:18:00Z"/>
          <w:lang w:val="fr-FR"/>
        </w:rPr>
      </w:pPr>
      <w:del w:id="44" w:author="Mickaël Germain" w:date="2021-11-12T11:18:00Z">
        <w:r w:rsidRPr="00AB3AF7" w:rsidDel="0073000E">
          <w:rPr>
            <w:lang w:val="fr-FR"/>
          </w:rPr>
          <w:delText>Tout cela signifie que les</w:delText>
        </w:r>
      </w:del>
      <w:ins w:id="45" w:author="Mickaël Germain" w:date="2021-11-12T11:18:00Z">
        <w:r w:rsidR="0073000E">
          <w:rPr>
            <w:lang w:val="fr-FR"/>
          </w:rPr>
          <w:t>Les</w:t>
        </w:r>
      </w:ins>
      <w:r w:rsidRPr="00AB3AF7">
        <w:rPr>
          <w:lang w:val="fr-FR"/>
        </w:rPr>
        <w:t xml:space="preserve"> vidéos ou </w:t>
      </w:r>
      <w:ins w:id="46" w:author="Mickaël Germain" w:date="2021-11-12T11:18:00Z">
        <w:r w:rsidR="0073000E">
          <w:rPr>
            <w:lang w:val="fr-FR"/>
          </w:rPr>
          <w:t xml:space="preserve">les </w:t>
        </w:r>
      </w:ins>
      <w:r w:rsidRPr="00AB3AF7">
        <w:rPr>
          <w:lang w:val="fr-FR"/>
        </w:rPr>
        <w:t>nouvelles images doivent être traitées pour répondre à une certaine taille et résolution requise par l’architecture, tout en conservant une qualité élevée (nombre de pixels, niveaux de couleurs). De nouvelles images pour l’entrainement sont extraites des vidéos, et annotées.</w:t>
      </w:r>
      <w:ins w:id="47" w:author="Mickaël Germain" w:date="2021-11-12T11:18:00Z">
        <w:r w:rsidR="0073000E">
          <w:rPr>
            <w:lang w:val="fr-FR"/>
          </w:rPr>
          <w:t xml:space="preserve"> </w:t>
        </w:r>
      </w:ins>
      <w:commentRangeStart w:id="48"/>
    </w:p>
    <w:p w14:paraId="4EFFCEAE" w14:textId="2E593608" w:rsidR="00A87D2C" w:rsidRPr="000A6E40" w:rsidRDefault="00407230" w:rsidP="000A6E40">
      <w:pPr>
        <w:pStyle w:val="Paragraphedeliste"/>
        <w:numPr>
          <w:ilvl w:val="0"/>
          <w:numId w:val="18"/>
        </w:numPr>
        <w:rPr>
          <w:lang w:val="fr-FR"/>
        </w:rPr>
        <w:pPrChange w:id="49" w:author="Mickaël Germain" w:date="2021-11-12T12:21:00Z">
          <w:pPr>
            <w:ind w:left="-3"/>
          </w:pPr>
        </w:pPrChange>
      </w:pPr>
      <w:del w:id="50" w:author="Mickaël Germain" w:date="2021-11-12T12:20:00Z">
        <w:r w:rsidRPr="000A6E40" w:rsidDel="000A6E40">
          <w:rPr>
            <w:lang w:val="fr-FR"/>
          </w:rPr>
          <w:delText xml:space="preserve">Certaines </w:delText>
        </w:r>
      </w:del>
      <w:ins w:id="51" w:author="Mickaël Germain" w:date="2021-11-12T12:20:00Z">
        <w:r w:rsidR="000A6E40" w:rsidRPr="000A6E40">
          <w:rPr>
            <w:lang w:val="fr-FR"/>
          </w:rPr>
          <w:t>Les</w:t>
        </w:r>
        <w:r w:rsidR="000A6E40" w:rsidRPr="000A6E40">
          <w:rPr>
            <w:lang w:val="fr-FR"/>
          </w:rPr>
          <w:t xml:space="preserve"> </w:t>
        </w:r>
      </w:ins>
      <w:r w:rsidRPr="000A6E40">
        <w:rPr>
          <w:lang w:val="fr-FR"/>
        </w:rPr>
        <w:t xml:space="preserve">librairies </w:t>
      </w:r>
      <w:r w:rsidR="00704BFB" w:rsidRPr="000A6E40">
        <w:rPr>
          <w:lang w:val="fr-FR"/>
        </w:rPr>
        <w:t>(par exemple "</w:t>
      </w:r>
      <w:proofErr w:type="spellStart"/>
      <w:r w:rsidR="00704BFB" w:rsidRPr="000A6E40">
        <w:rPr>
          <w:lang w:val="fr-FR"/>
        </w:rPr>
        <w:t>Keras</w:t>
      </w:r>
      <w:proofErr w:type="spellEnd"/>
      <w:r w:rsidR="00704BFB" w:rsidRPr="000A6E40">
        <w:rPr>
          <w:lang w:val="fr-FR"/>
        </w:rPr>
        <w:t>") offrent l’option d’augmenter au</w:t>
      </w:r>
      <w:r w:rsidR="00704BFB" w:rsidRPr="000A6E40">
        <w:rPr>
          <w:lang w:val="fr-FR"/>
          <w:rPrChange w:id="52" w:author="Mickaël Germain" w:date="2021-11-12T12:21:00Z">
            <w:rPr>
              <w:lang w:val="fr-FR"/>
            </w:rPr>
          </w:rPrChange>
        </w:rPr>
        <w:t>tomatiquement le jeu de données avec des techniques d’augmentation de données (par exemple la rotation, le redimensionnement, l’effet miroir), ce qui est utile et non négligeable.</w:t>
      </w:r>
      <w:commentRangeEnd w:id="48"/>
      <w:r w:rsidR="0073000E">
        <w:rPr>
          <w:rStyle w:val="Marquedecommentaire"/>
        </w:rPr>
        <w:commentReference w:id="48"/>
      </w:r>
    </w:p>
    <w:p w14:paraId="46A8D4BC" w14:textId="77777777" w:rsidR="00F14405" w:rsidRPr="00AB3AF7" w:rsidRDefault="00704BFB" w:rsidP="00952DFA">
      <w:pPr>
        <w:ind w:left="-3"/>
        <w:rPr>
          <w:lang w:val="fr-FR"/>
        </w:rPr>
      </w:pPr>
      <w:r w:rsidRPr="00AB3AF7">
        <w:rPr>
          <w:lang w:val="fr-FR"/>
        </w:rPr>
        <w:t xml:space="preserve">Voici le tableau </w:t>
      </w:r>
      <w:r w:rsidR="004757E6" w:rsidRPr="00AB3AF7">
        <w:rPr>
          <w:lang w:val="fr-FR"/>
        </w:rPr>
        <w:t>(</w:t>
      </w:r>
      <w:r w:rsidR="00581E87" w:rsidRPr="00AB3AF7">
        <w:rPr>
          <w:lang w:val="fr-FR"/>
        </w:rPr>
        <w:fldChar w:fldCharType="begin"/>
      </w:r>
      <w:r w:rsidR="00581E87" w:rsidRPr="00AB3AF7">
        <w:rPr>
          <w:lang w:val="fr-FR"/>
        </w:rPr>
        <w:instrText xml:space="preserve"> REF _Ref84685013 \h </w:instrText>
      </w:r>
      <w:r w:rsidR="00581E87" w:rsidRPr="00AB3AF7">
        <w:rPr>
          <w:lang w:val="fr-FR"/>
        </w:rPr>
      </w:r>
      <w:r w:rsidR="00581E87" w:rsidRPr="00AB3AF7">
        <w:rPr>
          <w:lang w:val="fr-FR"/>
        </w:rPr>
        <w:fldChar w:fldCharType="separate"/>
      </w:r>
      <w:r w:rsidR="00581E87" w:rsidRPr="00AB3AF7">
        <w:rPr>
          <w:lang w:val="fr-FR"/>
        </w:rPr>
        <w:t xml:space="preserve">Tableau </w:t>
      </w:r>
      <w:r w:rsidR="00581E87" w:rsidRPr="00AB3AF7">
        <w:rPr>
          <w:noProof/>
          <w:lang w:val="fr-FR"/>
        </w:rPr>
        <w:t>1</w:t>
      </w:r>
      <w:r w:rsidR="00581E87" w:rsidRPr="00AB3AF7">
        <w:rPr>
          <w:lang w:val="fr-FR"/>
        </w:rPr>
        <w:fldChar w:fldCharType="end"/>
      </w:r>
      <w:r w:rsidR="004757E6" w:rsidRPr="00AB3AF7">
        <w:rPr>
          <w:lang w:val="fr-FR"/>
        </w:rPr>
        <w:t>)</w:t>
      </w:r>
      <w:r w:rsidR="00581E87" w:rsidRPr="00AB3AF7">
        <w:rPr>
          <w:lang w:val="fr-FR"/>
        </w:rPr>
        <w:t xml:space="preserve"> </w:t>
      </w:r>
      <w:r w:rsidRPr="00AB3AF7">
        <w:rPr>
          <w:lang w:val="fr-FR"/>
        </w:rPr>
        <w:t>de synthèse des données qui ont été découvertes et qui sont potentiellement utilisées dans le cadre de l’essai, incluant la référence à l’architecture du modèle d’apprentissage profond. Ce tableau est complémentaire à celui déjà proposé par NVIDIA</w:t>
      </w:r>
      <w:r w:rsidR="00F14405" w:rsidRPr="00AB3AF7">
        <w:rPr>
          <w:rStyle w:val="Appelnotedebasdep"/>
          <w:lang w:val="fr-FR"/>
        </w:rPr>
        <w:footnoteReference w:id="10"/>
      </w:r>
      <w:r w:rsidRPr="00AB3AF7">
        <w:rPr>
          <w:lang w:val="fr-FR"/>
        </w:rPr>
        <w:t>.</w:t>
      </w:r>
    </w:p>
    <w:tbl>
      <w:tblPr>
        <w:tblStyle w:val="Grilledutableau"/>
        <w:tblW w:w="9355" w:type="dxa"/>
        <w:tblLook w:val="04A0" w:firstRow="1" w:lastRow="0" w:firstColumn="1" w:lastColumn="0" w:noHBand="0" w:noVBand="1"/>
      </w:tblPr>
      <w:tblGrid>
        <w:gridCol w:w="1795"/>
        <w:gridCol w:w="2880"/>
        <w:gridCol w:w="1488"/>
        <w:gridCol w:w="1522"/>
        <w:gridCol w:w="1670"/>
      </w:tblGrid>
      <w:tr w:rsidR="00AA119B" w14:paraId="6499CB16" w14:textId="32B686F2" w:rsidTr="00CD45B0">
        <w:tc>
          <w:tcPr>
            <w:tcW w:w="1795" w:type="dxa"/>
          </w:tcPr>
          <w:p w14:paraId="2E2EB4B7" w14:textId="2C785159" w:rsidR="00AA119B" w:rsidRDefault="00AA119B" w:rsidP="00AA119B">
            <w:pPr>
              <w:spacing w:line="259" w:lineRule="auto"/>
              <w:jc w:val="left"/>
              <w:rPr>
                <w:lang w:val="fr-FR"/>
              </w:rPr>
            </w:pPr>
            <w:r w:rsidRPr="00424CBE">
              <w:rPr>
                <w:b/>
                <w:lang w:val="fr-FR"/>
              </w:rPr>
              <w:t>Jeu de données</w:t>
            </w:r>
          </w:p>
        </w:tc>
        <w:tc>
          <w:tcPr>
            <w:tcW w:w="2880" w:type="dxa"/>
          </w:tcPr>
          <w:p w14:paraId="50D79D48" w14:textId="2550C432" w:rsidR="00AA119B" w:rsidRPr="00424CBE" w:rsidRDefault="00AA119B" w:rsidP="00AA119B">
            <w:pPr>
              <w:spacing w:line="259" w:lineRule="auto"/>
              <w:jc w:val="center"/>
              <w:rPr>
                <w:b/>
                <w:lang w:val="fr-FR"/>
              </w:rPr>
            </w:pPr>
            <w:r>
              <w:rPr>
                <w:b/>
                <w:lang w:val="fr-FR"/>
              </w:rPr>
              <w:t xml:space="preserve">Images / </w:t>
            </w:r>
            <w:r w:rsidRPr="00424CBE">
              <w:rPr>
                <w:b/>
                <w:lang w:val="fr-FR"/>
              </w:rPr>
              <w:t>Vidéo</w:t>
            </w:r>
            <w:r>
              <w:rPr>
                <w:b/>
                <w:lang w:val="fr-FR"/>
              </w:rPr>
              <w:t>s</w:t>
            </w:r>
          </w:p>
        </w:tc>
        <w:tc>
          <w:tcPr>
            <w:tcW w:w="1488" w:type="dxa"/>
          </w:tcPr>
          <w:p w14:paraId="7AB9B3F6" w14:textId="26837F91" w:rsidR="00AA119B" w:rsidRPr="00424CBE" w:rsidRDefault="00AA119B" w:rsidP="00AA119B">
            <w:pPr>
              <w:spacing w:line="259" w:lineRule="auto"/>
              <w:jc w:val="center"/>
              <w:rPr>
                <w:b/>
                <w:lang w:val="fr-FR"/>
              </w:rPr>
            </w:pPr>
            <w:r w:rsidRPr="00424CBE">
              <w:rPr>
                <w:b/>
                <w:lang w:val="fr-FR"/>
              </w:rPr>
              <w:t>Résolution/s</w:t>
            </w:r>
          </w:p>
        </w:tc>
        <w:tc>
          <w:tcPr>
            <w:tcW w:w="1522" w:type="dxa"/>
          </w:tcPr>
          <w:p w14:paraId="4139D848" w14:textId="284A013B" w:rsidR="00AA119B" w:rsidRPr="00424CBE" w:rsidRDefault="00AA119B" w:rsidP="00AA119B">
            <w:pPr>
              <w:spacing w:line="259" w:lineRule="auto"/>
              <w:jc w:val="center"/>
              <w:rPr>
                <w:b/>
                <w:lang w:val="fr-FR"/>
              </w:rPr>
            </w:pPr>
            <w:r w:rsidRPr="00424CBE">
              <w:rPr>
                <w:b/>
                <w:lang w:val="fr-FR"/>
              </w:rPr>
              <w:t>Architecture</w:t>
            </w:r>
          </w:p>
        </w:tc>
        <w:tc>
          <w:tcPr>
            <w:tcW w:w="1670" w:type="dxa"/>
          </w:tcPr>
          <w:p w14:paraId="632B1BFE" w14:textId="3A1DFC24" w:rsidR="00AA119B" w:rsidRPr="00424CBE" w:rsidRDefault="00AA119B" w:rsidP="00AA119B">
            <w:pPr>
              <w:spacing w:line="259" w:lineRule="auto"/>
              <w:jc w:val="center"/>
              <w:rPr>
                <w:b/>
                <w:lang w:val="fr-FR"/>
              </w:rPr>
            </w:pPr>
            <w:r w:rsidRPr="00424CBE">
              <w:rPr>
                <w:b/>
                <w:lang w:val="fr-FR"/>
              </w:rPr>
              <w:t>Plateforme</w:t>
            </w:r>
          </w:p>
        </w:tc>
      </w:tr>
      <w:tr w:rsidR="00AA119B" w14:paraId="33A03F8F" w14:textId="516D09B8" w:rsidTr="00CD45B0">
        <w:tc>
          <w:tcPr>
            <w:tcW w:w="1795" w:type="dxa"/>
          </w:tcPr>
          <w:p w14:paraId="7B10FF94" w14:textId="4821AFFB" w:rsidR="00AA119B" w:rsidRDefault="00AA119B" w:rsidP="00AA119B">
            <w:pPr>
              <w:spacing w:line="259" w:lineRule="auto"/>
              <w:jc w:val="left"/>
              <w:rPr>
                <w:lang w:val="fr-FR"/>
              </w:rPr>
            </w:pPr>
            <w:proofErr w:type="spellStart"/>
            <w:r w:rsidRPr="00AB3AF7">
              <w:rPr>
                <w:lang w:val="fr-FR"/>
              </w:rPr>
              <w:t>CamVid</w:t>
            </w:r>
            <w:proofErr w:type="spellEnd"/>
          </w:p>
        </w:tc>
        <w:tc>
          <w:tcPr>
            <w:tcW w:w="2880" w:type="dxa"/>
          </w:tcPr>
          <w:p w14:paraId="5629C2E1" w14:textId="2B3DA108" w:rsidR="00AA119B" w:rsidRDefault="00AA119B" w:rsidP="00AA119B">
            <w:pPr>
              <w:spacing w:line="259" w:lineRule="auto"/>
              <w:jc w:val="left"/>
              <w:rPr>
                <w:lang w:val="fr-FR"/>
              </w:rPr>
            </w:pPr>
            <w:r w:rsidRPr="00E879BC">
              <w:rPr>
                <w:lang w:val="fr-FR"/>
              </w:rPr>
              <w:t>10 minutes</w:t>
            </w:r>
          </w:p>
        </w:tc>
        <w:tc>
          <w:tcPr>
            <w:tcW w:w="1488" w:type="dxa"/>
          </w:tcPr>
          <w:p w14:paraId="1B262428" w14:textId="76576B79" w:rsidR="00AA119B" w:rsidRDefault="00AA119B" w:rsidP="00AA119B">
            <w:pPr>
              <w:spacing w:line="259" w:lineRule="auto"/>
              <w:jc w:val="left"/>
              <w:rPr>
                <w:lang w:val="fr-FR"/>
              </w:rPr>
            </w:pPr>
            <w:r>
              <w:rPr>
                <w:lang w:val="fr-FR"/>
              </w:rPr>
              <w:t>HD</w:t>
            </w:r>
          </w:p>
        </w:tc>
        <w:tc>
          <w:tcPr>
            <w:tcW w:w="1522" w:type="dxa"/>
          </w:tcPr>
          <w:p w14:paraId="2145D405" w14:textId="1379793E" w:rsidR="00AA119B" w:rsidRDefault="00AA119B" w:rsidP="00AA119B">
            <w:pPr>
              <w:spacing w:line="259" w:lineRule="auto"/>
              <w:jc w:val="left"/>
              <w:rPr>
                <w:lang w:val="fr-FR"/>
              </w:rPr>
            </w:pPr>
            <w:proofErr w:type="spellStart"/>
            <w:r w:rsidRPr="00AB3AF7">
              <w:rPr>
                <w:lang w:val="fr-FR"/>
              </w:rPr>
              <w:t>SegNet</w:t>
            </w:r>
            <w:proofErr w:type="spellEnd"/>
          </w:p>
        </w:tc>
        <w:tc>
          <w:tcPr>
            <w:tcW w:w="1670" w:type="dxa"/>
          </w:tcPr>
          <w:p w14:paraId="0EE39438" w14:textId="362D0A14" w:rsidR="00AA119B" w:rsidRDefault="00AA119B" w:rsidP="00AA119B">
            <w:pPr>
              <w:spacing w:line="259" w:lineRule="auto"/>
              <w:jc w:val="left"/>
              <w:rPr>
                <w:lang w:val="fr-FR"/>
              </w:rPr>
            </w:pPr>
            <w:proofErr w:type="spellStart"/>
            <w:r w:rsidRPr="00AB3AF7">
              <w:rPr>
                <w:lang w:val="fr-FR"/>
              </w:rPr>
              <w:t>Caffe</w:t>
            </w:r>
            <w:proofErr w:type="spellEnd"/>
          </w:p>
        </w:tc>
      </w:tr>
      <w:tr w:rsidR="00AA119B" w:rsidRPr="00DC196A" w14:paraId="4D2DD5B2" w14:textId="1C92AA18" w:rsidTr="00CD45B0">
        <w:tc>
          <w:tcPr>
            <w:tcW w:w="1795" w:type="dxa"/>
          </w:tcPr>
          <w:p w14:paraId="25B31656" w14:textId="77777777" w:rsidR="00AA119B" w:rsidRDefault="00AA119B" w:rsidP="00AA119B">
            <w:pPr>
              <w:spacing w:line="259" w:lineRule="auto"/>
              <w:jc w:val="left"/>
              <w:rPr>
                <w:lang w:val="fr-FR"/>
              </w:rPr>
            </w:pPr>
          </w:p>
        </w:tc>
        <w:tc>
          <w:tcPr>
            <w:tcW w:w="7560" w:type="dxa"/>
            <w:gridSpan w:val="4"/>
          </w:tcPr>
          <w:p w14:paraId="35FCB868" w14:textId="77777777" w:rsidR="00AA119B" w:rsidRDefault="00AA119B" w:rsidP="00AA119B">
            <w:pPr>
              <w:spacing w:line="297" w:lineRule="auto"/>
              <w:ind w:left="124"/>
              <w:rPr>
                <w:lang w:val="fr-FR"/>
              </w:rPr>
            </w:pPr>
            <w:proofErr w:type="spellStart"/>
            <w:r w:rsidRPr="00AB3AF7">
              <w:rPr>
                <w:lang w:val="fr-FR"/>
              </w:rPr>
              <w:t>SegNet</w:t>
            </w:r>
            <w:proofErr w:type="spellEnd"/>
            <w:r w:rsidRPr="00AB3AF7">
              <w:rPr>
                <w:lang w:val="fr-FR"/>
              </w:rPr>
              <w:t xml:space="preserve"> est un réseau qui a été créé pour la segmentation sémantique de vidéos. Il a été entrainé avec le jeu de données de </w:t>
            </w:r>
            <w:proofErr w:type="spellStart"/>
            <w:r w:rsidRPr="00AB3AF7">
              <w:rPr>
                <w:lang w:val="fr-FR"/>
              </w:rPr>
              <w:t>CamVid</w:t>
            </w:r>
            <w:proofErr w:type="spellEnd"/>
            <w:r w:rsidRPr="00AB3AF7">
              <w:rPr>
                <w:lang w:val="fr-FR"/>
              </w:rPr>
              <w:t>, qui procurent des vidéos de la route avec la même perspective que le conducteur du véhicule. Une architecture entrainée est</w:t>
            </w:r>
            <w:r>
              <w:rPr>
                <w:lang w:val="fr-FR"/>
              </w:rPr>
              <w:t xml:space="preserve"> disponible pour le </w:t>
            </w:r>
            <w:proofErr w:type="spellStart"/>
            <w:r>
              <w:rPr>
                <w:lang w:val="fr-FR"/>
              </w:rPr>
              <w:t>Jetson</w:t>
            </w:r>
            <w:proofErr w:type="spellEnd"/>
            <w:r>
              <w:rPr>
                <w:lang w:val="fr-FR"/>
              </w:rPr>
              <w:t xml:space="preserve"> Nano. </w:t>
            </w:r>
          </w:p>
          <w:p w14:paraId="6BC9E0C7" w14:textId="77777777" w:rsidR="00AA119B" w:rsidRDefault="00AA119B" w:rsidP="00AA119B">
            <w:pPr>
              <w:spacing w:line="297" w:lineRule="auto"/>
              <w:ind w:left="124"/>
              <w:rPr>
                <w:lang w:val="fr-FR"/>
              </w:rPr>
            </w:pPr>
            <w:r>
              <w:rPr>
                <w:lang w:val="fr-FR"/>
              </w:rPr>
              <w:t xml:space="preserve">Références : </w:t>
            </w:r>
          </w:p>
          <w:p w14:paraId="79E1D67F" w14:textId="77777777" w:rsidR="00AA119B" w:rsidRPr="00666865" w:rsidRDefault="00DC196A" w:rsidP="00AA119B">
            <w:pPr>
              <w:pStyle w:val="Paragraphedeliste"/>
              <w:numPr>
                <w:ilvl w:val="0"/>
                <w:numId w:val="17"/>
              </w:numPr>
              <w:spacing w:line="297" w:lineRule="auto"/>
              <w:rPr>
                <w:sz w:val="32"/>
                <w:lang w:val="fr-FR"/>
              </w:rPr>
            </w:pPr>
            <w:hyperlink r:id="rId26" w:history="1">
              <w:r w:rsidR="00AA119B" w:rsidRPr="00666865">
                <w:rPr>
                  <w:rStyle w:val="Lienhypertexte"/>
                  <w:lang w:val="fr-FR"/>
                </w:rPr>
                <w:t>https://github.com/alexgkendall/SegNet-Tutorial</w:t>
              </w:r>
            </w:hyperlink>
          </w:p>
          <w:p w14:paraId="01E8706E" w14:textId="7A50693A" w:rsidR="00AA119B" w:rsidRPr="00424CBE" w:rsidRDefault="00DC196A" w:rsidP="00AA119B">
            <w:pPr>
              <w:pStyle w:val="Paragraphedeliste"/>
              <w:numPr>
                <w:ilvl w:val="0"/>
                <w:numId w:val="17"/>
              </w:numPr>
              <w:spacing w:line="297" w:lineRule="auto"/>
              <w:rPr>
                <w:lang w:val="fr-FR"/>
              </w:rPr>
            </w:pPr>
            <w:hyperlink r:id="rId27" w:history="1">
              <w:r w:rsidR="00AA119B" w:rsidRPr="00666865">
                <w:rPr>
                  <w:rStyle w:val="Lienhypertexte"/>
                  <w:lang w:val="fr-FR"/>
                </w:rPr>
                <w:t>https://github.com/PengKiKi/camvid</w:t>
              </w:r>
            </w:hyperlink>
            <w:r w:rsidR="00AA119B" w:rsidRPr="00666865">
              <w:rPr>
                <w:lang w:val="fr-FR"/>
              </w:rPr>
              <w:t xml:space="preserve"> </w:t>
            </w:r>
          </w:p>
        </w:tc>
      </w:tr>
      <w:tr w:rsidR="00AA119B" w14:paraId="2C84258E" w14:textId="3060E701" w:rsidTr="00CD45B0">
        <w:tc>
          <w:tcPr>
            <w:tcW w:w="1795" w:type="dxa"/>
          </w:tcPr>
          <w:p w14:paraId="30762BFF" w14:textId="4DCFB8D4" w:rsidR="00AA119B" w:rsidRDefault="00AA119B" w:rsidP="00AA119B">
            <w:pPr>
              <w:spacing w:line="259" w:lineRule="auto"/>
              <w:jc w:val="left"/>
              <w:rPr>
                <w:lang w:val="fr-FR"/>
              </w:rPr>
            </w:pPr>
            <w:proofErr w:type="spellStart"/>
            <w:r w:rsidRPr="00AB3AF7">
              <w:rPr>
                <w:lang w:val="fr-FR"/>
              </w:rPr>
              <w:t>Cityscapes</w:t>
            </w:r>
            <w:proofErr w:type="spellEnd"/>
          </w:p>
        </w:tc>
        <w:tc>
          <w:tcPr>
            <w:tcW w:w="2880" w:type="dxa"/>
          </w:tcPr>
          <w:p w14:paraId="4082A07E" w14:textId="0701625B" w:rsidR="00AA119B" w:rsidRDefault="00AA119B" w:rsidP="00AA119B">
            <w:pPr>
              <w:spacing w:line="259" w:lineRule="auto"/>
              <w:jc w:val="left"/>
              <w:rPr>
                <w:lang w:val="fr-FR"/>
              </w:rPr>
            </w:pPr>
            <w:r w:rsidRPr="00E879BC">
              <w:rPr>
                <w:lang w:val="fr-FR"/>
              </w:rPr>
              <w:t>25 000</w:t>
            </w:r>
          </w:p>
        </w:tc>
        <w:tc>
          <w:tcPr>
            <w:tcW w:w="1488" w:type="dxa"/>
          </w:tcPr>
          <w:p w14:paraId="6E53C6DB" w14:textId="69A5A41B" w:rsidR="00AA119B" w:rsidRDefault="00AA119B" w:rsidP="00AA119B">
            <w:pPr>
              <w:spacing w:line="259" w:lineRule="auto"/>
              <w:jc w:val="left"/>
              <w:rPr>
                <w:lang w:val="fr-FR"/>
              </w:rPr>
            </w:pPr>
            <w:r w:rsidRPr="00E879BC">
              <w:rPr>
                <w:lang w:val="fr-FR"/>
              </w:rPr>
              <w:t>512x1024</w:t>
            </w:r>
          </w:p>
        </w:tc>
        <w:tc>
          <w:tcPr>
            <w:tcW w:w="1522" w:type="dxa"/>
          </w:tcPr>
          <w:p w14:paraId="1F00AB88" w14:textId="3EA1C9B7" w:rsidR="00AA119B" w:rsidRDefault="00AA119B" w:rsidP="00AA119B">
            <w:pPr>
              <w:spacing w:line="259" w:lineRule="auto"/>
              <w:jc w:val="left"/>
              <w:rPr>
                <w:lang w:val="fr-FR"/>
              </w:rPr>
            </w:pPr>
            <w:proofErr w:type="spellStart"/>
            <w:r w:rsidRPr="00AB3AF7">
              <w:rPr>
                <w:lang w:val="fr-FR"/>
              </w:rPr>
              <w:t>MFANet</w:t>
            </w:r>
            <w:proofErr w:type="spellEnd"/>
          </w:p>
        </w:tc>
        <w:tc>
          <w:tcPr>
            <w:tcW w:w="1670" w:type="dxa"/>
          </w:tcPr>
          <w:p w14:paraId="77C15080" w14:textId="702017E9" w:rsidR="00AA119B" w:rsidRPr="00424CBE" w:rsidRDefault="00AA119B" w:rsidP="00AA119B">
            <w:pPr>
              <w:spacing w:line="259" w:lineRule="auto"/>
              <w:jc w:val="left"/>
            </w:pPr>
          </w:p>
        </w:tc>
      </w:tr>
      <w:tr w:rsidR="00AA119B" w:rsidRPr="00DC196A" w14:paraId="152EB38C" w14:textId="3A48F444" w:rsidTr="00CD45B0">
        <w:tc>
          <w:tcPr>
            <w:tcW w:w="1795" w:type="dxa"/>
          </w:tcPr>
          <w:p w14:paraId="6C596DB9" w14:textId="77777777" w:rsidR="00AA119B" w:rsidRDefault="00AA119B" w:rsidP="00AA119B">
            <w:pPr>
              <w:spacing w:line="259" w:lineRule="auto"/>
              <w:jc w:val="left"/>
              <w:rPr>
                <w:lang w:val="fr-FR"/>
              </w:rPr>
            </w:pPr>
          </w:p>
        </w:tc>
        <w:tc>
          <w:tcPr>
            <w:tcW w:w="7560" w:type="dxa"/>
            <w:gridSpan w:val="4"/>
          </w:tcPr>
          <w:p w14:paraId="16F5D89E" w14:textId="77777777" w:rsidR="00AA119B" w:rsidRPr="00666865" w:rsidRDefault="00AA119B" w:rsidP="00AA119B">
            <w:pPr>
              <w:spacing w:line="297" w:lineRule="auto"/>
              <w:ind w:left="124"/>
              <w:rPr>
                <w:lang w:val="fr-FR"/>
              </w:rPr>
            </w:pPr>
            <w:proofErr w:type="spellStart"/>
            <w:r w:rsidRPr="00666865">
              <w:rPr>
                <w:lang w:val="fr-FR"/>
              </w:rPr>
              <w:t>MFANet</w:t>
            </w:r>
            <w:proofErr w:type="spellEnd"/>
            <w:r w:rsidRPr="00666865">
              <w:rPr>
                <w:lang w:val="fr-FR"/>
              </w:rPr>
              <w:t xml:space="preserve"> (Zheng et al., 2020) est un réseau qui a été créé en 2019 pour la segmentation sémantique sur des appareils tel que le </w:t>
            </w:r>
            <w:proofErr w:type="spellStart"/>
            <w:r w:rsidRPr="00666865">
              <w:rPr>
                <w:lang w:val="fr-FR"/>
              </w:rPr>
              <w:t>Jetson</w:t>
            </w:r>
            <w:proofErr w:type="spellEnd"/>
            <w:r w:rsidRPr="00666865">
              <w:rPr>
                <w:lang w:val="fr-FR"/>
              </w:rPr>
              <w:t xml:space="preserve"> Nano. Il a été entrainé avec le jeu de données de </w:t>
            </w:r>
            <w:proofErr w:type="spellStart"/>
            <w:r w:rsidRPr="00666865">
              <w:rPr>
                <w:lang w:val="fr-FR"/>
              </w:rPr>
              <w:t>Cityscapes</w:t>
            </w:r>
            <w:proofErr w:type="spellEnd"/>
            <w:r w:rsidRPr="00666865">
              <w:rPr>
                <w:lang w:val="fr-FR"/>
              </w:rPr>
              <w:t xml:space="preserve">, qui procurent des images de scènes urbaines. </w:t>
            </w:r>
            <w:proofErr w:type="spellStart"/>
            <w:r w:rsidRPr="00666865">
              <w:rPr>
                <w:lang w:val="fr-FR"/>
              </w:rPr>
              <w:t>Cityscapes</w:t>
            </w:r>
            <w:proofErr w:type="spellEnd"/>
            <w:r w:rsidRPr="00666865">
              <w:rPr>
                <w:lang w:val="fr-FR"/>
              </w:rPr>
              <w:t xml:space="preserve"> est un jeu de données qui fournit des images de rues spécifiquement destinées pour la segmentation sémantique. Il peut être utilisé par de nombreux réseaux. Différentes stratégies d’augmentation de données sont utilisées. Des tests ont été faits avec le </w:t>
            </w:r>
            <w:proofErr w:type="spellStart"/>
            <w:r w:rsidRPr="00666865">
              <w:rPr>
                <w:lang w:val="fr-FR"/>
              </w:rPr>
              <w:t>Jetson</w:t>
            </w:r>
            <w:proofErr w:type="spellEnd"/>
            <w:r w:rsidRPr="00666865">
              <w:rPr>
                <w:lang w:val="fr-FR"/>
              </w:rPr>
              <w:t xml:space="preserve"> Nano.</w:t>
            </w:r>
          </w:p>
          <w:p w14:paraId="20130836" w14:textId="4215CE56" w:rsidR="00AA119B" w:rsidRPr="00AA119B" w:rsidRDefault="00AA119B" w:rsidP="00AA119B">
            <w:pPr>
              <w:spacing w:line="297" w:lineRule="auto"/>
              <w:ind w:left="124"/>
              <w:rPr>
                <w:i/>
                <w:lang w:val="fr-FR"/>
              </w:rPr>
            </w:pPr>
            <w:proofErr w:type="gramStart"/>
            <w:r w:rsidRPr="00666865">
              <w:rPr>
                <w:lang w:val="fr-FR"/>
              </w:rPr>
              <w:t>Contact:</w:t>
            </w:r>
            <w:proofErr w:type="gramEnd"/>
            <w:r w:rsidRPr="00666865">
              <w:rPr>
                <w:lang w:val="fr-FR"/>
              </w:rPr>
              <w:t xml:space="preserve"> </w:t>
            </w:r>
            <w:hyperlink r:id="rId28" w:history="1">
              <w:r w:rsidRPr="00666865">
                <w:rPr>
                  <w:rStyle w:val="Lienhypertexte"/>
                  <w:lang w:val="fr-FR"/>
                </w:rPr>
                <w:t>leejy@ustb.edu.cn</w:t>
              </w:r>
            </w:hyperlink>
            <w:r w:rsidRPr="00AA119B">
              <w:rPr>
                <w:i/>
                <w:lang w:val="fr-FR"/>
              </w:rPr>
              <w:t xml:space="preserve"> </w:t>
            </w:r>
          </w:p>
        </w:tc>
      </w:tr>
      <w:tr w:rsidR="00AA119B" w:rsidRPr="00DC196A" w14:paraId="1260D5B3" w14:textId="77777777" w:rsidTr="00CD45B0">
        <w:tc>
          <w:tcPr>
            <w:tcW w:w="1795" w:type="dxa"/>
          </w:tcPr>
          <w:p w14:paraId="77A9D6D5" w14:textId="77777777" w:rsidR="00AA119B" w:rsidRDefault="00AA119B" w:rsidP="00AA119B">
            <w:pPr>
              <w:spacing w:line="259" w:lineRule="auto"/>
              <w:jc w:val="left"/>
              <w:rPr>
                <w:lang w:val="fr-FR"/>
              </w:rPr>
            </w:pPr>
          </w:p>
        </w:tc>
        <w:tc>
          <w:tcPr>
            <w:tcW w:w="7560" w:type="dxa"/>
            <w:gridSpan w:val="4"/>
          </w:tcPr>
          <w:p w14:paraId="0225D4FF" w14:textId="6E012FA0" w:rsidR="00AA119B" w:rsidRDefault="00AA119B" w:rsidP="00AA119B">
            <w:pPr>
              <w:spacing w:line="259" w:lineRule="auto"/>
              <w:rPr>
                <w:lang w:val="fr-FR"/>
              </w:rPr>
            </w:pPr>
            <w:proofErr w:type="spellStart"/>
            <w:r w:rsidRPr="00AB3AF7">
              <w:rPr>
                <w:lang w:val="fr-FR"/>
              </w:rPr>
              <w:t>MAVNet</w:t>
            </w:r>
            <w:proofErr w:type="spellEnd"/>
            <w:r>
              <w:rPr>
                <w:lang w:val="fr-FR"/>
              </w:rPr>
              <w:t xml:space="preserve"> </w:t>
            </w:r>
            <w:r w:rsidRPr="00AB3AF7">
              <w:rPr>
                <w:lang w:val="fr-FR"/>
              </w:rPr>
              <w:t xml:space="preserve">(Nguyen et al., 2019) a été entrainé avec deux jeux de données pour être utilisé par le </w:t>
            </w:r>
            <w:proofErr w:type="spellStart"/>
            <w:r w:rsidRPr="00AB3AF7">
              <w:rPr>
                <w:lang w:val="fr-FR"/>
              </w:rPr>
              <w:t>Jetson</w:t>
            </w:r>
            <w:proofErr w:type="spellEnd"/>
            <w:r w:rsidRPr="00AB3AF7">
              <w:rPr>
                <w:lang w:val="fr-FR"/>
              </w:rPr>
              <w:t xml:space="preserve"> Nano monté sur des </w:t>
            </w:r>
            <w:r>
              <w:rPr>
                <w:lang w:val="fr-FR"/>
              </w:rPr>
              <w:t xml:space="preserve">"micro </w:t>
            </w:r>
            <w:proofErr w:type="spellStart"/>
            <w:r>
              <w:rPr>
                <w:lang w:val="fr-FR"/>
              </w:rPr>
              <w:t>Aerial</w:t>
            </w:r>
            <w:proofErr w:type="spellEnd"/>
            <w:r>
              <w:rPr>
                <w:lang w:val="fr-FR"/>
              </w:rPr>
              <w:t xml:space="preserve"> </w:t>
            </w:r>
            <w:proofErr w:type="spellStart"/>
            <w:r>
              <w:rPr>
                <w:lang w:val="fr-FR"/>
              </w:rPr>
              <w:t>Vehicles</w:t>
            </w:r>
            <w:proofErr w:type="spellEnd"/>
            <w:r>
              <w:rPr>
                <w:lang w:val="fr-FR"/>
              </w:rPr>
              <w:t xml:space="preserve"> (</w:t>
            </w:r>
            <w:proofErr w:type="spellStart"/>
            <w:r>
              <w:rPr>
                <w:lang w:val="fr-FR"/>
              </w:rPr>
              <w:t>MAVs</w:t>
            </w:r>
            <w:proofErr w:type="spellEnd"/>
            <w:r>
              <w:rPr>
                <w:lang w:val="fr-FR"/>
              </w:rPr>
              <w:t>)".</w:t>
            </w:r>
          </w:p>
          <w:p w14:paraId="0B269A5E" w14:textId="32EDED83" w:rsidR="00AA119B" w:rsidRDefault="00AA119B" w:rsidP="00AA119B">
            <w:pPr>
              <w:spacing w:line="259" w:lineRule="auto"/>
              <w:jc w:val="left"/>
              <w:rPr>
                <w:lang w:val="fr-FR"/>
              </w:rPr>
            </w:pPr>
            <w:r>
              <w:rPr>
                <w:lang w:val="fr-FR"/>
              </w:rPr>
              <w:t xml:space="preserve">Référence : </w:t>
            </w:r>
            <w:hyperlink r:id="rId29" w:history="1">
              <w:r w:rsidRPr="00DF56C8">
                <w:rPr>
                  <w:rStyle w:val="Lienhypertexte"/>
                  <w:sz w:val="20"/>
                  <w:lang w:val="fr-FR"/>
                </w:rPr>
                <w:t>https://github.com/tynguyen/MAVNet</w:t>
              </w:r>
            </w:hyperlink>
            <w:r>
              <w:rPr>
                <w:sz w:val="20"/>
                <w:lang w:val="fr-FR"/>
              </w:rPr>
              <w:t xml:space="preserve"> </w:t>
            </w:r>
          </w:p>
        </w:tc>
      </w:tr>
      <w:tr w:rsidR="00AA119B" w14:paraId="37BC046A" w14:textId="77777777" w:rsidTr="00CD45B0">
        <w:tc>
          <w:tcPr>
            <w:tcW w:w="1795" w:type="dxa"/>
          </w:tcPr>
          <w:p w14:paraId="53CCAE68" w14:textId="313491E6" w:rsidR="00AA119B" w:rsidRDefault="00AA119B" w:rsidP="00AA119B">
            <w:pPr>
              <w:spacing w:line="259" w:lineRule="auto"/>
              <w:jc w:val="left"/>
              <w:rPr>
                <w:lang w:val="fr-FR"/>
              </w:rPr>
            </w:pPr>
            <w:proofErr w:type="spellStart"/>
            <w:r w:rsidRPr="00AB3AF7">
              <w:rPr>
                <w:lang w:val="fr-FR"/>
              </w:rPr>
              <w:t>FreiburgForest</w:t>
            </w:r>
            <w:proofErr w:type="spellEnd"/>
          </w:p>
        </w:tc>
        <w:tc>
          <w:tcPr>
            <w:tcW w:w="2880" w:type="dxa"/>
          </w:tcPr>
          <w:p w14:paraId="6E4BC0D1" w14:textId="15382766" w:rsidR="00AA119B" w:rsidRDefault="00AA119B" w:rsidP="00AA119B">
            <w:pPr>
              <w:spacing w:line="259" w:lineRule="auto"/>
              <w:jc w:val="left"/>
              <w:rPr>
                <w:lang w:val="fr-FR"/>
              </w:rPr>
            </w:pPr>
            <w:r>
              <w:rPr>
                <w:lang w:val="fr-FR"/>
              </w:rPr>
              <w:t>15 000</w:t>
            </w:r>
          </w:p>
        </w:tc>
        <w:tc>
          <w:tcPr>
            <w:tcW w:w="1488" w:type="dxa"/>
          </w:tcPr>
          <w:p w14:paraId="264C3B3D" w14:textId="77777777" w:rsidR="00AA119B" w:rsidRDefault="00AA119B" w:rsidP="00AA119B">
            <w:pPr>
              <w:spacing w:line="259" w:lineRule="auto"/>
              <w:jc w:val="left"/>
              <w:rPr>
                <w:lang w:val="fr-FR"/>
              </w:rPr>
            </w:pPr>
            <w:r w:rsidRPr="00E879BC">
              <w:rPr>
                <w:lang w:val="fr-FR"/>
              </w:rPr>
              <w:t>576x320</w:t>
            </w:r>
          </w:p>
          <w:p w14:paraId="6B31077C" w14:textId="55895C10" w:rsidR="00AA119B" w:rsidRDefault="00AA119B" w:rsidP="00AA119B">
            <w:pPr>
              <w:spacing w:line="259" w:lineRule="auto"/>
              <w:jc w:val="left"/>
              <w:rPr>
                <w:lang w:val="fr-FR"/>
              </w:rPr>
            </w:pPr>
            <w:r w:rsidRPr="00E879BC">
              <w:rPr>
                <w:lang w:val="fr-FR"/>
              </w:rPr>
              <w:t>864x480</w:t>
            </w:r>
          </w:p>
        </w:tc>
        <w:tc>
          <w:tcPr>
            <w:tcW w:w="1522" w:type="dxa"/>
          </w:tcPr>
          <w:p w14:paraId="52F92019" w14:textId="0AA66291" w:rsidR="00AA119B" w:rsidRDefault="00AA119B" w:rsidP="00AA119B">
            <w:pPr>
              <w:spacing w:line="259" w:lineRule="auto"/>
              <w:jc w:val="left"/>
              <w:rPr>
                <w:lang w:val="fr-FR"/>
              </w:rPr>
            </w:pPr>
            <w:proofErr w:type="spellStart"/>
            <w:r w:rsidRPr="00AB3AF7">
              <w:rPr>
                <w:lang w:val="fr-FR"/>
              </w:rPr>
              <w:t>AdapNet</w:t>
            </w:r>
            <w:proofErr w:type="spellEnd"/>
          </w:p>
        </w:tc>
        <w:tc>
          <w:tcPr>
            <w:tcW w:w="1670" w:type="dxa"/>
          </w:tcPr>
          <w:p w14:paraId="3A514942" w14:textId="2C201C62" w:rsidR="00AA119B" w:rsidRDefault="00AA119B" w:rsidP="00AA119B">
            <w:pPr>
              <w:spacing w:line="259" w:lineRule="auto"/>
              <w:jc w:val="left"/>
              <w:rPr>
                <w:lang w:val="fr-FR"/>
              </w:rPr>
            </w:pPr>
            <w:proofErr w:type="spellStart"/>
            <w:r>
              <w:rPr>
                <w:lang w:val="fr-FR"/>
              </w:rPr>
              <w:t>TensorFlow</w:t>
            </w:r>
            <w:proofErr w:type="spellEnd"/>
          </w:p>
        </w:tc>
      </w:tr>
      <w:tr w:rsidR="00AA119B" w:rsidRPr="00DC196A" w14:paraId="11A890A1" w14:textId="77777777" w:rsidTr="00CD45B0">
        <w:tc>
          <w:tcPr>
            <w:tcW w:w="1795" w:type="dxa"/>
          </w:tcPr>
          <w:p w14:paraId="430221D0" w14:textId="77777777" w:rsidR="00AA119B" w:rsidRDefault="00AA119B" w:rsidP="00AA119B">
            <w:pPr>
              <w:spacing w:line="259" w:lineRule="auto"/>
              <w:jc w:val="left"/>
              <w:rPr>
                <w:lang w:val="fr-FR"/>
              </w:rPr>
            </w:pPr>
          </w:p>
        </w:tc>
        <w:tc>
          <w:tcPr>
            <w:tcW w:w="7560" w:type="dxa"/>
            <w:gridSpan w:val="4"/>
          </w:tcPr>
          <w:p w14:paraId="4BBBEA52" w14:textId="77777777" w:rsidR="00AA119B" w:rsidRDefault="00AA119B" w:rsidP="00AA119B">
            <w:pPr>
              <w:spacing w:line="259" w:lineRule="auto"/>
              <w:jc w:val="left"/>
              <w:rPr>
                <w:lang w:val="fr-FR"/>
              </w:rPr>
            </w:pPr>
            <w:proofErr w:type="spellStart"/>
            <w:r w:rsidRPr="000A6E40">
              <w:rPr>
                <w:i/>
                <w:iCs/>
                <w:lang w:val="fr-FR"/>
                <w:rPrChange w:id="53" w:author="Mickaël Germain" w:date="2021-11-12T12:25:00Z">
                  <w:rPr>
                    <w:lang w:val="fr-FR"/>
                  </w:rPr>
                </w:rPrChange>
              </w:rPr>
              <w:t>DeepScene</w:t>
            </w:r>
            <w:proofErr w:type="spellEnd"/>
            <w:r w:rsidRPr="00AB3AF7">
              <w:rPr>
                <w:lang w:val="fr-FR"/>
              </w:rPr>
              <w:t xml:space="preserve"> propose plusieurs modèles entrainés avec différents jeux de données, comme </w:t>
            </w:r>
            <w:proofErr w:type="spellStart"/>
            <w:r w:rsidRPr="00AB3AF7">
              <w:rPr>
                <w:lang w:val="fr-FR"/>
              </w:rPr>
              <w:t>Cityscpapes</w:t>
            </w:r>
            <w:proofErr w:type="spellEnd"/>
            <w:r w:rsidRPr="00AB3AF7">
              <w:rPr>
                <w:lang w:val="fr-FR"/>
              </w:rPr>
              <w:t xml:space="preserve">, SUN-RGBD, </w:t>
            </w:r>
            <w:proofErr w:type="spellStart"/>
            <w:r w:rsidRPr="00AB3AF7">
              <w:rPr>
                <w:lang w:val="fr-FR"/>
              </w:rPr>
              <w:t>Synthia</w:t>
            </w:r>
            <w:proofErr w:type="spellEnd"/>
            <w:r w:rsidRPr="00AB3AF7">
              <w:rPr>
                <w:lang w:val="fr-FR"/>
              </w:rPr>
              <w:t>. Le jeu de données ’</w:t>
            </w:r>
            <w:proofErr w:type="spellStart"/>
            <w:r w:rsidRPr="00AB3AF7">
              <w:rPr>
                <w:lang w:val="fr-FR"/>
              </w:rPr>
              <w:t>FreiburgForest</w:t>
            </w:r>
            <w:proofErr w:type="spellEnd"/>
            <w:r w:rsidRPr="00AB3AF7">
              <w:rPr>
                <w:lang w:val="fr-FR"/>
              </w:rPr>
              <w:t xml:space="preserve">’ fournit des images de chemin dans la forêt, qui est destinée pour la segmentation sémantique. L’architecture </w:t>
            </w:r>
            <w:proofErr w:type="spellStart"/>
            <w:r w:rsidRPr="00AB3AF7">
              <w:rPr>
                <w:lang w:val="fr-FR"/>
              </w:rPr>
              <w:t>AdapNet</w:t>
            </w:r>
            <w:proofErr w:type="spellEnd"/>
            <w:r w:rsidRPr="00AB3AF7">
              <w:rPr>
                <w:lang w:val="fr-FR"/>
              </w:rPr>
              <w:t xml:space="preserve"> testée durant cet essai a été entrainée avec ce jeu et est disponible en deux résolutions pour le </w:t>
            </w:r>
            <w:proofErr w:type="spellStart"/>
            <w:r w:rsidRPr="00AB3AF7">
              <w:rPr>
                <w:lang w:val="fr-FR"/>
              </w:rPr>
              <w:t>Jetson</w:t>
            </w:r>
            <w:proofErr w:type="spellEnd"/>
            <w:r w:rsidRPr="00AB3AF7">
              <w:rPr>
                <w:lang w:val="fr-FR"/>
              </w:rPr>
              <w:t xml:space="preserve"> Nano.</w:t>
            </w:r>
          </w:p>
          <w:p w14:paraId="19E35F8D" w14:textId="7DB64B8C" w:rsidR="00AA119B" w:rsidRPr="00666865" w:rsidRDefault="00AA119B" w:rsidP="00AA119B">
            <w:pPr>
              <w:spacing w:line="259" w:lineRule="auto"/>
              <w:jc w:val="left"/>
              <w:rPr>
                <w:szCs w:val="24"/>
                <w:lang w:val="fr-FR"/>
              </w:rPr>
            </w:pPr>
            <w:r w:rsidRPr="00666865">
              <w:rPr>
                <w:szCs w:val="24"/>
                <w:lang w:val="fr-FR"/>
              </w:rPr>
              <w:t xml:space="preserve">Référence : </w:t>
            </w:r>
            <w:hyperlink r:id="rId30" w:history="1">
              <w:r w:rsidRPr="00666865">
                <w:rPr>
                  <w:rStyle w:val="Lienhypertexte"/>
                  <w:szCs w:val="24"/>
                  <w:lang w:val="fr-FR"/>
                </w:rPr>
                <w:t>http://deepscene.cs.uni-freiburg.de</w:t>
              </w:r>
            </w:hyperlink>
            <w:r w:rsidRPr="00666865">
              <w:rPr>
                <w:szCs w:val="24"/>
                <w:lang w:val="fr-FR"/>
              </w:rPr>
              <w:t xml:space="preserve"> </w:t>
            </w:r>
          </w:p>
        </w:tc>
      </w:tr>
      <w:tr w:rsidR="00AA119B" w14:paraId="389698DB" w14:textId="77777777" w:rsidTr="00CD45B0">
        <w:tc>
          <w:tcPr>
            <w:tcW w:w="1795" w:type="dxa"/>
          </w:tcPr>
          <w:p w14:paraId="0CADBA7E" w14:textId="4EE73FC6" w:rsidR="00AA119B" w:rsidRDefault="00AA119B" w:rsidP="00AA119B">
            <w:pPr>
              <w:spacing w:line="259" w:lineRule="auto"/>
              <w:jc w:val="left"/>
              <w:rPr>
                <w:lang w:val="fr-FR"/>
              </w:rPr>
            </w:pPr>
            <w:proofErr w:type="spellStart"/>
            <w:r w:rsidRPr="00E879BC">
              <w:rPr>
                <w:lang w:val="fr-FR"/>
              </w:rPr>
              <w:t>Synthia</w:t>
            </w:r>
            <w:proofErr w:type="spellEnd"/>
          </w:p>
        </w:tc>
        <w:tc>
          <w:tcPr>
            <w:tcW w:w="2880" w:type="dxa"/>
          </w:tcPr>
          <w:p w14:paraId="7FD838B4" w14:textId="4ADB76D7" w:rsidR="00AA119B" w:rsidRDefault="00AA119B" w:rsidP="00AA119B">
            <w:pPr>
              <w:spacing w:line="259" w:lineRule="auto"/>
              <w:jc w:val="left"/>
              <w:rPr>
                <w:lang w:val="fr-FR"/>
              </w:rPr>
            </w:pPr>
          </w:p>
        </w:tc>
        <w:tc>
          <w:tcPr>
            <w:tcW w:w="1488" w:type="dxa"/>
          </w:tcPr>
          <w:p w14:paraId="250455CA" w14:textId="43A988CD" w:rsidR="00AA119B" w:rsidRDefault="00AA119B" w:rsidP="00AA119B">
            <w:pPr>
              <w:spacing w:line="259" w:lineRule="auto"/>
              <w:jc w:val="left"/>
              <w:rPr>
                <w:lang w:val="fr-FR"/>
              </w:rPr>
            </w:pPr>
          </w:p>
        </w:tc>
        <w:tc>
          <w:tcPr>
            <w:tcW w:w="1522" w:type="dxa"/>
          </w:tcPr>
          <w:p w14:paraId="325BFEB9" w14:textId="071A62EE" w:rsidR="00AA119B" w:rsidRDefault="00AA119B" w:rsidP="00AA119B">
            <w:pPr>
              <w:spacing w:line="259" w:lineRule="auto"/>
              <w:jc w:val="left"/>
              <w:rPr>
                <w:lang w:val="fr-FR"/>
              </w:rPr>
            </w:pPr>
          </w:p>
        </w:tc>
        <w:tc>
          <w:tcPr>
            <w:tcW w:w="1670" w:type="dxa"/>
          </w:tcPr>
          <w:p w14:paraId="0E47DEF8" w14:textId="77777777" w:rsidR="00AA119B" w:rsidRDefault="00AA119B" w:rsidP="00AA119B">
            <w:pPr>
              <w:spacing w:line="259" w:lineRule="auto"/>
              <w:jc w:val="left"/>
              <w:rPr>
                <w:lang w:val="fr-FR"/>
              </w:rPr>
            </w:pPr>
          </w:p>
        </w:tc>
      </w:tr>
      <w:tr w:rsidR="00AA119B" w:rsidRPr="00DC196A" w14:paraId="010559EF" w14:textId="77777777" w:rsidTr="00CD45B0">
        <w:tc>
          <w:tcPr>
            <w:tcW w:w="1795" w:type="dxa"/>
          </w:tcPr>
          <w:p w14:paraId="38EFC6C4" w14:textId="77777777" w:rsidR="00AA119B" w:rsidRDefault="00AA119B" w:rsidP="00AA119B">
            <w:pPr>
              <w:spacing w:line="259" w:lineRule="auto"/>
              <w:jc w:val="left"/>
              <w:rPr>
                <w:lang w:val="fr-FR"/>
              </w:rPr>
            </w:pPr>
          </w:p>
        </w:tc>
        <w:tc>
          <w:tcPr>
            <w:tcW w:w="7560" w:type="dxa"/>
            <w:gridSpan w:val="4"/>
          </w:tcPr>
          <w:p w14:paraId="244CD9E4" w14:textId="77777777" w:rsidR="00AA119B" w:rsidRDefault="00AA119B" w:rsidP="00AA119B">
            <w:pPr>
              <w:spacing w:line="327" w:lineRule="auto"/>
              <w:ind w:left="124"/>
              <w:rPr>
                <w:lang w:val="fr-FR"/>
              </w:rPr>
            </w:pPr>
            <w:r w:rsidRPr="00AB3AF7">
              <w:rPr>
                <w:lang w:val="fr-FR"/>
              </w:rPr>
              <w:t xml:space="preserve">Les jeux de données </w:t>
            </w:r>
            <w:proofErr w:type="spellStart"/>
            <w:r w:rsidRPr="00AB3AF7">
              <w:rPr>
                <w:lang w:val="fr-FR"/>
              </w:rPr>
              <w:t>Synthia</w:t>
            </w:r>
            <w:proofErr w:type="spellEnd"/>
            <w:r w:rsidRPr="00AB3AF7">
              <w:rPr>
                <w:lang w:val="fr-FR"/>
              </w:rPr>
              <w:t xml:space="preserve"> sont composés d’images et vidéos de scènes de rue comme celui de </w:t>
            </w:r>
            <w:proofErr w:type="spellStart"/>
            <w:r w:rsidRPr="00AB3AF7">
              <w:rPr>
                <w:lang w:val="fr-FR"/>
              </w:rPr>
              <w:t>Cityscapes</w:t>
            </w:r>
            <w:proofErr w:type="spellEnd"/>
            <w:r w:rsidRPr="00AB3AF7">
              <w:rPr>
                <w:lang w:val="fr-FR"/>
              </w:rPr>
              <w:t xml:space="preserve">, et qui sont destinés à la segmentation sémantique. </w:t>
            </w:r>
          </w:p>
          <w:p w14:paraId="4CA283BE" w14:textId="364349EB" w:rsidR="00AA119B" w:rsidRPr="00666865" w:rsidRDefault="00AA119B" w:rsidP="00AA119B">
            <w:pPr>
              <w:spacing w:line="327" w:lineRule="auto"/>
              <w:ind w:left="124"/>
              <w:rPr>
                <w:szCs w:val="24"/>
                <w:lang w:val="fr-FR"/>
              </w:rPr>
            </w:pPr>
            <w:r w:rsidRPr="00666865">
              <w:rPr>
                <w:szCs w:val="24"/>
                <w:lang w:val="fr-FR"/>
              </w:rPr>
              <w:t xml:space="preserve">Référence : </w:t>
            </w:r>
            <w:hyperlink r:id="rId31" w:history="1">
              <w:r w:rsidRPr="00666865">
                <w:rPr>
                  <w:rStyle w:val="Lienhypertexte"/>
                  <w:szCs w:val="24"/>
                  <w:lang w:val="fr-FR"/>
                </w:rPr>
                <w:t>https://synthia-dataset.net</w:t>
              </w:r>
            </w:hyperlink>
            <w:r w:rsidRPr="00666865">
              <w:rPr>
                <w:szCs w:val="24"/>
                <w:lang w:val="fr-FR"/>
              </w:rPr>
              <w:t xml:space="preserve"> </w:t>
            </w:r>
          </w:p>
        </w:tc>
      </w:tr>
      <w:tr w:rsidR="00AA119B" w14:paraId="708B1E71" w14:textId="77777777" w:rsidTr="00CD45B0">
        <w:tc>
          <w:tcPr>
            <w:tcW w:w="1795" w:type="dxa"/>
          </w:tcPr>
          <w:p w14:paraId="40DD29AA" w14:textId="77DE655A" w:rsidR="00AA119B" w:rsidRDefault="00AA119B" w:rsidP="00AA119B">
            <w:pPr>
              <w:spacing w:line="259" w:lineRule="auto"/>
              <w:jc w:val="left"/>
              <w:rPr>
                <w:lang w:val="fr-FR"/>
              </w:rPr>
            </w:pPr>
            <w:r>
              <w:rPr>
                <w:lang w:val="fr-FR"/>
              </w:rPr>
              <w:t>APC-PJC</w:t>
            </w:r>
          </w:p>
        </w:tc>
        <w:tc>
          <w:tcPr>
            <w:tcW w:w="2880" w:type="dxa"/>
          </w:tcPr>
          <w:p w14:paraId="7F942509" w14:textId="306E44DB" w:rsidR="00AA119B" w:rsidRDefault="00AA119B" w:rsidP="00AA119B">
            <w:pPr>
              <w:spacing w:line="259" w:lineRule="auto"/>
              <w:jc w:val="left"/>
              <w:rPr>
                <w:lang w:val="fr-FR"/>
              </w:rPr>
            </w:pPr>
            <w:r>
              <w:rPr>
                <w:lang w:val="fr-FR"/>
              </w:rPr>
              <w:t>313</w:t>
            </w:r>
          </w:p>
        </w:tc>
        <w:tc>
          <w:tcPr>
            <w:tcW w:w="1488" w:type="dxa"/>
          </w:tcPr>
          <w:p w14:paraId="715DD901" w14:textId="77777777" w:rsidR="00AA119B" w:rsidRDefault="00AA119B" w:rsidP="00AA119B">
            <w:pPr>
              <w:spacing w:line="259" w:lineRule="auto"/>
              <w:jc w:val="left"/>
              <w:rPr>
                <w:lang w:val="fr-FR"/>
              </w:rPr>
            </w:pPr>
          </w:p>
        </w:tc>
        <w:tc>
          <w:tcPr>
            <w:tcW w:w="1522" w:type="dxa"/>
          </w:tcPr>
          <w:p w14:paraId="385AFC9E" w14:textId="13BC861B" w:rsidR="00AA119B" w:rsidRDefault="00AA119B" w:rsidP="00AA119B">
            <w:pPr>
              <w:spacing w:line="259" w:lineRule="auto"/>
              <w:jc w:val="left"/>
              <w:rPr>
                <w:lang w:val="fr-FR"/>
              </w:rPr>
            </w:pPr>
          </w:p>
        </w:tc>
        <w:tc>
          <w:tcPr>
            <w:tcW w:w="1670" w:type="dxa"/>
          </w:tcPr>
          <w:p w14:paraId="1599F99D" w14:textId="245E4B00" w:rsidR="00AA119B" w:rsidRDefault="00AA119B" w:rsidP="00AA119B">
            <w:pPr>
              <w:spacing w:line="259" w:lineRule="auto"/>
              <w:jc w:val="left"/>
              <w:rPr>
                <w:lang w:val="fr-FR"/>
              </w:rPr>
            </w:pPr>
          </w:p>
        </w:tc>
      </w:tr>
      <w:tr w:rsidR="00AA119B" w:rsidRPr="00DC196A" w14:paraId="0677EFD2" w14:textId="77777777" w:rsidTr="00CD45B0">
        <w:tc>
          <w:tcPr>
            <w:tcW w:w="1795" w:type="dxa"/>
          </w:tcPr>
          <w:p w14:paraId="241BD64E" w14:textId="77777777" w:rsidR="00AA119B" w:rsidRDefault="00AA119B" w:rsidP="00AA119B">
            <w:pPr>
              <w:spacing w:line="259" w:lineRule="auto"/>
              <w:jc w:val="left"/>
              <w:rPr>
                <w:lang w:val="fr-FR"/>
              </w:rPr>
            </w:pPr>
          </w:p>
        </w:tc>
        <w:tc>
          <w:tcPr>
            <w:tcW w:w="7560" w:type="dxa"/>
            <w:gridSpan w:val="4"/>
          </w:tcPr>
          <w:p w14:paraId="01E876F3" w14:textId="77777777" w:rsidR="00AA119B" w:rsidRDefault="00AA119B" w:rsidP="00AA119B">
            <w:pPr>
              <w:spacing w:line="297" w:lineRule="auto"/>
              <w:ind w:left="124"/>
              <w:rPr>
                <w:lang w:val="fr-FR"/>
              </w:rPr>
            </w:pPr>
            <w:r w:rsidRPr="00AB3AF7">
              <w:rPr>
                <w:lang w:val="fr-FR"/>
              </w:rPr>
              <w:t>L’Association des Piétons et Cyclistes du Pont Jacques-Cartier a une collection d’images et de vidéos de la piste multifonctionnelle du pont Jacques-Cartier. Ce n’est pas un jeu de données qui est prêt à être utilisé pour l’apprentissage tel quel, il doit être préparé. Mais c’est une source de données qui est importante pour l’essai. Il est envisagé de contacter l’association au besoin afin de leur demander leur collaboration pour la collecte d’autres d’images ou vidéos.</w:t>
            </w:r>
            <w:r>
              <w:rPr>
                <w:lang w:val="fr-FR"/>
              </w:rPr>
              <w:t xml:space="preserve"> </w:t>
            </w:r>
          </w:p>
          <w:p w14:paraId="0FF5B7B4" w14:textId="77777777" w:rsidR="00AA119B" w:rsidRDefault="00AA119B" w:rsidP="00AA119B">
            <w:pPr>
              <w:spacing w:line="297" w:lineRule="auto"/>
              <w:ind w:left="124"/>
              <w:rPr>
                <w:lang w:val="fr-FR"/>
              </w:rPr>
            </w:pPr>
            <w:r>
              <w:rPr>
                <w:lang w:val="fr-FR"/>
              </w:rPr>
              <w:t xml:space="preserve">Références : </w:t>
            </w:r>
          </w:p>
          <w:p w14:paraId="589ACE68" w14:textId="36248CDC" w:rsidR="00AA119B" w:rsidRPr="00666865" w:rsidRDefault="00DC196A" w:rsidP="00AA119B">
            <w:pPr>
              <w:pStyle w:val="Paragraphedeliste"/>
              <w:numPr>
                <w:ilvl w:val="0"/>
                <w:numId w:val="17"/>
              </w:numPr>
              <w:spacing w:line="297" w:lineRule="auto"/>
              <w:rPr>
                <w:szCs w:val="24"/>
                <w:lang w:val="fr-FR"/>
              </w:rPr>
            </w:pPr>
            <w:hyperlink r:id="rId32" w:history="1">
              <w:r w:rsidR="00AA119B" w:rsidRPr="00666865">
                <w:rPr>
                  <w:rStyle w:val="Lienhypertexte"/>
                  <w:szCs w:val="24"/>
                  <w:lang w:val="fr-FR"/>
                </w:rPr>
                <w:t>https://www.flickr.com/photos/pontjacquescartier</w:t>
              </w:r>
            </w:hyperlink>
          </w:p>
          <w:p w14:paraId="2B229E3E" w14:textId="52BF2CA3" w:rsidR="00AA119B" w:rsidRPr="00B65B12" w:rsidRDefault="00DC196A" w:rsidP="00AA119B">
            <w:pPr>
              <w:pStyle w:val="Paragraphedeliste"/>
              <w:numPr>
                <w:ilvl w:val="0"/>
                <w:numId w:val="17"/>
              </w:numPr>
              <w:spacing w:line="297" w:lineRule="auto"/>
              <w:rPr>
                <w:lang w:val="fr-FR"/>
              </w:rPr>
            </w:pPr>
            <w:hyperlink r:id="rId33" w:history="1">
              <w:r w:rsidR="00AA119B" w:rsidRPr="00666865">
                <w:rPr>
                  <w:rStyle w:val="Lienhypertexte"/>
                  <w:szCs w:val="24"/>
                  <w:lang w:val="fr-FR"/>
                </w:rPr>
                <w:t>http://pontjacquescartier365.com/videos-pont-jacques-cartier</w:t>
              </w:r>
            </w:hyperlink>
            <w:r w:rsidR="00AA119B">
              <w:rPr>
                <w:sz w:val="20"/>
                <w:lang w:val="fr-FR"/>
              </w:rPr>
              <w:t xml:space="preserve"> </w:t>
            </w:r>
          </w:p>
        </w:tc>
      </w:tr>
      <w:tr w:rsidR="00AA119B" w14:paraId="0B84C591" w14:textId="77777777" w:rsidTr="00CD45B0">
        <w:tc>
          <w:tcPr>
            <w:tcW w:w="1795" w:type="dxa"/>
          </w:tcPr>
          <w:p w14:paraId="2FC9CA9E" w14:textId="5E391593" w:rsidR="00AA119B" w:rsidRDefault="00AA119B" w:rsidP="00AA119B">
            <w:pPr>
              <w:spacing w:line="259" w:lineRule="auto"/>
              <w:jc w:val="left"/>
              <w:rPr>
                <w:lang w:val="fr-FR"/>
              </w:rPr>
            </w:pPr>
            <w:r>
              <w:rPr>
                <w:lang w:val="fr-FR"/>
              </w:rPr>
              <w:t>I</w:t>
            </w:r>
            <w:r w:rsidRPr="00AB3AF7">
              <w:rPr>
                <w:lang w:val="fr-FR"/>
              </w:rPr>
              <w:t>mages et vidéo sur Internet</w:t>
            </w:r>
          </w:p>
        </w:tc>
        <w:tc>
          <w:tcPr>
            <w:tcW w:w="2880" w:type="dxa"/>
          </w:tcPr>
          <w:p w14:paraId="6B6EE6EA" w14:textId="7DC72EAA" w:rsidR="00AA119B" w:rsidRDefault="00AA119B" w:rsidP="00AA119B">
            <w:pPr>
              <w:spacing w:line="259" w:lineRule="auto"/>
              <w:jc w:val="left"/>
              <w:rPr>
                <w:lang w:val="fr-FR"/>
              </w:rPr>
            </w:pPr>
            <w:r>
              <w:rPr>
                <w:lang w:val="fr-FR"/>
              </w:rPr>
              <w:t>Entre 30 et 50</w:t>
            </w:r>
          </w:p>
        </w:tc>
        <w:tc>
          <w:tcPr>
            <w:tcW w:w="1488" w:type="dxa"/>
          </w:tcPr>
          <w:p w14:paraId="189D7ED8" w14:textId="77777777" w:rsidR="00AA119B" w:rsidRDefault="00AA119B" w:rsidP="00AA119B">
            <w:pPr>
              <w:spacing w:line="259" w:lineRule="auto"/>
              <w:jc w:val="left"/>
              <w:rPr>
                <w:lang w:val="fr-FR"/>
              </w:rPr>
            </w:pPr>
          </w:p>
        </w:tc>
        <w:tc>
          <w:tcPr>
            <w:tcW w:w="1522" w:type="dxa"/>
          </w:tcPr>
          <w:p w14:paraId="6D17E43B" w14:textId="77777777" w:rsidR="00AA119B" w:rsidRDefault="00AA119B" w:rsidP="00AA119B">
            <w:pPr>
              <w:spacing w:line="259" w:lineRule="auto"/>
              <w:jc w:val="left"/>
              <w:rPr>
                <w:lang w:val="fr-FR"/>
              </w:rPr>
            </w:pPr>
          </w:p>
        </w:tc>
        <w:tc>
          <w:tcPr>
            <w:tcW w:w="1670" w:type="dxa"/>
          </w:tcPr>
          <w:p w14:paraId="489B9B60" w14:textId="79D74101" w:rsidR="00AA119B" w:rsidRDefault="00AA119B" w:rsidP="00AA119B">
            <w:pPr>
              <w:spacing w:line="259" w:lineRule="auto"/>
              <w:jc w:val="left"/>
              <w:rPr>
                <w:lang w:val="fr-FR"/>
              </w:rPr>
            </w:pPr>
          </w:p>
        </w:tc>
      </w:tr>
      <w:tr w:rsidR="00AA119B" w14:paraId="795051FA" w14:textId="77777777" w:rsidTr="00CD45B0">
        <w:tc>
          <w:tcPr>
            <w:tcW w:w="1795" w:type="dxa"/>
          </w:tcPr>
          <w:p w14:paraId="7F9C151A" w14:textId="77777777" w:rsidR="00AA119B" w:rsidRDefault="00AA119B" w:rsidP="00AA119B">
            <w:pPr>
              <w:spacing w:line="259" w:lineRule="auto"/>
              <w:jc w:val="left"/>
              <w:rPr>
                <w:lang w:val="fr-FR"/>
              </w:rPr>
            </w:pPr>
          </w:p>
        </w:tc>
        <w:tc>
          <w:tcPr>
            <w:tcW w:w="7560" w:type="dxa"/>
            <w:gridSpan w:val="4"/>
          </w:tcPr>
          <w:p w14:paraId="2394D4FD" w14:textId="075C854A" w:rsidR="00AA119B" w:rsidRDefault="00AA119B" w:rsidP="00AA119B">
            <w:pPr>
              <w:spacing w:line="297" w:lineRule="auto"/>
              <w:ind w:left="124"/>
              <w:rPr>
                <w:lang w:val="fr-FR"/>
              </w:rPr>
            </w:pPr>
            <w:r w:rsidRPr="00AB3AF7">
              <w:rPr>
                <w:lang w:val="fr-FR"/>
              </w:rPr>
              <w:t>Internet est une source de données non négligeable en termes de données. Quelques images et vidéos de la piste multifonctionnelle du pont Jacques-Cartier, autre que celles fournies par L’Association des Piétons et Cyclistes du Pont Jacques-Cartier, sont disponibles. Ce n’est pas un jeu de données qui est prêt à être utilisé pour l’apprentissage tel quel, il doit être préparé. Mais c’est une source de données qui est importante pour l’essai.</w:t>
            </w:r>
          </w:p>
          <w:p w14:paraId="4400B3E6" w14:textId="4EAA0F14" w:rsidR="00AA119B" w:rsidRPr="00666865" w:rsidRDefault="00AA119B" w:rsidP="00AA119B">
            <w:pPr>
              <w:spacing w:line="297" w:lineRule="auto"/>
              <w:ind w:left="124"/>
              <w:rPr>
                <w:szCs w:val="24"/>
                <w:lang w:val="fr-FR"/>
              </w:rPr>
            </w:pPr>
            <w:r w:rsidRPr="00666865">
              <w:rPr>
                <w:szCs w:val="24"/>
                <w:lang w:val="fr-FR"/>
              </w:rPr>
              <w:t xml:space="preserve">Référence : </w:t>
            </w:r>
            <w:hyperlink r:id="rId34" w:history="1">
              <w:r w:rsidRPr="00666865">
                <w:rPr>
                  <w:rStyle w:val="Lienhypertexte"/>
                  <w:szCs w:val="24"/>
                  <w:lang w:val="fr-FR"/>
                </w:rPr>
                <w:t>https://google.ca</w:t>
              </w:r>
            </w:hyperlink>
            <w:r w:rsidRPr="00666865">
              <w:rPr>
                <w:szCs w:val="24"/>
                <w:lang w:val="fr-FR"/>
              </w:rPr>
              <w:t xml:space="preserve"> </w:t>
            </w:r>
          </w:p>
        </w:tc>
      </w:tr>
      <w:tr w:rsidR="00AA119B" w14:paraId="5BC84313" w14:textId="77777777" w:rsidTr="00CD45B0">
        <w:tc>
          <w:tcPr>
            <w:tcW w:w="1795" w:type="dxa"/>
          </w:tcPr>
          <w:p w14:paraId="36BD4F33" w14:textId="06DDCB6F" w:rsidR="00AA119B" w:rsidRDefault="00AA119B" w:rsidP="00AA119B">
            <w:pPr>
              <w:spacing w:line="259" w:lineRule="auto"/>
              <w:jc w:val="left"/>
              <w:rPr>
                <w:lang w:val="fr-FR"/>
              </w:rPr>
            </w:pPr>
            <w:r w:rsidRPr="00AB3AF7">
              <w:rPr>
                <w:lang w:val="fr-FR"/>
              </w:rPr>
              <w:t xml:space="preserve">KITI Road/Lane </w:t>
            </w:r>
            <w:proofErr w:type="spellStart"/>
            <w:r w:rsidRPr="00AB3AF7">
              <w:rPr>
                <w:lang w:val="fr-FR"/>
              </w:rPr>
              <w:t>Detection</w:t>
            </w:r>
            <w:proofErr w:type="spellEnd"/>
          </w:p>
        </w:tc>
        <w:tc>
          <w:tcPr>
            <w:tcW w:w="2880" w:type="dxa"/>
          </w:tcPr>
          <w:p w14:paraId="17943591" w14:textId="411CF973" w:rsidR="00AA119B" w:rsidRDefault="00AA119B" w:rsidP="00AA119B">
            <w:pPr>
              <w:spacing w:line="259" w:lineRule="auto"/>
              <w:jc w:val="left"/>
              <w:rPr>
                <w:lang w:val="fr-FR"/>
              </w:rPr>
            </w:pPr>
            <w:r>
              <w:rPr>
                <w:lang w:val="fr-FR"/>
              </w:rPr>
              <w:t>289 + 290 images</w:t>
            </w:r>
          </w:p>
        </w:tc>
        <w:tc>
          <w:tcPr>
            <w:tcW w:w="1488" w:type="dxa"/>
          </w:tcPr>
          <w:p w14:paraId="2BD7AD94" w14:textId="77777777" w:rsidR="00AA119B" w:rsidRDefault="00AA119B" w:rsidP="00AA119B">
            <w:pPr>
              <w:spacing w:line="259" w:lineRule="auto"/>
              <w:jc w:val="left"/>
              <w:rPr>
                <w:lang w:val="fr-FR"/>
              </w:rPr>
            </w:pPr>
          </w:p>
        </w:tc>
        <w:tc>
          <w:tcPr>
            <w:tcW w:w="1522" w:type="dxa"/>
          </w:tcPr>
          <w:p w14:paraId="0C2ADF8F" w14:textId="77777777" w:rsidR="00AA119B" w:rsidRDefault="00AA119B" w:rsidP="00AA119B">
            <w:pPr>
              <w:spacing w:line="259" w:lineRule="auto"/>
              <w:jc w:val="left"/>
              <w:rPr>
                <w:lang w:val="fr-FR"/>
              </w:rPr>
            </w:pPr>
          </w:p>
        </w:tc>
        <w:tc>
          <w:tcPr>
            <w:tcW w:w="1670" w:type="dxa"/>
          </w:tcPr>
          <w:p w14:paraId="63CF2DCA" w14:textId="6D1DED09" w:rsidR="00AA119B" w:rsidRDefault="00AA119B" w:rsidP="00AA119B">
            <w:pPr>
              <w:spacing w:line="259" w:lineRule="auto"/>
              <w:jc w:val="left"/>
              <w:rPr>
                <w:lang w:val="fr-FR"/>
              </w:rPr>
            </w:pPr>
          </w:p>
        </w:tc>
      </w:tr>
      <w:tr w:rsidR="00AA119B" w:rsidRPr="00DC196A" w14:paraId="73D252C3" w14:textId="77777777" w:rsidTr="00CD45B0">
        <w:tc>
          <w:tcPr>
            <w:tcW w:w="1795" w:type="dxa"/>
          </w:tcPr>
          <w:p w14:paraId="2CC20FD0" w14:textId="77777777" w:rsidR="00AA119B" w:rsidRDefault="00AA119B" w:rsidP="00AA119B">
            <w:pPr>
              <w:spacing w:line="259" w:lineRule="auto"/>
              <w:jc w:val="left"/>
              <w:rPr>
                <w:lang w:val="fr-FR"/>
              </w:rPr>
            </w:pPr>
          </w:p>
        </w:tc>
        <w:tc>
          <w:tcPr>
            <w:tcW w:w="7560" w:type="dxa"/>
            <w:gridSpan w:val="4"/>
          </w:tcPr>
          <w:p w14:paraId="4EC44699" w14:textId="77777777" w:rsidR="00AA119B" w:rsidRDefault="00AA119B" w:rsidP="00AA119B">
            <w:pPr>
              <w:spacing w:line="259" w:lineRule="auto"/>
              <w:jc w:val="left"/>
              <w:rPr>
                <w:lang w:val="fr-FR"/>
              </w:rPr>
            </w:pPr>
            <w:r w:rsidRPr="00AB3AF7">
              <w:rPr>
                <w:lang w:val="fr-FR"/>
              </w:rPr>
              <w:t xml:space="preserve">Ce jeu de données contient 289 images d’entrainement et 290 images de tests d’image de routes urbaines. Il existe une grande multitude d’architectures qui sont entrainées avec ce jeu de données. </w:t>
            </w:r>
          </w:p>
          <w:p w14:paraId="11A5AD54" w14:textId="5EADE708" w:rsidR="00AA119B" w:rsidRPr="00666865" w:rsidRDefault="00AA119B" w:rsidP="00AA119B">
            <w:pPr>
              <w:spacing w:line="259" w:lineRule="auto"/>
              <w:jc w:val="left"/>
              <w:rPr>
                <w:szCs w:val="24"/>
                <w:lang w:val="fr-FR"/>
              </w:rPr>
            </w:pPr>
            <w:r w:rsidRPr="00666865">
              <w:rPr>
                <w:szCs w:val="24"/>
                <w:lang w:val="fr-FR"/>
              </w:rPr>
              <w:t xml:space="preserve">Référence : </w:t>
            </w:r>
            <w:hyperlink r:id="rId35" w:history="1">
              <w:r w:rsidRPr="00666865">
                <w:rPr>
                  <w:rStyle w:val="Lienhypertexte"/>
                  <w:szCs w:val="24"/>
                  <w:lang w:val="fr-FR"/>
                </w:rPr>
                <w:t>http://www.cvlibs.net/datasets/kitti/eval_road.php</w:t>
              </w:r>
            </w:hyperlink>
            <w:r w:rsidRPr="00666865">
              <w:rPr>
                <w:szCs w:val="24"/>
                <w:lang w:val="fr-FR"/>
              </w:rPr>
              <w:t xml:space="preserve"> </w:t>
            </w:r>
          </w:p>
        </w:tc>
      </w:tr>
      <w:tr w:rsidR="00AA119B" w:rsidRPr="00DC196A" w14:paraId="54B268DF" w14:textId="77777777" w:rsidTr="00CD45B0">
        <w:tc>
          <w:tcPr>
            <w:tcW w:w="1795" w:type="dxa"/>
          </w:tcPr>
          <w:p w14:paraId="1FEAB64E" w14:textId="18F349D4" w:rsidR="00AA119B" w:rsidRDefault="00AA119B" w:rsidP="00AA119B">
            <w:pPr>
              <w:spacing w:line="259" w:lineRule="auto"/>
              <w:jc w:val="left"/>
              <w:rPr>
                <w:lang w:val="fr-FR"/>
              </w:rPr>
            </w:pPr>
            <w:r>
              <w:rPr>
                <w:lang w:val="fr-FR"/>
              </w:rPr>
              <w:t>Personnel</w:t>
            </w:r>
          </w:p>
        </w:tc>
        <w:tc>
          <w:tcPr>
            <w:tcW w:w="2880" w:type="dxa"/>
          </w:tcPr>
          <w:p w14:paraId="5DD30AAF" w14:textId="77777777" w:rsidR="00AA119B" w:rsidRDefault="00AA119B" w:rsidP="00AA119B">
            <w:pPr>
              <w:spacing w:line="297" w:lineRule="auto"/>
              <w:ind w:left="124"/>
              <w:jc w:val="left"/>
              <w:rPr>
                <w:lang w:val="fr-FR"/>
              </w:rPr>
            </w:pPr>
            <w:r>
              <w:rPr>
                <w:lang w:val="fr-FR"/>
              </w:rPr>
              <w:t>188 images de 1080x1920</w:t>
            </w:r>
          </w:p>
          <w:p w14:paraId="044DBEA2" w14:textId="77777777" w:rsidR="00AA119B" w:rsidRPr="00AB3AF7" w:rsidRDefault="00AA119B" w:rsidP="00AA119B">
            <w:pPr>
              <w:spacing w:line="297" w:lineRule="auto"/>
              <w:ind w:left="124"/>
              <w:jc w:val="left"/>
              <w:rPr>
                <w:lang w:val="fr-FR"/>
              </w:rPr>
            </w:pPr>
            <w:r w:rsidRPr="00AB3AF7">
              <w:rPr>
                <w:lang w:val="fr-FR"/>
              </w:rPr>
              <w:t>19 vidéos de 30-60 secondes de 1080x1920 et 60FPS</w:t>
            </w:r>
          </w:p>
          <w:p w14:paraId="0A609526" w14:textId="77777777" w:rsidR="00AA119B" w:rsidRDefault="00AA119B" w:rsidP="00AA119B">
            <w:pPr>
              <w:spacing w:line="259" w:lineRule="auto"/>
              <w:jc w:val="left"/>
              <w:rPr>
                <w:lang w:val="fr-FR"/>
              </w:rPr>
            </w:pPr>
          </w:p>
        </w:tc>
        <w:tc>
          <w:tcPr>
            <w:tcW w:w="1488" w:type="dxa"/>
          </w:tcPr>
          <w:p w14:paraId="364678DF" w14:textId="77777777" w:rsidR="00AA119B" w:rsidRDefault="00AA119B" w:rsidP="00AA119B">
            <w:pPr>
              <w:spacing w:line="259" w:lineRule="auto"/>
              <w:jc w:val="left"/>
              <w:rPr>
                <w:lang w:val="fr-FR"/>
              </w:rPr>
            </w:pPr>
          </w:p>
        </w:tc>
        <w:tc>
          <w:tcPr>
            <w:tcW w:w="1522" w:type="dxa"/>
          </w:tcPr>
          <w:p w14:paraId="4897C0FA" w14:textId="77777777" w:rsidR="00AA119B" w:rsidRDefault="00AA119B" w:rsidP="00AA119B">
            <w:pPr>
              <w:spacing w:line="259" w:lineRule="auto"/>
              <w:jc w:val="left"/>
              <w:rPr>
                <w:lang w:val="fr-FR"/>
              </w:rPr>
            </w:pPr>
          </w:p>
        </w:tc>
        <w:tc>
          <w:tcPr>
            <w:tcW w:w="1670" w:type="dxa"/>
          </w:tcPr>
          <w:p w14:paraId="00D318FB" w14:textId="77777777" w:rsidR="00AA119B" w:rsidRDefault="00AA119B" w:rsidP="00AA119B">
            <w:pPr>
              <w:spacing w:line="297" w:lineRule="auto"/>
              <w:ind w:left="124"/>
              <w:rPr>
                <w:lang w:val="fr-FR"/>
              </w:rPr>
            </w:pPr>
          </w:p>
        </w:tc>
      </w:tr>
      <w:tr w:rsidR="00AA119B" w14:paraId="448DF9F4" w14:textId="77777777" w:rsidTr="00CD45B0">
        <w:tc>
          <w:tcPr>
            <w:tcW w:w="1795" w:type="dxa"/>
          </w:tcPr>
          <w:p w14:paraId="5B6E15D7" w14:textId="77777777" w:rsidR="00AA119B" w:rsidRDefault="00AA119B" w:rsidP="00AA119B">
            <w:pPr>
              <w:spacing w:line="259" w:lineRule="auto"/>
              <w:jc w:val="left"/>
              <w:rPr>
                <w:lang w:val="fr-FR"/>
              </w:rPr>
            </w:pPr>
          </w:p>
        </w:tc>
        <w:tc>
          <w:tcPr>
            <w:tcW w:w="7560" w:type="dxa"/>
            <w:gridSpan w:val="4"/>
          </w:tcPr>
          <w:p w14:paraId="59C94FAC" w14:textId="485ECA52" w:rsidR="00AA119B" w:rsidRDefault="00AA119B" w:rsidP="00AA119B">
            <w:pPr>
              <w:spacing w:line="259" w:lineRule="auto"/>
              <w:jc w:val="left"/>
              <w:rPr>
                <w:lang w:val="fr-FR"/>
              </w:rPr>
            </w:pPr>
            <w:r w:rsidRPr="00AB3AF7">
              <w:rPr>
                <w:lang w:val="fr-FR"/>
              </w:rPr>
              <w:t xml:space="preserve">Ce jeu de données contient des vidéos de différentes sections de pistes cyclables de mon quartier. Les vidéos ont été prises au mois de mars, dans des conditions ensoleillées, mais avec des endroits de la piste ombragée, sèche ou mouillée, bordée d’herbe ou de neige, parfois avec des passants. </w:t>
            </w:r>
            <w:r w:rsidRPr="00E879BC">
              <w:rPr>
                <w:lang w:val="fr-FR"/>
              </w:rPr>
              <w:t>188 images ont été extraites des vidéos.</w:t>
            </w:r>
          </w:p>
        </w:tc>
      </w:tr>
    </w:tbl>
    <w:p w14:paraId="79EC22B4" w14:textId="77777777" w:rsidR="00A87D2C" w:rsidRPr="00696C2A" w:rsidRDefault="00546234" w:rsidP="00546234">
      <w:pPr>
        <w:pStyle w:val="Lgende"/>
        <w:rPr>
          <w:lang w:val="fr-FR"/>
        </w:rPr>
      </w:pPr>
      <w:bookmarkStart w:id="54" w:name="_Ref84685013"/>
      <w:bookmarkStart w:id="55" w:name="_Toc86180650"/>
      <w:commentRangeStart w:id="56"/>
      <w:r w:rsidRPr="00696C2A">
        <w:rPr>
          <w:lang w:val="fr-FR"/>
        </w:rPr>
        <w:t>Table</w:t>
      </w:r>
      <w:r w:rsidR="004757E6" w:rsidRPr="00696C2A">
        <w:rPr>
          <w:lang w:val="fr-FR"/>
        </w:rPr>
        <w:t>au</w:t>
      </w:r>
      <w:r w:rsidRPr="00696C2A">
        <w:rPr>
          <w:lang w:val="fr-FR"/>
        </w:rPr>
        <w:t xml:space="preserve"> </w:t>
      </w:r>
      <w:r w:rsidRPr="00696C2A">
        <w:rPr>
          <w:lang w:val="fr-FR"/>
        </w:rPr>
        <w:fldChar w:fldCharType="begin"/>
      </w:r>
      <w:r w:rsidRPr="00696C2A">
        <w:rPr>
          <w:lang w:val="fr-FR"/>
        </w:rPr>
        <w:instrText xml:space="preserve"> SEQ Table \* ARABIC </w:instrText>
      </w:r>
      <w:r w:rsidRPr="00696C2A">
        <w:rPr>
          <w:lang w:val="fr-FR"/>
        </w:rPr>
        <w:fldChar w:fldCharType="separate"/>
      </w:r>
      <w:r w:rsidR="00FA6619" w:rsidRPr="00696C2A">
        <w:rPr>
          <w:noProof/>
          <w:lang w:val="fr-FR"/>
        </w:rPr>
        <w:t>1</w:t>
      </w:r>
      <w:r w:rsidRPr="00696C2A">
        <w:rPr>
          <w:lang w:val="fr-FR"/>
        </w:rPr>
        <w:fldChar w:fldCharType="end"/>
      </w:r>
      <w:bookmarkEnd w:id="54"/>
      <w:r w:rsidRPr="00696C2A">
        <w:rPr>
          <w:lang w:val="fr-FR"/>
        </w:rPr>
        <w:t>: Tableau des données</w:t>
      </w:r>
      <w:bookmarkEnd w:id="55"/>
      <w:commentRangeEnd w:id="56"/>
      <w:r w:rsidR="0073000E">
        <w:rPr>
          <w:rStyle w:val="Marquedecommentaire"/>
          <w:i w:val="0"/>
          <w:iCs w:val="0"/>
          <w:color w:val="000000"/>
        </w:rPr>
        <w:commentReference w:id="56"/>
      </w:r>
    </w:p>
    <w:p w14:paraId="1AB7D1EC" w14:textId="77777777" w:rsidR="00A87D2C" w:rsidRPr="00E879BC" w:rsidRDefault="00704BFB" w:rsidP="00952DFA">
      <w:pPr>
        <w:pStyle w:val="Titre2"/>
        <w:spacing w:after="182"/>
        <w:ind w:left="631" w:hanging="646"/>
        <w:rPr>
          <w:rFonts w:cs="Times New Roman"/>
          <w:lang w:val="fr-FR"/>
        </w:rPr>
      </w:pPr>
      <w:bookmarkStart w:id="57" w:name="_Toc86180698"/>
      <w:r w:rsidRPr="00E879BC">
        <w:rPr>
          <w:rFonts w:cs="Times New Roman"/>
          <w:lang w:val="fr-FR"/>
        </w:rPr>
        <w:t>Matériel et logiciels</w:t>
      </w:r>
      <w:bookmarkEnd w:id="57"/>
    </w:p>
    <w:p w14:paraId="18FD069B" w14:textId="77777777" w:rsidR="00313664" w:rsidRPr="00AB3AF7" w:rsidRDefault="00704BFB" w:rsidP="00313664">
      <w:pPr>
        <w:pStyle w:val="Titre3"/>
        <w:rPr>
          <w:lang w:val="fr-FR"/>
        </w:rPr>
      </w:pPr>
      <w:bookmarkStart w:id="58" w:name="_Toc86180699"/>
      <w:r w:rsidRPr="00AB3AF7">
        <w:rPr>
          <w:lang w:val="fr-FR"/>
        </w:rPr>
        <w:t>Le nano-ordinat</w:t>
      </w:r>
      <w:r w:rsidR="00313664" w:rsidRPr="00AB3AF7">
        <w:rPr>
          <w:lang w:val="fr-FR"/>
        </w:rPr>
        <w:t>eur</w:t>
      </w:r>
      <w:bookmarkEnd w:id="58"/>
    </w:p>
    <w:p w14:paraId="3DF320CE" w14:textId="5C620241" w:rsidR="00A87D2C" w:rsidRPr="00AB3AF7" w:rsidRDefault="00704BFB" w:rsidP="00952DFA">
      <w:pPr>
        <w:ind w:left="-3"/>
        <w:rPr>
          <w:lang w:val="fr-FR"/>
        </w:rPr>
      </w:pPr>
      <w:r w:rsidRPr="00AB3AF7">
        <w:rPr>
          <w:lang w:val="fr-FR"/>
        </w:rPr>
        <w:t>L’objet d’étude de cet essai est le nano-ordinateur "</w:t>
      </w:r>
      <w:proofErr w:type="spellStart"/>
      <w:r w:rsidRPr="00AB3AF7">
        <w:rPr>
          <w:lang w:val="fr-FR"/>
        </w:rPr>
        <w:t>Jetson</w:t>
      </w:r>
      <w:proofErr w:type="spellEnd"/>
      <w:r w:rsidRPr="00AB3AF7">
        <w:rPr>
          <w:lang w:val="fr-FR"/>
        </w:rPr>
        <w:t xml:space="preserve"> Nano" du fabricant "NVIDIA" (</w:t>
      </w:r>
      <w:r w:rsidR="00965A2A" w:rsidRPr="00AB3AF7">
        <w:rPr>
          <w:lang w:val="fr-FR"/>
        </w:rPr>
        <w:fldChar w:fldCharType="begin"/>
      </w:r>
      <w:r w:rsidR="00965A2A" w:rsidRPr="00AB3AF7">
        <w:rPr>
          <w:lang w:val="fr-FR"/>
        </w:rPr>
        <w:instrText xml:space="preserve"> REF _Ref84685482 \h </w:instrText>
      </w:r>
      <w:r w:rsidR="00965A2A" w:rsidRPr="00AB3AF7">
        <w:rPr>
          <w:lang w:val="fr-FR"/>
        </w:rPr>
      </w:r>
      <w:r w:rsidR="00965A2A" w:rsidRPr="00AB3AF7">
        <w:rPr>
          <w:lang w:val="fr-FR"/>
        </w:rPr>
        <w:fldChar w:fldCharType="separate"/>
      </w:r>
      <w:r w:rsidR="00965A2A" w:rsidRPr="00AB3AF7">
        <w:rPr>
          <w:lang w:val="fr-FR"/>
        </w:rPr>
        <w:t xml:space="preserve">Figure </w:t>
      </w:r>
      <w:r w:rsidR="00965A2A" w:rsidRPr="00AB3AF7">
        <w:rPr>
          <w:noProof/>
          <w:lang w:val="fr-FR"/>
        </w:rPr>
        <w:t>6</w:t>
      </w:r>
      <w:r w:rsidR="00965A2A" w:rsidRPr="00AB3AF7">
        <w:rPr>
          <w:lang w:val="fr-FR"/>
        </w:rPr>
        <w:fldChar w:fldCharType="end"/>
      </w:r>
      <w:r w:rsidRPr="00AB3AF7">
        <w:rPr>
          <w:lang w:val="fr-FR"/>
        </w:rPr>
        <w:t>). Ce modèle a été choisi</w:t>
      </w:r>
      <w:r w:rsidR="003D0058" w:rsidRPr="00AB3AF7">
        <w:rPr>
          <w:lang w:val="fr-FR"/>
        </w:rPr>
        <w:t>,</w:t>
      </w:r>
      <w:r w:rsidRPr="00AB3AF7">
        <w:rPr>
          <w:lang w:val="fr-FR"/>
        </w:rPr>
        <w:t xml:space="preserve"> car il a été conçu par la compagnie NVIDIA spécifiquement pour répondre au besoin d’inférence en temps réel sur le terrain, afin d’éviter le transfert de données et le traitement à distance et différé.</w:t>
      </w:r>
    </w:p>
    <w:p w14:paraId="333E5707" w14:textId="77777777" w:rsidR="00A87D2C" w:rsidRPr="00E879BC" w:rsidRDefault="00704BFB" w:rsidP="00952DFA">
      <w:pPr>
        <w:spacing w:after="290" w:line="259" w:lineRule="auto"/>
        <w:ind w:left="1170"/>
        <w:jc w:val="left"/>
        <w:rPr>
          <w:lang w:val="fr-FR"/>
        </w:rPr>
      </w:pPr>
      <w:r w:rsidRPr="00E879BC">
        <w:rPr>
          <w:noProof/>
          <w:lang w:val="fr-FR"/>
        </w:rPr>
        <w:drawing>
          <wp:inline distT="0" distB="0" distL="0" distR="0" wp14:anchorId="3D1273D5" wp14:editId="07F29A3C">
            <wp:extent cx="4457912" cy="2232702"/>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36"/>
                    <a:stretch>
                      <a:fillRect/>
                    </a:stretch>
                  </pic:blipFill>
                  <pic:spPr>
                    <a:xfrm>
                      <a:off x="0" y="0"/>
                      <a:ext cx="4457912" cy="2232702"/>
                    </a:xfrm>
                    <a:prstGeom prst="rect">
                      <a:avLst/>
                    </a:prstGeom>
                  </pic:spPr>
                </pic:pic>
              </a:graphicData>
            </a:graphic>
          </wp:inline>
        </w:drawing>
      </w:r>
    </w:p>
    <w:p w14:paraId="799D795D" w14:textId="77777777" w:rsidR="00A87D2C" w:rsidRPr="00AB3AF7" w:rsidRDefault="00546234" w:rsidP="00546234">
      <w:pPr>
        <w:pStyle w:val="Lgende"/>
        <w:rPr>
          <w:lang w:val="fr-FR"/>
        </w:rPr>
      </w:pPr>
      <w:bookmarkStart w:id="59" w:name="_Ref84685482"/>
      <w:bookmarkStart w:id="60" w:name="_Toc86180663"/>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6</w:t>
      </w:r>
      <w:r w:rsidRPr="00E879BC">
        <w:rPr>
          <w:lang w:val="fr-FR"/>
        </w:rPr>
        <w:fldChar w:fldCharType="end"/>
      </w:r>
      <w:bookmarkEnd w:id="59"/>
      <w:r w:rsidRPr="00AB3AF7">
        <w:rPr>
          <w:lang w:val="fr-FR"/>
        </w:rPr>
        <w:t xml:space="preserve">: Carte mère </w:t>
      </w:r>
      <w:proofErr w:type="spellStart"/>
      <w:r w:rsidRPr="00AB3AF7">
        <w:rPr>
          <w:lang w:val="fr-FR"/>
        </w:rPr>
        <w:t>Jetson</w:t>
      </w:r>
      <w:proofErr w:type="spellEnd"/>
      <w:r w:rsidRPr="00AB3AF7">
        <w:rPr>
          <w:lang w:val="fr-FR"/>
        </w:rPr>
        <w:t xml:space="preserve"> Nano de NVIDIA, représenté avec des Lego pour démontrer sa petite</w:t>
      </w:r>
      <w:bookmarkEnd w:id="60"/>
    </w:p>
    <w:p w14:paraId="2945CC1D" w14:textId="548700B8" w:rsidR="00A87D2C" w:rsidRPr="00AB3AF7" w:rsidRDefault="00704BFB" w:rsidP="00952DFA">
      <w:pPr>
        <w:spacing w:after="0"/>
        <w:ind w:left="-3"/>
        <w:rPr>
          <w:lang w:val="fr-FR"/>
        </w:rPr>
      </w:pPr>
      <w:r w:rsidRPr="00AB3AF7">
        <w:rPr>
          <w:lang w:val="fr-FR"/>
        </w:rPr>
        <w:t>L’architecture du nano-ordinateur est ARM 64 bits (aarch64), ce qui le limite pour certaines portabilités de librairies, surtout dans le domaine assez restreint de la recherche, ou l’architecture la plus populaire et portable est x86-64. Il est composé d’un quad-</w:t>
      </w:r>
      <w:proofErr w:type="spellStart"/>
      <w:r w:rsidRPr="00AB3AF7">
        <w:rPr>
          <w:lang w:val="fr-FR"/>
        </w:rPr>
        <w:t>core</w:t>
      </w:r>
      <w:proofErr w:type="spellEnd"/>
      <w:r w:rsidRPr="00AB3AF7">
        <w:rPr>
          <w:lang w:val="fr-FR"/>
        </w:rPr>
        <w:t xml:space="preserve"> ARM Cortex-A57 @ 1</w:t>
      </w:r>
      <w:r w:rsidR="003C3EF0" w:rsidRPr="00AB3AF7">
        <w:rPr>
          <w:lang w:val="fr-FR"/>
        </w:rPr>
        <w:t>,</w:t>
      </w:r>
      <w:r w:rsidRPr="00AB3AF7">
        <w:rPr>
          <w:lang w:val="fr-FR"/>
        </w:rPr>
        <w:t>43 GHz, qui est conçu pour ce genre de nano-ordinateur, comme le Raspberry Pi. Les performances</w:t>
      </w:r>
    </w:p>
    <w:p w14:paraId="75B43A97" w14:textId="7B12A1C7" w:rsidR="00A87D2C" w:rsidRPr="00AB3AF7" w:rsidRDefault="00704BFB" w:rsidP="00952DFA">
      <w:pPr>
        <w:spacing w:after="342"/>
        <w:ind w:left="-3"/>
        <w:rPr>
          <w:lang w:val="fr-FR"/>
        </w:rPr>
      </w:pPr>
      <w:r w:rsidRPr="00AB3AF7">
        <w:rPr>
          <w:lang w:val="fr-FR"/>
        </w:rPr>
        <w:lastRenderedPageBreak/>
        <w:t xml:space="preserve">GPU du Maxwell sont de 128-cores @ 921 MHz, 0.5 TFLOPS (16 FP = 16 bits FP = 2 bytes </w:t>
      </w:r>
      <w:proofErr w:type="spellStart"/>
      <w:r w:rsidRPr="00AB3AF7">
        <w:rPr>
          <w:lang w:val="fr-FR"/>
        </w:rPr>
        <w:t>Floating</w:t>
      </w:r>
      <w:proofErr w:type="spellEnd"/>
      <w:r w:rsidRPr="00AB3AF7">
        <w:rPr>
          <w:lang w:val="fr-FR"/>
        </w:rPr>
        <w:t xml:space="preserve"> Points). Par comparaison la PlayStation 4 Pro (2016) supporte +4 TFLOPS. La mémoire est limitée à 4Gb LPDDR4 @ 1.6 GHz. Les autres caractéristiques à considérer sont le port pour une carte </w:t>
      </w:r>
      <w:proofErr w:type="spellStart"/>
      <w:r w:rsidRPr="00AB3AF7">
        <w:rPr>
          <w:lang w:val="fr-FR"/>
        </w:rPr>
        <w:t>microSD</w:t>
      </w:r>
      <w:proofErr w:type="spellEnd"/>
      <w:r w:rsidRPr="00AB3AF7">
        <w:rPr>
          <w:lang w:val="fr-FR"/>
        </w:rPr>
        <w:t xml:space="preserve">, un port Ethernet 10/100/1000Mbs, un port HDMI, un hub USB 4 ports 3.0, un connecteur pour une caméra, et un port </w:t>
      </w:r>
      <w:proofErr w:type="spellStart"/>
      <w:r w:rsidRPr="00AB3AF7">
        <w:rPr>
          <w:lang w:val="fr-FR"/>
        </w:rPr>
        <w:t>PCIe</w:t>
      </w:r>
      <w:proofErr w:type="spellEnd"/>
      <w:r w:rsidRPr="00AB3AF7">
        <w:rPr>
          <w:lang w:val="fr-FR"/>
        </w:rPr>
        <w:t>. Le tout tient sur une carte mère d’une taille de 69</w:t>
      </w:r>
      <w:r w:rsidR="003C3EF0" w:rsidRPr="00AB3AF7">
        <w:rPr>
          <w:lang w:val="fr-FR"/>
        </w:rPr>
        <w:t>,</w:t>
      </w:r>
      <w:r w:rsidRPr="00AB3AF7">
        <w:rPr>
          <w:lang w:val="fr-FR"/>
        </w:rPr>
        <w:t xml:space="preserve">6 mm x 45 mm, et consomme entre 5 et 10 </w:t>
      </w:r>
      <w:r w:rsidR="003D0058" w:rsidRPr="00AB3AF7">
        <w:rPr>
          <w:lang w:val="fr-FR"/>
        </w:rPr>
        <w:t>W</w:t>
      </w:r>
      <w:r w:rsidRPr="00AB3AF7">
        <w:rPr>
          <w:lang w:val="fr-FR"/>
        </w:rPr>
        <w:t>.</w:t>
      </w:r>
    </w:p>
    <w:p w14:paraId="1E38ACB1" w14:textId="77777777" w:rsidR="00A87D2C" w:rsidRPr="00AB3AF7" w:rsidRDefault="00704BFB" w:rsidP="00313664">
      <w:pPr>
        <w:pStyle w:val="Titre3"/>
        <w:rPr>
          <w:lang w:val="fr-FR"/>
        </w:rPr>
      </w:pPr>
      <w:bookmarkStart w:id="61" w:name="_Toc86180700"/>
      <w:r w:rsidRPr="00AB3AF7">
        <w:rPr>
          <w:lang w:val="fr-FR"/>
        </w:rPr>
        <w:t>Logiciels</w:t>
      </w:r>
      <w:bookmarkEnd w:id="61"/>
    </w:p>
    <w:p w14:paraId="7F45C343" w14:textId="122D1CD6" w:rsidR="00A87D2C" w:rsidRPr="00AB3AF7" w:rsidRDefault="00704BFB" w:rsidP="00952DFA">
      <w:pPr>
        <w:ind w:left="-3"/>
        <w:rPr>
          <w:lang w:val="fr-FR"/>
        </w:rPr>
      </w:pPr>
      <w:r w:rsidRPr="00AB3AF7">
        <w:rPr>
          <w:lang w:val="fr-FR"/>
        </w:rPr>
        <w:t>De même que pour les périphériques, les solutions logiciel</w:t>
      </w:r>
      <w:r w:rsidR="003D0058" w:rsidRPr="00AB3AF7">
        <w:rPr>
          <w:lang w:val="fr-FR"/>
        </w:rPr>
        <w:t>le</w:t>
      </w:r>
      <w:r w:rsidRPr="00AB3AF7">
        <w:rPr>
          <w:lang w:val="fr-FR"/>
        </w:rPr>
        <w:t>s principales qui sont utilisé</w:t>
      </w:r>
      <w:r w:rsidR="003D0058" w:rsidRPr="00AB3AF7">
        <w:rPr>
          <w:lang w:val="fr-FR"/>
        </w:rPr>
        <w:t>e</w:t>
      </w:r>
      <w:r w:rsidRPr="00AB3AF7">
        <w:rPr>
          <w:lang w:val="fr-FR"/>
        </w:rPr>
        <w:t>s dans le cadre de l’essai sont résumé</w:t>
      </w:r>
      <w:r w:rsidR="003D0058" w:rsidRPr="00AB3AF7">
        <w:rPr>
          <w:lang w:val="fr-FR"/>
        </w:rPr>
        <w:t>e</w:t>
      </w:r>
      <w:r w:rsidRPr="00AB3AF7">
        <w:rPr>
          <w:lang w:val="fr-FR"/>
        </w:rPr>
        <w:t>s dans le tableau suivant</w:t>
      </w:r>
      <w:r w:rsidR="00CF3635" w:rsidRPr="00AB3AF7">
        <w:rPr>
          <w:lang w:val="fr-FR"/>
        </w:rPr>
        <w:t xml:space="preserve"> (</w:t>
      </w:r>
      <w:r w:rsidR="00CF3635" w:rsidRPr="00AB3AF7">
        <w:rPr>
          <w:lang w:val="fr-FR"/>
        </w:rPr>
        <w:fldChar w:fldCharType="begin"/>
      </w:r>
      <w:r w:rsidR="00CF3635" w:rsidRPr="00AB3AF7">
        <w:rPr>
          <w:lang w:val="fr-FR"/>
        </w:rPr>
        <w:instrText xml:space="preserve"> REF _Ref84685209 \h </w:instrText>
      </w:r>
      <w:r w:rsidR="00CF3635" w:rsidRPr="00AB3AF7">
        <w:rPr>
          <w:lang w:val="fr-FR"/>
        </w:rPr>
      </w:r>
      <w:r w:rsidR="00CF3635" w:rsidRPr="00AB3AF7">
        <w:rPr>
          <w:lang w:val="fr-FR"/>
        </w:rPr>
        <w:fldChar w:fldCharType="separate"/>
      </w:r>
      <w:r w:rsidR="00CF3635" w:rsidRPr="00AB3AF7">
        <w:rPr>
          <w:lang w:val="fr-FR"/>
        </w:rPr>
        <w:t xml:space="preserve">Tableau </w:t>
      </w:r>
      <w:r w:rsidR="00CF3635" w:rsidRPr="00AB3AF7">
        <w:rPr>
          <w:noProof/>
          <w:lang w:val="fr-FR"/>
        </w:rPr>
        <w:t>2</w:t>
      </w:r>
      <w:r w:rsidR="00CF3635" w:rsidRPr="00AB3AF7">
        <w:rPr>
          <w:lang w:val="fr-FR"/>
        </w:rPr>
        <w:fldChar w:fldCharType="end"/>
      </w:r>
      <w:r w:rsidR="00CF3635" w:rsidRPr="00AB3AF7">
        <w:rPr>
          <w:lang w:val="fr-FR"/>
        </w:rPr>
        <w:t>)</w:t>
      </w:r>
      <w:r w:rsidRPr="00AB3AF7">
        <w:rPr>
          <w:lang w:val="fr-FR"/>
        </w:rPr>
        <w:t xml:space="preserve">, où il est indiqué leur nom, le type de licence, leur version, leurs rôles et responsabilités, comme pour le système d’exploitation, l’environnement de développement pour l’apprentissage profond, l’inférence, les logiciels de traitements </w:t>
      </w:r>
      <w:ins w:id="62" w:author="Mickaël Germain" w:date="2021-11-12T11:21:00Z">
        <w:r w:rsidR="0073000E">
          <w:rPr>
            <w:lang w:val="fr-FR"/>
          </w:rPr>
          <w:t xml:space="preserve">de </w:t>
        </w:r>
      </w:ins>
      <w:r w:rsidRPr="00AB3AF7">
        <w:rPr>
          <w:lang w:val="fr-FR"/>
        </w:rPr>
        <w:t>vidéos et d’images.</w:t>
      </w:r>
    </w:p>
    <w:p w14:paraId="3260CDB0" w14:textId="77777777" w:rsidR="00A87D2C" w:rsidRPr="00AB3AF7" w:rsidRDefault="00704BFB" w:rsidP="00952DFA">
      <w:pPr>
        <w:ind w:left="-3"/>
        <w:rPr>
          <w:lang w:val="fr-FR"/>
        </w:rPr>
      </w:pPr>
      <w:r w:rsidRPr="00AB3AF7">
        <w:rPr>
          <w:lang w:val="fr-FR"/>
        </w:rPr>
        <w:t xml:space="preserve">Pour tester les performances de la </w:t>
      </w:r>
      <w:proofErr w:type="spellStart"/>
      <w:r w:rsidRPr="00AB3AF7">
        <w:rPr>
          <w:lang w:val="fr-FR"/>
        </w:rPr>
        <w:t>microSD</w:t>
      </w:r>
      <w:proofErr w:type="spellEnd"/>
      <w:r w:rsidRPr="00AB3AF7">
        <w:rPr>
          <w:lang w:val="fr-FR"/>
        </w:rPr>
        <w:t xml:space="preserve"> et du disque SDD interne M.2 </w:t>
      </w:r>
      <w:proofErr w:type="spellStart"/>
      <w:r w:rsidRPr="00AB3AF7">
        <w:rPr>
          <w:lang w:val="fr-FR"/>
        </w:rPr>
        <w:t>NVMe</w:t>
      </w:r>
      <w:proofErr w:type="spellEnd"/>
      <w:r w:rsidRPr="00AB3AF7">
        <w:rPr>
          <w:lang w:val="fr-FR"/>
        </w:rPr>
        <w:t>, l’utilitaire "</w:t>
      </w:r>
      <w:proofErr w:type="spellStart"/>
      <w:r w:rsidRPr="00AB3AF7">
        <w:rPr>
          <w:lang w:val="fr-FR"/>
        </w:rPr>
        <w:t>hdparm</w:t>
      </w:r>
      <w:proofErr w:type="spellEnd"/>
      <w:r w:rsidRPr="00AB3AF7">
        <w:rPr>
          <w:lang w:val="fr-FR"/>
        </w:rPr>
        <w:t>" a été utilisé.</w:t>
      </w:r>
    </w:p>
    <w:p w14:paraId="46BFA597" w14:textId="77777777" w:rsidR="00A87D2C" w:rsidRPr="00AB3AF7" w:rsidRDefault="00704BFB" w:rsidP="00952DFA">
      <w:pPr>
        <w:spacing w:after="17"/>
        <w:ind w:left="-3"/>
        <w:rPr>
          <w:lang w:val="fr-FR"/>
        </w:rPr>
      </w:pPr>
      <w:r w:rsidRPr="00AB3AF7">
        <w:rPr>
          <w:lang w:val="fr-FR"/>
        </w:rPr>
        <w:t>Le SDK qui est utilisé avec le nano-ordinateur est celui fourni par NVIDIA et qui se nomme "</w:t>
      </w:r>
      <w:proofErr w:type="spellStart"/>
      <w:r w:rsidRPr="00AB3AF7">
        <w:rPr>
          <w:lang w:val="fr-FR"/>
        </w:rPr>
        <w:t>JetPack</w:t>
      </w:r>
      <w:proofErr w:type="spellEnd"/>
      <w:r w:rsidRPr="00AB3AF7">
        <w:rPr>
          <w:lang w:val="fr-FR"/>
        </w:rPr>
        <w:t>"</w:t>
      </w:r>
      <w:r w:rsidR="006E5858" w:rsidRPr="00AB3AF7">
        <w:rPr>
          <w:lang w:val="fr-FR"/>
        </w:rPr>
        <w:t xml:space="preserve"> </w:t>
      </w:r>
      <w:r w:rsidR="006E5858" w:rsidRPr="00AB3AF7">
        <w:rPr>
          <w:rStyle w:val="Appelnotedebasdep"/>
          <w:lang w:val="fr-FR"/>
        </w:rPr>
        <w:footnoteReference w:id="11"/>
      </w:r>
      <w:r w:rsidR="006E5858" w:rsidRPr="00AB3AF7">
        <w:rPr>
          <w:lang w:val="fr-FR"/>
        </w:rPr>
        <w:t xml:space="preserve"> </w:t>
      </w:r>
      <w:r w:rsidR="006E5858" w:rsidRPr="00AB3AF7">
        <w:rPr>
          <w:rStyle w:val="Appelnotedebasdep"/>
          <w:lang w:val="fr-FR"/>
        </w:rPr>
        <w:footnoteReference w:id="12"/>
      </w:r>
      <w:r w:rsidR="00DC3948" w:rsidRPr="00AB3AF7">
        <w:rPr>
          <w:lang w:val="fr-FR"/>
        </w:rPr>
        <w:t xml:space="preserve"> (</w:t>
      </w:r>
      <w:r w:rsidR="00DC3948" w:rsidRPr="00AB3AF7">
        <w:rPr>
          <w:lang w:val="fr-FR"/>
        </w:rPr>
        <w:fldChar w:fldCharType="begin"/>
      </w:r>
      <w:r w:rsidR="00DC3948" w:rsidRPr="00AB3AF7">
        <w:rPr>
          <w:lang w:val="fr-FR"/>
        </w:rPr>
        <w:instrText xml:space="preserve"> REF _Ref84685271 \h </w:instrText>
      </w:r>
      <w:r w:rsidR="00DC3948" w:rsidRPr="00AB3AF7">
        <w:rPr>
          <w:lang w:val="fr-FR"/>
        </w:rPr>
      </w:r>
      <w:r w:rsidR="00DC3948" w:rsidRPr="00AB3AF7">
        <w:rPr>
          <w:lang w:val="fr-FR"/>
        </w:rPr>
        <w:fldChar w:fldCharType="separate"/>
      </w:r>
      <w:r w:rsidR="00DC3948" w:rsidRPr="00AB3AF7">
        <w:rPr>
          <w:lang w:val="fr-FR"/>
        </w:rPr>
        <w:t xml:space="preserve">Figure </w:t>
      </w:r>
      <w:r w:rsidR="00DC3948" w:rsidRPr="00AB3AF7">
        <w:rPr>
          <w:noProof/>
          <w:lang w:val="fr-FR"/>
        </w:rPr>
        <w:t>7</w:t>
      </w:r>
      <w:r w:rsidR="00DC3948" w:rsidRPr="00AB3AF7">
        <w:rPr>
          <w:lang w:val="fr-FR"/>
        </w:rPr>
        <w:fldChar w:fldCharType="end"/>
      </w:r>
      <w:r w:rsidR="00DC3948" w:rsidRPr="00AB3AF7">
        <w:rPr>
          <w:lang w:val="fr-FR"/>
        </w:rPr>
        <w:t>)</w:t>
      </w:r>
      <w:r w:rsidR="006E5858" w:rsidRPr="00AB3AF7">
        <w:rPr>
          <w:lang w:val="fr-FR"/>
        </w:rPr>
        <w:t xml:space="preserve">. La version 4.4  </w:t>
      </w:r>
      <w:r w:rsidR="006E5858" w:rsidRPr="00AB3AF7">
        <w:rPr>
          <w:rStyle w:val="Appelnotedebasdep"/>
          <w:lang w:val="fr-FR"/>
        </w:rPr>
        <w:footnoteReference w:id="13"/>
      </w:r>
      <w:r w:rsidR="006E5858" w:rsidRPr="00AB3AF7">
        <w:rPr>
          <w:lang w:val="fr-FR"/>
        </w:rPr>
        <w:t xml:space="preserve"> </w:t>
      </w:r>
      <w:r w:rsidRPr="00AB3AF7">
        <w:rPr>
          <w:lang w:val="fr-FR"/>
        </w:rPr>
        <w:t xml:space="preserve">est celle avec laquelle les tests de performance ont été exécutés. Il contient le système d’exploitation "Linux pour </w:t>
      </w:r>
      <w:proofErr w:type="spellStart"/>
      <w:r w:rsidRPr="00AB3AF7">
        <w:rPr>
          <w:lang w:val="fr-FR"/>
        </w:rPr>
        <w:t>Tegra</w:t>
      </w:r>
      <w:proofErr w:type="spellEnd"/>
      <w:r w:rsidRPr="00AB3AF7">
        <w:rPr>
          <w:lang w:val="fr-FR"/>
        </w:rPr>
        <w:t>" (L4T)</w:t>
      </w:r>
      <w:r w:rsidR="006E5858" w:rsidRPr="00AB3AF7">
        <w:rPr>
          <w:vertAlign w:val="superscript"/>
          <w:lang w:val="fr-FR"/>
        </w:rPr>
        <w:t xml:space="preserve"> </w:t>
      </w:r>
      <w:r w:rsidR="006E5858" w:rsidRPr="00AB3AF7">
        <w:rPr>
          <w:rStyle w:val="Appelnotedebasdep"/>
          <w:lang w:val="fr-FR"/>
        </w:rPr>
        <w:footnoteReference w:id="14"/>
      </w:r>
      <w:r w:rsidRPr="00AB3AF7">
        <w:rPr>
          <w:vertAlign w:val="superscript"/>
          <w:lang w:val="fr-FR"/>
        </w:rPr>
        <w:t xml:space="preserve"> </w:t>
      </w:r>
      <w:r w:rsidRPr="00AB3AF7">
        <w:rPr>
          <w:lang w:val="fr-FR"/>
        </w:rPr>
        <w:t xml:space="preserve">(version L4T 32.4.3), qui est une version de la distribution Linux Ubuntu 18.04 mise à la saveur de NVIDIA. </w:t>
      </w:r>
      <w:proofErr w:type="spellStart"/>
      <w:r w:rsidRPr="00AB3AF7">
        <w:rPr>
          <w:lang w:val="fr-FR"/>
        </w:rPr>
        <w:t>Jetpack</w:t>
      </w:r>
      <w:proofErr w:type="spellEnd"/>
      <w:r w:rsidRPr="00AB3AF7">
        <w:rPr>
          <w:lang w:val="fr-FR"/>
        </w:rPr>
        <w:t xml:space="preserve"> contient aussi d’autres librairies qui sont nécessaires pour re construire la version ONNX du modèle, tel que </w:t>
      </w:r>
      <w:proofErr w:type="spellStart"/>
      <w:r w:rsidRPr="00AB3AF7">
        <w:rPr>
          <w:lang w:val="fr-FR"/>
        </w:rPr>
        <w:t>Cuda</w:t>
      </w:r>
      <w:proofErr w:type="spellEnd"/>
      <w:r w:rsidRPr="00AB3AF7">
        <w:rPr>
          <w:lang w:val="fr-FR"/>
        </w:rPr>
        <w:t xml:space="preserve">, </w:t>
      </w:r>
      <w:proofErr w:type="spellStart"/>
      <w:r w:rsidRPr="00AB3AF7">
        <w:rPr>
          <w:lang w:val="fr-FR"/>
        </w:rPr>
        <w:t>CuDNN</w:t>
      </w:r>
      <w:proofErr w:type="spellEnd"/>
      <w:r w:rsidRPr="00AB3AF7">
        <w:rPr>
          <w:lang w:val="fr-FR"/>
        </w:rPr>
        <w:t xml:space="preserve"> et </w:t>
      </w:r>
      <w:proofErr w:type="spellStart"/>
      <w:r w:rsidRPr="00AB3AF7">
        <w:rPr>
          <w:lang w:val="fr-FR"/>
        </w:rPr>
        <w:t>TensorRT</w:t>
      </w:r>
      <w:proofErr w:type="spellEnd"/>
      <w:r w:rsidRPr="00AB3AF7">
        <w:rPr>
          <w:lang w:val="fr-FR"/>
        </w:rPr>
        <w:t>.</w:t>
      </w:r>
    </w:p>
    <w:p w14:paraId="414064BA" w14:textId="77777777" w:rsidR="00A87D2C" w:rsidRPr="00E879BC" w:rsidRDefault="00704BFB" w:rsidP="00952DFA">
      <w:pPr>
        <w:spacing w:after="289" w:line="259" w:lineRule="auto"/>
        <w:jc w:val="left"/>
        <w:rPr>
          <w:lang w:val="fr-FR"/>
        </w:rPr>
      </w:pPr>
      <w:r w:rsidRPr="00E879BC">
        <w:rPr>
          <w:noProof/>
          <w:lang w:val="fr-FR"/>
        </w:rPr>
        <w:lastRenderedPageBreak/>
        <w:drawing>
          <wp:inline distT="0" distB="0" distL="0" distR="0" wp14:anchorId="011399D6" wp14:editId="68015665">
            <wp:extent cx="5943786" cy="2251701"/>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37"/>
                    <a:stretch>
                      <a:fillRect/>
                    </a:stretch>
                  </pic:blipFill>
                  <pic:spPr>
                    <a:xfrm>
                      <a:off x="0" y="0"/>
                      <a:ext cx="5943786" cy="2251701"/>
                    </a:xfrm>
                    <a:prstGeom prst="rect">
                      <a:avLst/>
                    </a:prstGeom>
                  </pic:spPr>
                </pic:pic>
              </a:graphicData>
            </a:graphic>
          </wp:inline>
        </w:drawing>
      </w:r>
    </w:p>
    <w:p w14:paraId="5E65095D" w14:textId="77777777" w:rsidR="00546234" w:rsidRPr="00AB3AF7" w:rsidRDefault="00546234" w:rsidP="00546234">
      <w:pPr>
        <w:pStyle w:val="Lgende"/>
        <w:rPr>
          <w:lang w:val="fr-FR"/>
        </w:rPr>
      </w:pPr>
      <w:bookmarkStart w:id="63" w:name="_Ref84685271"/>
      <w:bookmarkStart w:id="64" w:name="_Toc86180664"/>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7</w:t>
      </w:r>
      <w:r w:rsidRPr="00E879BC">
        <w:rPr>
          <w:lang w:val="fr-FR"/>
        </w:rPr>
        <w:fldChar w:fldCharType="end"/>
      </w:r>
      <w:bookmarkEnd w:id="63"/>
      <w:r w:rsidRPr="00AB3AF7">
        <w:rPr>
          <w:lang w:val="fr-FR"/>
        </w:rPr>
        <w:t xml:space="preserve">: Diagramme de l’architecture du NVIDIA </w:t>
      </w:r>
      <w:proofErr w:type="spellStart"/>
      <w:r w:rsidRPr="00AB3AF7">
        <w:rPr>
          <w:lang w:val="fr-FR"/>
        </w:rPr>
        <w:t>JetPack</w:t>
      </w:r>
      <w:proofErr w:type="spellEnd"/>
      <w:r w:rsidRPr="00E879BC">
        <w:rPr>
          <w:rStyle w:val="Appeldenotedefin"/>
          <w:lang w:val="fr-FR"/>
        </w:rPr>
        <w:endnoteReference w:id="1"/>
      </w:r>
      <w:bookmarkEnd w:id="64"/>
    </w:p>
    <w:p w14:paraId="65250DCC" w14:textId="3F29FDD3" w:rsidR="00A87D2C" w:rsidRPr="00AB3AF7" w:rsidRDefault="00704BFB" w:rsidP="00663667">
      <w:pPr>
        <w:ind w:left="-13"/>
        <w:rPr>
          <w:lang w:val="fr-FR"/>
        </w:rPr>
      </w:pPr>
      <w:r w:rsidRPr="00AB3AF7">
        <w:rPr>
          <w:lang w:val="fr-FR"/>
        </w:rPr>
        <w:t xml:space="preserve">Python et C++ sont les langages utilisés par la plateforme applicative de </w:t>
      </w:r>
      <w:proofErr w:type="spellStart"/>
      <w:r w:rsidRPr="00AB3AF7">
        <w:rPr>
          <w:lang w:val="fr-FR"/>
        </w:rPr>
        <w:t>Deep</w:t>
      </w:r>
      <w:proofErr w:type="spellEnd"/>
      <w:r w:rsidR="003C3EF0" w:rsidRPr="00AB3AF7">
        <w:rPr>
          <w:lang w:val="fr-FR"/>
        </w:rPr>
        <w:t xml:space="preserve"> </w:t>
      </w:r>
      <w:r w:rsidRPr="00AB3AF7">
        <w:rPr>
          <w:lang w:val="fr-FR"/>
        </w:rPr>
        <w:t>Learning de NVIDIA. Python est utilisé comme langage accessible et appelle les extensions écrites en C++ et qui optimisent les accès aux ressources systèmes tel</w:t>
      </w:r>
      <w:r w:rsidR="003D0058" w:rsidRPr="00AB3AF7">
        <w:rPr>
          <w:lang w:val="fr-FR"/>
        </w:rPr>
        <w:t>s</w:t>
      </w:r>
      <w:r w:rsidRPr="00AB3AF7">
        <w:rPr>
          <w:lang w:val="fr-FR"/>
        </w:rPr>
        <w:t xml:space="preserve"> que les </w:t>
      </w:r>
      <w:proofErr w:type="spellStart"/>
      <w:r w:rsidRPr="00AB3AF7">
        <w:rPr>
          <w:lang w:val="fr-FR"/>
        </w:rPr>
        <w:t>CPUs</w:t>
      </w:r>
      <w:proofErr w:type="spellEnd"/>
      <w:r w:rsidRPr="00AB3AF7">
        <w:rPr>
          <w:lang w:val="fr-FR"/>
        </w:rPr>
        <w:t xml:space="preserve"> et </w:t>
      </w:r>
      <w:proofErr w:type="spellStart"/>
      <w:r w:rsidRPr="00AB3AF7">
        <w:rPr>
          <w:lang w:val="fr-FR"/>
        </w:rPr>
        <w:t>GPUs</w:t>
      </w:r>
      <w:proofErr w:type="spellEnd"/>
      <w:r w:rsidRPr="00AB3AF7">
        <w:rPr>
          <w:lang w:val="fr-FR"/>
        </w:rPr>
        <w:t xml:space="preserve">, les traitements des images et </w:t>
      </w:r>
      <w:ins w:id="65" w:author="Mickaël Germain" w:date="2021-11-12T11:22:00Z">
        <w:r w:rsidR="0073000E">
          <w:rPr>
            <w:lang w:val="fr-FR"/>
          </w:rPr>
          <w:t xml:space="preserve">des </w:t>
        </w:r>
      </w:ins>
      <w:r w:rsidRPr="00AB3AF7">
        <w:rPr>
          <w:lang w:val="fr-FR"/>
        </w:rPr>
        <w:t>vidéos, les boucles et les traitements mémoires intensifs.</w:t>
      </w:r>
    </w:p>
    <w:p w14:paraId="598F4338" w14:textId="48FB5368" w:rsidR="00A87D2C" w:rsidRPr="00AB3AF7" w:rsidRDefault="00704BFB" w:rsidP="00952DFA">
      <w:pPr>
        <w:spacing w:after="202"/>
        <w:ind w:left="-3"/>
        <w:rPr>
          <w:lang w:val="fr-FR"/>
        </w:rPr>
      </w:pPr>
      <w:r w:rsidRPr="00AB3AF7">
        <w:rPr>
          <w:lang w:val="fr-FR"/>
        </w:rPr>
        <w:t xml:space="preserve">La librairie d’apprentissage profond qui est utilisée est </w:t>
      </w:r>
      <w:proofErr w:type="spellStart"/>
      <w:r w:rsidRPr="00AB3AF7">
        <w:rPr>
          <w:lang w:val="fr-FR"/>
        </w:rPr>
        <w:t>PyTorch</w:t>
      </w:r>
      <w:proofErr w:type="spellEnd"/>
      <w:r w:rsidRPr="00AB3AF7">
        <w:rPr>
          <w:lang w:val="fr-FR"/>
        </w:rPr>
        <w:t xml:space="preserve">, bonifié avec une version adaptée par NVIDIA de </w:t>
      </w:r>
      <w:proofErr w:type="spellStart"/>
      <w:r w:rsidRPr="00AB3AF7">
        <w:rPr>
          <w:lang w:val="fr-FR"/>
        </w:rPr>
        <w:t>torchvision</w:t>
      </w:r>
      <w:proofErr w:type="spellEnd"/>
      <w:r w:rsidRPr="00AB3AF7">
        <w:rPr>
          <w:lang w:val="fr-FR"/>
        </w:rPr>
        <w:t>, qui fournit des architecture</w:t>
      </w:r>
      <w:r w:rsidR="006E5858" w:rsidRPr="00AB3AF7">
        <w:rPr>
          <w:lang w:val="fr-FR"/>
        </w:rPr>
        <w:t>s</w:t>
      </w:r>
      <w:r w:rsidRPr="00AB3AF7">
        <w:rPr>
          <w:lang w:val="fr-FR"/>
        </w:rPr>
        <w:t xml:space="preserve"> et des utilitaires pour la vision par ordinateur</w:t>
      </w:r>
      <w:del w:id="66" w:author="Mickaël Germain" w:date="2021-11-12T11:23:00Z">
        <w:r w:rsidRPr="00AB3AF7" w:rsidDel="0073000E">
          <w:rPr>
            <w:lang w:val="fr-FR"/>
          </w:rPr>
          <w:delText xml:space="preserve"> (computer vision)</w:delText>
        </w:r>
      </w:del>
      <w:r w:rsidRPr="00AB3AF7">
        <w:rPr>
          <w:lang w:val="fr-FR"/>
        </w:rPr>
        <w:t xml:space="preserve">. Des versions bien spécifiques sont nécessaires et il est important de s’y conformer au risque de tomber dans une investigation bien couteuse en temps et </w:t>
      </w:r>
      <w:r w:rsidR="003C3EF0" w:rsidRPr="00AB3AF7">
        <w:rPr>
          <w:lang w:val="fr-FR"/>
        </w:rPr>
        <w:t xml:space="preserve">en </w:t>
      </w:r>
      <w:r w:rsidRPr="00AB3AF7">
        <w:rPr>
          <w:lang w:val="fr-FR"/>
        </w:rPr>
        <w:t>énergie</w:t>
      </w:r>
      <w:r w:rsidR="006E5858" w:rsidRPr="00AB3AF7">
        <w:rPr>
          <w:rStyle w:val="Appelnotedebasdep"/>
          <w:lang w:val="fr-FR"/>
        </w:rPr>
        <w:footnoteReference w:id="15"/>
      </w:r>
      <w:r w:rsidRPr="00AB3AF7">
        <w:rPr>
          <w:lang w:val="fr-FR"/>
        </w:rPr>
        <w:t>.</w:t>
      </w:r>
    </w:p>
    <w:p w14:paraId="68129BB3" w14:textId="4B30178E" w:rsidR="00A87D2C" w:rsidRPr="00AB3AF7" w:rsidRDefault="00704BFB" w:rsidP="00952DFA">
      <w:pPr>
        <w:spacing w:after="219"/>
        <w:ind w:left="-3"/>
        <w:rPr>
          <w:lang w:val="fr-FR"/>
        </w:rPr>
      </w:pPr>
      <w:r w:rsidRPr="00AB3AF7">
        <w:rPr>
          <w:lang w:val="fr-FR"/>
        </w:rPr>
        <w:t>Le nano-ordinateur inclut un GPU qui est mis à contribution lors de l’inférence. Le compilateur de NVIDIA pour GPU ’</w:t>
      </w:r>
      <w:proofErr w:type="spellStart"/>
      <w:r w:rsidRPr="00AB3AF7">
        <w:rPr>
          <w:lang w:val="fr-FR"/>
        </w:rPr>
        <w:t>cuda</w:t>
      </w:r>
      <w:proofErr w:type="spellEnd"/>
      <w:r w:rsidRPr="00AB3AF7">
        <w:rPr>
          <w:lang w:val="fr-FR"/>
        </w:rPr>
        <w:t>’ est nécessaire pour r</w:t>
      </w:r>
      <w:r w:rsidR="003D0058" w:rsidRPr="00AB3AF7">
        <w:rPr>
          <w:lang w:val="fr-FR"/>
        </w:rPr>
        <w:t>é</w:t>
      </w:r>
      <w:r w:rsidRPr="00AB3AF7">
        <w:rPr>
          <w:lang w:val="fr-FR"/>
        </w:rPr>
        <w:t xml:space="preserve">générer la version ONNX. La version doit concorder avec la bonne version de </w:t>
      </w:r>
      <w:proofErr w:type="spellStart"/>
      <w:r w:rsidRPr="00AB3AF7">
        <w:rPr>
          <w:lang w:val="fr-FR"/>
        </w:rPr>
        <w:t>PyTorch</w:t>
      </w:r>
      <w:proofErr w:type="spellEnd"/>
      <w:r w:rsidRPr="00AB3AF7">
        <w:rPr>
          <w:lang w:val="fr-FR"/>
        </w:rPr>
        <w:t xml:space="preserve">. La version adaptée (fork) de </w:t>
      </w:r>
      <w:proofErr w:type="spellStart"/>
      <w:r w:rsidRPr="00AB3AF7">
        <w:rPr>
          <w:lang w:val="fr-FR"/>
        </w:rPr>
        <w:t>torchvision</w:t>
      </w:r>
      <w:proofErr w:type="spellEnd"/>
      <w:r w:rsidRPr="00AB3AF7">
        <w:rPr>
          <w:lang w:val="fr-FR"/>
        </w:rPr>
        <w:t xml:space="preserve"> doit être recom</w:t>
      </w:r>
      <w:r w:rsidR="00BA623A" w:rsidRPr="00AB3AF7">
        <w:rPr>
          <w:lang w:val="fr-FR"/>
        </w:rPr>
        <w:t xml:space="preserve">pilée avec la bonne version de </w:t>
      </w:r>
      <w:proofErr w:type="spellStart"/>
      <w:r w:rsidR="00BA623A" w:rsidRPr="00AB3AF7">
        <w:rPr>
          <w:lang w:val="fr-FR"/>
        </w:rPr>
        <w:t>P</w:t>
      </w:r>
      <w:r w:rsidRPr="00AB3AF7">
        <w:rPr>
          <w:lang w:val="fr-FR"/>
        </w:rPr>
        <w:t>ytorch</w:t>
      </w:r>
      <w:proofErr w:type="spellEnd"/>
      <w:r w:rsidRPr="00AB3AF7">
        <w:rPr>
          <w:lang w:val="fr-FR"/>
        </w:rPr>
        <w:t xml:space="preserve"> et </w:t>
      </w:r>
      <w:proofErr w:type="spellStart"/>
      <w:r w:rsidRPr="00AB3AF7">
        <w:rPr>
          <w:lang w:val="fr-FR"/>
        </w:rPr>
        <w:t>cuda</w:t>
      </w:r>
      <w:proofErr w:type="spellEnd"/>
      <w:r w:rsidRPr="00AB3AF7">
        <w:rPr>
          <w:lang w:val="fr-FR"/>
        </w:rPr>
        <w:t>.</w:t>
      </w:r>
    </w:p>
    <w:p w14:paraId="2CEC127F" w14:textId="34C6FE5F" w:rsidR="00A87D2C" w:rsidRPr="00AB3AF7" w:rsidRDefault="00704BFB" w:rsidP="00952DFA">
      <w:pPr>
        <w:spacing w:after="379"/>
        <w:ind w:left="-3"/>
        <w:rPr>
          <w:lang w:val="fr-FR"/>
        </w:rPr>
      </w:pPr>
      <w:r w:rsidRPr="00AB3AF7">
        <w:rPr>
          <w:lang w:val="fr-FR"/>
        </w:rPr>
        <w:t>Enfin pour r</w:t>
      </w:r>
      <w:r w:rsidR="003D0058" w:rsidRPr="00AB3AF7">
        <w:rPr>
          <w:lang w:val="fr-FR"/>
        </w:rPr>
        <w:t>é</w:t>
      </w:r>
      <w:r w:rsidRPr="00AB3AF7">
        <w:rPr>
          <w:lang w:val="fr-FR"/>
        </w:rPr>
        <w:t xml:space="preserve">générer la version ONNX lors de la phase de réentrainement, les librairies </w:t>
      </w:r>
      <w:proofErr w:type="spellStart"/>
      <w:r w:rsidRPr="00AB3AF7">
        <w:rPr>
          <w:lang w:val="fr-FR"/>
        </w:rPr>
        <w:t>TensorRT</w:t>
      </w:r>
      <w:proofErr w:type="spellEnd"/>
      <w:r w:rsidRPr="00AB3AF7">
        <w:rPr>
          <w:lang w:val="fr-FR"/>
        </w:rPr>
        <w:t xml:space="preserve"> et ONNX ont été utilisées, en compagnie de l’utilitaire ‘</w:t>
      </w:r>
      <w:proofErr w:type="spellStart"/>
      <w:r w:rsidRPr="00AB3AF7">
        <w:rPr>
          <w:lang w:val="fr-FR"/>
        </w:rPr>
        <w:t>trtexec</w:t>
      </w:r>
      <w:proofErr w:type="spellEnd"/>
      <w:r w:rsidRPr="00AB3AF7">
        <w:rPr>
          <w:lang w:val="fr-FR"/>
        </w:rPr>
        <w:t>‘ qui permet de valider et tester le fichier ONNX généré.</w:t>
      </w:r>
    </w:p>
    <w:p w14:paraId="778E5E43" w14:textId="77777777" w:rsidR="00D362B3" w:rsidRPr="00AB3AF7" w:rsidRDefault="00D362B3">
      <w:pPr>
        <w:spacing w:line="259" w:lineRule="auto"/>
        <w:jc w:val="left"/>
        <w:rPr>
          <w:i/>
          <w:iCs/>
          <w:color w:val="44546A" w:themeColor="text2"/>
          <w:sz w:val="18"/>
          <w:szCs w:val="18"/>
          <w:lang w:val="fr-FR"/>
        </w:rPr>
      </w:pPr>
      <w:r w:rsidRPr="00AB3AF7">
        <w:rPr>
          <w:lang w:val="fr-FR"/>
        </w:rPr>
        <w:br w:type="page"/>
      </w:r>
    </w:p>
    <w:p w14:paraId="2BC31F29" w14:textId="77777777" w:rsidR="00A87D2C" w:rsidRPr="00AB3AF7" w:rsidRDefault="00D362B3" w:rsidP="00D362B3">
      <w:pPr>
        <w:pStyle w:val="Lgende"/>
        <w:rPr>
          <w:lang w:val="fr-FR"/>
        </w:rPr>
      </w:pPr>
      <w:bookmarkStart w:id="67" w:name="_Ref84685209"/>
      <w:bookmarkStart w:id="68" w:name="_Toc86180651"/>
      <w:r w:rsidRPr="00AB3AF7">
        <w:rPr>
          <w:lang w:val="fr-FR"/>
        </w:rPr>
        <w:lastRenderedPageBreak/>
        <w:t>Table</w:t>
      </w:r>
      <w:r w:rsidR="00AB6F26" w:rsidRPr="00AB3AF7">
        <w:rPr>
          <w:lang w:val="fr-FR"/>
        </w:rPr>
        <w:t>au</w:t>
      </w:r>
      <w:r w:rsidRPr="00AB3AF7">
        <w:rPr>
          <w:lang w:val="fr-FR"/>
        </w:rPr>
        <w:t xml:space="preserve"> </w:t>
      </w:r>
      <w:r w:rsidRPr="00E879BC">
        <w:rPr>
          <w:lang w:val="fr-FR"/>
        </w:rPr>
        <w:fldChar w:fldCharType="begin"/>
      </w:r>
      <w:r w:rsidRPr="00AB3AF7">
        <w:rPr>
          <w:lang w:val="fr-FR"/>
        </w:rPr>
        <w:instrText xml:space="preserve"> SEQ Table \* ARABIC </w:instrText>
      </w:r>
      <w:r w:rsidRPr="00E879BC">
        <w:rPr>
          <w:lang w:val="fr-FR"/>
        </w:rPr>
        <w:fldChar w:fldCharType="separate"/>
      </w:r>
      <w:r w:rsidR="00FA6619" w:rsidRPr="00AB3AF7">
        <w:rPr>
          <w:noProof/>
          <w:lang w:val="fr-FR"/>
        </w:rPr>
        <w:t>2</w:t>
      </w:r>
      <w:r w:rsidRPr="00E879BC">
        <w:rPr>
          <w:lang w:val="fr-FR"/>
        </w:rPr>
        <w:fldChar w:fldCharType="end"/>
      </w:r>
      <w:bookmarkEnd w:id="67"/>
      <w:r w:rsidRPr="00AB3AF7">
        <w:rPr>
          <w:lang w:val="fr-FR"/>
        </w:rPr>
        <w:t>: Solutions logicielles de l’essai</w:t>
      </w:r>
      <w:bookmarkEnd w:id="68"/>
    </w:p>
    <w:tbl>
      <w:tblPr>
        <w:tblStyle w:val="TableGrid"/>
        <w:tblW w:w="9357" w:type="dxa"/>
        <w:tblInd w:w="4" w:type="dxa"/>
        <w:tblCellMar>
          <w:top w:w="87" w:type="dxa"/>
          <w:left w:w="124" w:type="dxa"/>
          <w:right w:w="68" w:type="dxa"/>
        </w:tblCellMar>
        <w:tblLook w:val="04A0" w:firstRow="1" w:lastRow="0" w:firstColumn="1" w:lastColumn="0" w:noHBand="0" w:noVBand="1"/>
      </w:tblPr>
      <w:tblGrid>
        <w:gridCol w:w="1442"/>
        <w:gridCol w:w="992"/>
        <w:gridCol w:w="1202"/>
        <w:gridCol w:w="5721"/>
      </w:tblGrid>
      <w:tr w:rsidR="00A87D2C" w:rsidRPr="00E879BC" w14:paraId="48B1028B"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778F343E" w14:textId="77777777" w:rsidR="00A87D2C" w:rsidRPr="00CD45B0" w:rsidRDefault="00704BFB" w:rsidP="00952DFA">
            <w:pPr>
              <w:spacing w:line="259" w:lineRule="auto"/>
              <w:jc w:val="left"/>
              <w:rPr>
                <w:b/>
                <w:lang w:val="fr-FR"/>
              </w:rPr>
            </w:pPr>
            <w:proofErr w:type="spellStart"/>
            <w:r w:rsidRPr="00CD45B0">
              <w:rPr>
                <w:b/>
                <w:lang w:val="fr-FR"/>
              </w:rPr>
              <w:t>Language</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4BD4323F" w14:textId="77777777" w:rsidR="00A87D2C" w:rsidRPr="00CD45B0" w:rsidRDefault="00704BFB" w:rsidP="00952DFA">
            <w:pPr>
              <w:spacing w:line="259" w:lineRule="auto"/>
              <w:jc w:val="left"/>
              <w:rPr>
                <w:b/>
                <w:lang w:val="fr-FR"/>
              </w:rPr>
            </w:pPr>
            <w:r w:rsidRPr="00CD45B0">
              <w:rPr>
                <w:b/>
                <w:lang w:val="fr-FR"/>
              </w:rPr>
              <w:t>Version</w:t>
            </w:r>
          </w:p>
        </w:tc>
        <w:tc>
          <w:tcPr>
            <w:tcW w:w="1203" w:type="dxa"/>
            <w:tcBorders>
              <w:top w:val="single" w:sz="3" w:space="0" w:color="000000"/>
              <w:left w:val="single" w:sz="3" w:space="0" w:color="000000"/>
              <w:bottom w:val="single" w:sz="3" w:space="0" w:color="000000"/>
              <w:right w:val="single" w:sz="3" w:space="0" w:color="000000"/>
            </w:tcBorders>
          </w:tcPr>
          <w:p w14:paraId="26988151" w14:textId="77777777" w:rsidR="00A87D2C" w:rsidRPr="00CD45B0" w:rsidRDefault="00704BFB" w:rsidP="00952DFA">
            <w:pPr>
              <w:spacing w:line="259" w:lineRule="auto"/>
              <w:jc w:val="left"/>
              <w:rPr>
                <w:b/>
                <w:lang w:val="fr-FR"/>
              </w:rPr>
            </w:pPr>
            <w:r w:rsidRPr="00CD45B0">
              <w:rPr>
                <w:b/>
                <w:lang w:val="fr-FR"/>
              </w:rPr>
              <w:t>Licence</w:t>
            </w:r>
          </w:p>
        </w:tc>
        <w:tc>
          <w:tcPr>
            <w:tcW w:w="5746" w:type="dxa"/>
            <w:tcBorders>
              <w:top w:val="single" w:sz="3" w:space="0" w:color="000000"/>
              <w:left w:val="single" w:sz="3" w:space="0" w:color="000000"/>
              <w:bottom w:val="single" w:sz="3" w:space="0" w:color="000000"/>
              <w:right w:val="single" w:sz="3" w:space="0" w:color="000000"/>
            </w:tcBorders>
          </w:tcPr>
          <w:p w14:paraId="43A5BF84" w14:textId="77777777" w:rsidR="00A87D2C" w:rsidRPr="00CD45B0" w:rsidRDefault="00704BFB" w:rsidP="00952DFA">
            <w:pPr>
              <w:spacing w:line="259" w:lineRule="auto"/>
              <w:jc w:val="left"/>
              <w:rPr>
                <w:b/>
                <w:lang w:val="fr-FR"/>
              </w:rPr>
            </w:pPr>
            <w:r w:rsidRPr="00CD45B0">
              <w:rPr>
                <w:b/>
                <w:lang w:val="fr-FR"/>
              </w:rPr>
              <w:t>Rôles et responsabilités</w:t>
            </w:r>
          </w:p>
        </w:tc>
      </w:tr>
      <w:tr w:rsidR="00A87D2C" w:rsidRPr="00DC196A" w14:paraId="79C0A1BE"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49BB754C" w14:textId="77777777" w:rsidR="00A87D2C" w:rsidRPr="00E879BC" w:rsidRDefault="00704BFB" w:rsidP="00952DFA">
            <w:pPr>
              <w:spacing w:line="259" w:lineRule="auto"/>
              <w:jc w:val="left"/>
              <w:rPr>
                <w:lang w:val="fr-FR"/>
              </w:rPr>
            </w:pPr>
            <w:proofErr w:type="spellStart"/>
            <w:r w:rsidRPr="00E879BC">
              <w:rPr>
                <w:lang w:val="fr-FR"/>
              </w:rPr>
              <w:t>JetpPack</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378FC68B" w14:textId="77777777" w:rsidR="00A87D2C" w:rsidRPr="00E879BC" w:rsidRDefault="00704BFB" w:rsidP="00952DFA">
            <w:pPr>
              <w:spacing w:line="259" w:lineRule="auto"/>
              <w:jc w:val="left"/>
              <w:rPr>
                <w:lang w:val="fr-FR"/>
              </w:rPr>
            </w:pPr>
            <w:r w:rsidRPr="00E879BC">
              <w:rPr>
                <w:lang w:val="fr-FR"/>
              </w:rPr>
              <w:t>4.4</w:t>
            </w:r>
          </w:p>
        </w:tc>
        <w:tc>
          <w:tcPr>
            <w:tcW w:w="1203" w:type="dxa"/>
            <w:tcBorders>
              <w:top w:val="single" w:sz="3" w:space="0" w:color="000000"/>
              <w:left w:val="single" w:sz="3" w:space="0" w:color="000000"/>
              <w:bottom w:val="single" w:sz="3" w:space="0" w:color="000000"/>
              <w:right w:val="single" w:sz="3" w:space="0" w:color="000000"/>
            </w:tcBorders>
          </w:tcPr>
          <w:p w14:paraId="21C0857C" w14:textId="77777777" w:rsidR="00A87D2C" w:rsidRPr="00E879BC" w:rsidRDefault="00704BFB" w:rsidP="00952DFA">
            <w:pPr>
              <w:spacing w:line="259" w:lineRule="auto"/>
              <w:jc w:val="left"/>
              <w:rPr>
                <w:lang w:val="fr-FR"/>
              </w:rPr>
            </w:pPr>
            <w:r w:rsidRPr="00E879BC">
              <w:rPr>
                <w:lang w:val="fr-FR"/>
              </w:rPr>
              <w:t>NVIDIA</w:t>
            </w:r>
          </w:p>
        </w:tc>
        <w:tc>
          <w:tcPr>
            <w:tcW w:w="5746" w:type="dxa"/>
            <w:tcBorders>
              <w:top w:val="single" w:sz="3" w:space="0" w:color="000000"/>
              <w:left w:val="single" w:sz="3" w:space="0" w:color="000000"/>
              <w:bottom w:val="single" w:sz="3" w:space="0" w:color="000000"/>
              <w:right w:val="single" w:sz="3" w:space="0" w:color="000000"/>
            </w:tcBorders>
          </w:tcPr>
          <w:p w14:paraId="71CDA85B" w14:textId="77777777" w:rsidR="00A87D2C" w:rsidRPr="00AB3AF7" w:rsidRDefault="00704BFB" w:rsidP="00952DFA">
            <w:pPr>
              <w:spacing w:line="259" w:lineRule="auto"/>
              <w:rPr>
                <w:lang w:val="fr-FR"/>
              </w:rPr>
            </w:pPr>
            <w:r w:rsidRPr="00AB3AF7">
              <w:rPr>
                <w:lang w:val="fr-FR"/>
              </w:rPr>
              <w:t>Kit de développement de logiciels incluant le système d’exploitation L4T, et les librairies et utilitaires nécessaires pour l’inférence avec le nano-ordinateur.</w:t>
            </w:r>
          </w:p>
        </w:tc>
      </w:tr>
      <w:tr w:rsidR="00A87D2C" w:rsidRPr="00DC196A" w14:paraId="03E13F03"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6E09EB6F" w14:textId="77777777" w:rsidR="00A87D2C" w:rsidRPr="00E879BC" w:rsidRDefault="00704BFB" w:rsidP="00952DFA">
            <w:pPr>
              <w:spacing w:line="259" w:lineRule="auto"/>
              <w:jc w:val="left"/>
              <w:rPr>
                <w:lang w:val="fr-FR"/>
              </w:rPr>
            </w:pPr>
            <w:r w:rsidRPr="00E879BC">
              <w:rPr>
                <w:lang w:val="fr-FR"/>
              </w:rPr>
              <w:t>L4T</w:t>
            </w:r>
          </w:p>
        </w:tc>
        <w:tc>
          <w:tcPr>
            <w:tcW w:w="964" w:type="dxa"/>
            <w:tcBorders>
              <w:top w:val="single" w:sz="3" w:space="0" w:color="000000"/>
              <w:left w:val="single" w:sz="3" w:space="0" w:color="000000"/>
              <w:bottom w:val="single" w:sz="3" w:space="0" w:color="000000"/>
              <w:right w:val="single" w:sz="3" w:space="0" w:color="000000"/>
            </w:tcBorders>
          </w:tcPr>
          <w:p w14:paraId="0D99F372" w14:textId="77777777" w:rsidR="00A87D2C" w:rsidRPr="00E879BC" w:rsidRDefault="00704BFB" w:rsidP="00952DFA">
            <w:pPr>
              <w:spacing w:line="259" w:lineRule="auto"/>
              <w:jc w:val="left"/>
              <w:rPr>
                <w:lang w:val="fr-FR"/>
              </w:rPr>
            </w:pPr>
            <w:r w:rsidRPr="00E879BC">
              <w:rPr>
                <w:lang w:val="fr-FR"/>
              </w:rPr>
              <w:t>32.4.3</w:t>
            </w:r>
          </w:p>
        </w:tc>
        <w:tc>
          <w:tcPr>
            <w:tcW w:w="1203" w:type="dxa"/>
            <w:tcBorders>
              <w:top w:val="single" w:sz="3" w:space="0" w:color="000000"/>
              <w:left w:val="single" w:sz="3" w:space="0" w:color="000000"/>
              <w:bottom w:val="single" w:sz="3" w:space="0" w:color="000000"/>
              <w:right w:val="single" w:sz="3" w:space="0" w:color="000000"/>
            </w:tcBorders>
          </w:tcPr>
          <w:p w14:paraId="661D021A" w14:textId="77777777" w:rsidR="00A87D2C" w:rsidRPr="00E879BC" w:rsidRDefault="00704BFB" w:rsidP="00952DFA">
            <w:pPr>
              <w:spacing w:line="259" w:lineRule="auto"/>
              <w:jc w:val="left"/>
              <w:rPr>
                <w:lang w:val="fr-FR"/>
              </w:rPr>
            </w:pPr>
            <w:r w:rsidRPr="00E879BC">
              <w:rPr>
                <w:lang w:val="fr-FR"/>
              </w:rPr>
              <w:t>NVIDIA</w:t>
            </w:r>
          </w:p>
        </w:tc>
        <w:tc>
          <w:tcPr>
            <w:tcW w:w="5746" w:type="dxa"/>
            <w:tcBorders>
              <w:top w:val="single" w:sz="3" w:space="0" w:color="000000"/>
              <w:left w:val="single" w:sz="3" w:space="0" w:color="000000"/>
              <w:bottom w:val="single" w:sz="3" w:space="0" w:color="000000"/>
              <w:right w:val="single" w:sz="3" w:space="0" w:color="000000"/>
            </w:tcBorders>
          </w:tcPr>
          <w:p w14:paraId="01E6874D" w14:textId="77777777" w:rsidR="00A87D2C" w:rsidRPr="00AB3AF7" w:rsidRDefault="00704BFB" w:rsidP="00952DFA">
            <w:pPr>
              <w:spacing w:line="259" w:lineRule="auto"/>
              <w:rPr>
                <w:lang w:val="fr-FR"/>
              </w:rPr>
            </w:pPr>
            <w:r w:rsidRPr="00AB3AF7">
              <w:rPr>
                <w:lang w:val="fr-FR"/>
              </w:rPr>
              <w:t xml:space="preserve">Le système d’exploitation "Linux pour </w:t>
            </w:r>
            <w:proofErr w:type="spellStart"/>
            <w:r w:rsidRPr="00AB3AF7">
              <w:rPr>
                <w:lang w:val="fr-FR"/>
              </w:rPr>
              <w:t>Tegra</w:t>
            </w:r>
            <w:proofErr w:type="spellEnd"/>
            <w:r w:rsidRPr="00AB3AF7">
              <w:rPr>
                <w:lang w:val="fr-FR"/>
              </w:rPr>
              <w:t>" conçut par NVIDIA pour leurs solutions d’inférence légères, comme pour le nano-ordinateur.</w:t>
            </w:r>
          </w:p>
        </w:tc>
      </w:tr>
      <w:tr w:rsidR="00A87D2C" w:rsidRPr="00DC196A" w14:paraId="0C429D8F"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733B05BE" w14:textId="77777777" w:rsidR="00A87D2C" w:rsidRPr="00E879BC" w:rsidRDefault="00704BFB" w:rsidP="00952DFA">
            <w:pPr>
              <w:spacing w:line="259" w:lineRule="auto"/>
              <w:jc w:val="left"/>
              <w:rPr>
                <w:lang w:val="fr-FR"/>
              </w:rPr>
            </w:pPr>
            <w:r w:rsidRPr="00E879BC">
              <w:rPr>
                <w:lang w:val="fr-FR"/>
              </w:rPr>
              <w:t>Python</w:t>
            </w:r>
          </w:p>
        </w:tc>
        <w:tc>
          <w:tcPr>
            <w:tcW w:w="964" w:type="dxa"/>
            <w:tcBorders>
              <w:top w:val="single" w:sz="3" w:space="0" w:color="000000"/>
              <w:left w:val="single" w:sz="3" w:space="0" w:color="000000"/>
              <w:bottom w:val="single" w:sz="3" w:space="0" w:color="000000"/>
              <w:right w:val="single" w:sz="3" w:space="0" w:color="000000"/>
            </w:tcBorders>
          </w:tcPr>
          <w:p w14:paraId="3A584EF0" w14:textId="77777777" w:rsidR="00A87D2C" w:rsidRPr="00E879BC" w:rsidRDefault="00704BFB" w:rsidP="00952DFA">
            <w:pPr>
              <w:spacing w:line="259" w:lineRule="auto"/>
              <w:jc w:val="left"/>
              <w:rPr>
                <w:lang w:val="fr-FR"/>
              </w:rPr>
            </w:pPr>
            <w:r w:rsidRPr="00E879BC">
              <w:rPr>
                <w:lang w:val="fr-FR"/>
              </w:rPr>
              <w:t>2.7</w:t>
            </w:r>
          </w:p>
        </w:tc>
        <w:tc>
          <w:tcPr>
            <w:tcW w:w="1203" w:type="dxa"/>
            <w:tcBorders>
              <w:top w:val="single" w:sz="3" w:space="0" w:color="000000"/>
              <w:left w:val="single" w:sz="3" w:space="0" w:color="000000"/>
              <w:bottom w:val="single" w:sz="3" w:space="0" w:color="000000"/>
              <w:right w:val="single" w:sz="3" w:space="0" w:color="000000"/>
            </w:tcBorders>
          </w:tcPr>
          <w:p w14:paraId="68D920BB" w14:textId="77777777" w:rsidR="00A87D2C" w:rsidRPr="00E879BC" w:rsidRDefault="00704BFB" w:rsidP="00952DFA">
            <w:pPr>
              <w:spacing w:line="259" w:lineRule="auto"/>
              <w:jc w:val="left"/>
              <w:rPr>
                <w:lang w:val="fr-FR"/>
              </w:rPr>
            </w:pPr>
            <w:r w:rsidRPr="00E879BC">
              <w:rPr>
                <w:lang w:val="fr-FR"/>
              </w:rPr>
              <w:t>GPL</w:t>
            </w:r>
          </w:p>
        </w:tc>
        <w:tc>
          <w:tcPr>
            <w:tcW w:w="5746" w:type="dxa"/>
            <w:tcBorders>
              <w:top w:val="single" w:sz="3" w:space="0" w:color="000000"/>
              <w:left w:val="single" w:sz="3" w:space="0" w:color="000000"/>
              <w:bottom w:val="single" w:sz="3" w:space="0" w:color="000000"/>
              <w:right w:val="single" w:sz="3" w:space="0" w:color="000000"/>
            </w:tcBorders>
          </w:tcPr>
          <w:p w14:paraId="6CC99413" w14:textId="77777777" w:rsidR="00A87D2C" w:rsidRPr="00AB3AF7" w:rsidRDefault="00704BFB" w:rsidP="00952DFA">
            <w:pPr>
              <w:spacing w:line="259" w:lineRule="auto"/>
              <w:jc w:val="left"/>
              <w:rPr>
                <w:lang w:val="fr-FR"/>
              </w:rPr>
            </w:pPr>
            <w:proofErr w:type="spellStart"/>
            <w:r w:rsidRPr="00AB3AF7">
              <w:rPr>
                <w:lang w:val="fr-FR"/>
              </w:rPr>
              <w:t>Language</w:t>
            </w:r>
            <w:proofErr w:type="spellEnd"/>
            <w:r w:rsidRPr="00AB3AF7">
              <w:rPr>
                <w:lang w:val="fr-FR"/>
              </w:rPr>
              <w:t xml:space="preserve"> plus accessible que le C++.</w:t>
            </w:r>
          </w:p>
        </w:tc>
      </w:tr>
      <w:tr w:rsidR="00A87D2C" w:rsidRPr="00DC196A" w14:paraId="7ECA83AD"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72A325C7" w14:textId="77777777" w:rsidR="00A87D2C" w:rsidRPr="00E879BC" w:rsidRDefault="00704BFB" w:rsidP="00952DFA">
            <w:pPr>
              <w:spacing w:line="259" w:lineRule="auto"/>
              <w:jc w:val="left"/>
              <w:rPr>
                <w:lang w:val="fr-FR"/>
              </w:rPr>
            </w:pPr>
            <w:r w:rsidRPr="00E879BC">
              <w:rPr>
                <w:lang w:val="fr-FR"/>
              </w:rPr>
              <w:t>C++ (</w:t>
            </w:r>
            <w:proofErr w:type="spellStart"/>
            <w:r w:rsidRPr="00E879BC">
              <w:rPr>
                <w:lang w:val="fr-FR"/>
              </w:rPr>
              <w:t>gcc</w:t>
            </w:r>
            <w:proofErr w:type="spellEnd"/>
            <w:r w:rsidRPr="00E879BC">
              <w:rPr>
                <w:lang w:val="fr-FR"/>
              </w:rPr>
              <w:t>)</w:t>
            </w:r>
          </w:p>
        </w:tc>
        <w:tc>
          <w:tcPr>
            <w:tcW w:w="964" w:type="dxa"/>
            <w:tcBorders>
              <w:top w:val="single" w:sz="3" w:space="0" w:color="000000"/>
              <w:left w:val="single" w:sz="3" w:space="0" w:color="000000"/>
              <w:bottom w:val="single" w:sz="3" w:space="0" w:color="000000"/>
              <w:right w:val="single" w:sz="3" w:space="0" w:color="000000"/>
            </w:tcBorders>
          </w:tcPr>
          <w:p w14:paraId="77ED3149" w14:textId="77777777" w:rsidR="00A87D2C" w:rsidRPr="00E879BC" w:rsidRDefault="00163B98" w:rsidP="00163B98">
            <w:pPr>
              <w:spacing w:line="259" w:lineRule="auto"/>
              <w:jc w:val="left"/>
              <w:rPr>
                <w:lang w:val="fr-FR"/>
              </w:rPr>
            </w:pPr>
            <w:r w:rsidRPr="00E879BC">
              <w:rPr>
                <w:lang w:val="fr-FR"/>
              </w:rPr>
              <w:t>7.3.1</w:t>
            </w:r>
            <w:r w:rsidRPr="00E879BC">
              <w:rPr>
                <w:rStyle w:val="Appelnotedebasdep"/>
                <w:lang w:val="fr-FR"/>
              </w:rPr>
              <w:footnoteReference w:id="16"/>
            </w:r>
          </w:p>
        </w:tc>
        <w:tc>
          <w:tcPr>
            <w:tcW w:w="1203" w:type="dxa"/>
            <w:tcBorders>
              <w:top w:val="single" w:sz="3" w:space="0" w:color="000000"/>
              <w:left w:val="single" w:sz="3" w:space="0" w:color="000000"/>
              <w:bottom w:val="single" w:sz="3" w:space="0" w:color="000000"/>
              <w:right w:val="single" w:sz="3" w:space="0" w:color="000000"/>
            </w:tcBorders>
          </w:tcPr>
          <w:p w14:paraId="6188B03C" w14:textId="77777777" w:rsidR="00A87D2C" w:rsidRPr="00E879BC" w:rsidRDefault="00704BFB" w:rsidP="00952DFA">
            <w:pPr>
              <w:spacing w:line="259" w:lineRule="auto"/>
              <w:jc w:val="left"/>
              <w:rPr>
                <w:lang w:val="fr-FR"/>
              </w:rPr>
            </w:pPr>
            <w:r w:rsidRPr="00E879BC">
              <w:rPr>
                <w:lang w:val="fr-FR"/>
              </w:rPr>
              <w:t>GPL</w:t>
            </w:r>
          </w:p>
        </w:tc>
        <w:tc>
          <w:tcPr>
            <w:tcW w:w="5746" w:type="dxa"/>
            <w:tcBorders>
              <w:top w:val="single" w:sz="3" w:space="0" w:color="000000"/>
              <w:left w:val="single" w:sz="3" w:space="0" w:color="000000"/>
              <w:bottom w:val="single" w:sz="3" w:space="0" w:color="000000"/>
              <w:right w:val="single" w:sz="3" w:space="0" w:color="000000"/>
            </w:tcBorders>
          </w:tcPr>
          <w:p w14:paraId="53DDCB3B" w14:textId="77777777" w:rsidR="00A87D2C" w:rsidRPr="00AB3AF7" w:rsidRDefault="00704BFB" w:rsidP="00952DFA">
            <w:pPr>
              <w:spacing w:line="259" w:lineRule="auto"/>
              <w:rPr>
                <w:lang w:val="fr-FR"/>
              </w:rPr>
            </w:pPr>
            <w:r w:rsidRPr="00AB3AF7">
              <w:rPr>
                <w:lang w:val="fr-FR"/>
              </w:rPr>
              <w:t>Certaines extensions du cadre applicatif de NVIDIA pour l’inférence sont écrites en C++, pour des raisons d’optimisation.</w:t>
            </w:r>
          </w:p>
        </w:tc>
      </w:tr>
      <w:tr w:rsidR="00A87D2C" w:rsidRPr="00DC196A" w14:paraId="31CE1E9B"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3A2A7D9B" w14:textId="77777777" w:rsidR="00A87D2C" w:rsidRPr="00E879BC" w:rsidRDefault="00704BFB" w:rsidP="00952DFA">
            <w:pPr>
              <w:spacing w:line="259" w:lineRule="auto"/>
              <w:jc w:val="left"/>
              <w:rPr>
                <w:lang w:val="fr-FR"/>
              </w:rPr>
            </w:pPr>
            <w:proofErr w:type="spellStart"/>
            <w:proofErr w:type="gramStart"/>
            <w:r w:rsidRPr="00E879BC">
              <w:rPr>
                <w:lang w:val="fr-FR"/>
              </w:rPr>
              <w:t>pytorch</w:t>
            </w:r>
            <w:proofErr w:type="spellEnd"/>
            <w:proofErr w:type="gramEnd"/>
          </w:p>
        </w:tc>
        <w:tc>
          <w:tcPr>
            <w:tcW w:w="964" w:type="dxa"/>
            <w:tcBorders>
              <w:top w:val="single" w:sz="3" w:space="0" w:color="000000"/>
              <w:left w:val="single" w:sz="3" w:space="0" w:color="000000"/>
              <w:bottom w:val="single" w:sz="3" w:space="0" w:color="000000"/>
              <w:right w:val="single" w:sz="3" w:space="0" w:color="000000"/>
            </w:tcBorders>
          </w:tcPr>
          <w:p w14:paraId="0B218398" w14:textId="77777777" w:rsidR="00A87D2C" w:rsidRPr="00E879BC" w:rsidRDefault="00704BFB" w:rsidP="00952DFA">
            <w:pPr>
              <w:spacing w:line="259" w:lineRule="auto"/>
              <w:jc w:val="left"/>
              <w:rPr>
                <w:lang w:val="fr-FR"/>
              </w:rPr>
            </w:pPr>
            <w:r w:rsidRPr="00E879BC">
              <w:rPr>
                <w:lang w:val="fr-FR"/>
              </w:rPr>
              <w:t>1.1.0</w:t>
            </w:r>
          </w:p>
        </w:tc>
        <w:tc>
          <w:tcPr>
            <w:tcW w:w="1203" w:type="dxa"/>
            <w:tcBorders>
              <w:top w:val="single" w:sz="3" w:space="0" w:color="000000"/>
              <w:left w:val="single" w:sz="3" w:space="0" w:color="000000"/>
              <w:bottom w:val="single" w:sz="3" w:space="0" w:color="000000"/>
              <w:right w:val="single" w:sz="3" w:space="0" w:color="000000"/>
            </w:tcBorders>
          </w:tcPr>
          <w:p w14:paraId="1FC2215B" w14:textId="77777777" w:rsidR="00A87D2C" w:rsidRPr="00E879BC" w:rsidRDefault="00704BFB" w:rsidP="00952DFA">
            <w:pPr>
              <w:spacing w:after="46" w:line="259" w:lineRule="auto"/>
              <w:jc w:val="left"/>
              <w:rPr>
                <w:lang w:val="fr-FR"/>
              </w:rPr>
            </w:pPr>
            <w:r w:rsidRPr="00E879BC">
              <w:rPr>
                <w:lang w:val="fr-FR"/>
              </w:rPr>
              <w:t>BSD</w:t>
            </w:r>
          </w:p>
          <w:p w14:paraId="7586704E" w14:textId="77777777" w:rsidR="00A87D2C" w:rsidRPr="00E879BC" w:rsidRDefault="00704BFB" w:rsidP="00952DFA">
            <w:pPr>
              <w:spacing w:line="259" w:lineRule="auto"/>
              <w:jc w:val="left"/>
              <w:rPr>
                <w:lang w:val="fr-FR"/>
              </w:rPr>
            </w:pPr>
            <w:r w:rsidRPr="00E879BC">
              <w:rPr>
                <w:lang w:val="fr-FR"/>
              </w:rPr>
              <w:t>3-Clause</w:t>
            </w:r>
          </w:p>
        </w:tc>
        <w:tc>
          <w:tcPr>
            <w:tcW w:w="5746" w:type="dxa"/>
            <w:tcBorders>
              <w:top w:val="single" w:sz="3" w:space="0" w:color="000000"/>
              <w:left w:val="single" w:sz="3" w:space="0" w:color="000000"/>
              <w:bottom w:val="single" w:sz="3" w:space="0" w:color="000000"/>
              <w:right w:val="single" w:sz="3" w:space="0" w:color="000000"/>
            </w:tcBorders>
          </w:tcPr>
          <w:p w14:paraId="418F4EC8" w14:textId="77777777" w:rsidR="00A87D2C" w:rsidRPr="00AB3AF7" w:rsidRDefault="00704BFB" w:rsidP="00952DFA">
            <w:pPr>
              <w:spacing w:line="259" w:lineRule="auto"/>
              <w:rPr>
                <w:lang w:val="fr-FR"/>
              </w:rPr>
            </w:pPr>
            <w:r w:rsidRPr="00AB3AF7">
              <w:rPr>
                <w:lang w:val="fr-FR"/>
              </w:rPr>
              <w:t>Cadre de développement d’application pour l’apprentissage machine et profond.</w:t>
            </w:r>
          </w:p>
        </w:tc>
      </w:tr>
      <w:tr w:rsidR="00A87D2C" w:rsidRPr="00DC196A" w14:paraId="512426A3"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4B78F2E1" w14:textId="77777777" w:rsidR="00A87D2C" w:rsidRPr="00E879BC" w:rsidRDefault="00704BFB" w:rsidP="00952DFA">
            <w:pPr>
              <w:spacing w:line="259" w:lineRule="auto"/>
              <w:jc w:val="left"/>
              <w:rPr>
                <w:lang w:val="fr-FR"/>
              </w:rPr>
            </w:pPr>
            <w:proofErr w:type="spellStart"/>
            <w:proofErr w:type="gramStart"/>
            <w:r w:rsidRPr="00E879BC">
              <w:rPr>
                <w:lang w:val="fr-FR"/>
              </w:rPr>
              <w:t>torchvision</w:t>
            </w:r>
            <w:proofErr w:type="spellEnd"/>
            <w:proofErr w:type="gramEnd"/>
          </w:p>
        </w:tc>
        <w:tc>
          <w:tcPr>
            <w:tcW w:w="964" w:type="dxa"/>
            <w:tcBorders>
              <w:top w:val="single" w:sz="3" w:space="0" w:color="000000"/>
              <w:left w:val="single" w:sz="3" w:space="0" w:color="000000"/>
              <w:bottom w:val="single" w:sz="3" w:space="0" w:color="000000"/>
              <w:right w:val="single" w:sz="3" w:space="0" w:color="000000"/>
            </w:tcBorders>
          </w:tcPr>
          <w:p w14:paraId="7A0A8205" w14:textId="77777777" w:rsidR="00A87D2C" w:rsidRPr="00E879BC" w:rsidRDefault="00704BFB" w:rsidP="00952DFA">
            <w:pPr>
              <w:spacing w:line="259" w:lineRule="auto"/>
              <w:jc w:val="left"/>
              <w:rPr>
                <w:lang w:val="fr-FR"/>
              </w:rPr>
            </w:pPr>
            <w:r w:rsidRPr="00E879BC">
              <w:rPr>
                <w:lang w:val="fr-FR"/>
              </w:rPr>
              <w:t>0.0.3</w:t>
            </w:r>
          </w:p>
        </w:tc>
        <w:tc>
          <w:tcPr>
            <w:tcW w:w="1203" w:type="dxa"/>
            <w:tcBorders>
              <w:top w:val="single" w:sz="3" w:space="0" w:color="000000"/>
              <w:left w:val="single" w:sz="3" w:space="0" w:color="000000"/>
              <w:bottom w:val="single" w:sz="3" w:space="0" w:color="000000"/>
              <w:right w:val="single" w:sz="3" w:space="0" w:color="000000"/>
            </w:tcBorders>
          </w:tcPr>
          <w:p w14:paraId="002AE352" w14:textId="77777777" w:rsidR="00A87D2C" w:rsidRPr="00E879BC" w:rsidRDefault="00704BFB" w:rsidP="00952DFA">
            <w:pPr>
              <w:spacing w:after="46" w:line="259" w:lineRule="auto"/>
              <w:jc w:val="left"/>
              <w:rPr>
                <w:lang w:val="fr-FR"/>
              </w:rPr>
            </w:pPr>
            <w:r w:rsidRPr="00E879BC">
              <w:rPr>
                <w:lang w:val="fr-FR"/>
              </w:rPr>
              <w:t>BSD</w:t>
            </w:r>
          </w:p>
          <w:p w14:paraId="085F6AAD" w14:textId="77777777" w:rsidR="00A87D2C" w:rsidRPr="00E879BC" w:rsidRDefault="00704BFB" w:rsidP="00952DFA">
            <w:pPr>
              <w:spacing w:line="259" w:lineRule="auto"/>
              <w:jc w:val="left"/>
              <w:rPr>
                <w:lang w:val="fr-FR"/>
              </w:rPr>
            </w:pPr>
            <w:r w:rsidRPr="00E879BC">
              <w:rPr>
                <w:lang w:val="fr-FR"/>
              </w:rPr>
              <w:t>3-Clause</w:t>
            </w:r>
          </w:p>
        </w:tc>
        <w:tc>
          <w:tcPr>
            <w:tcW w:w="5746" w:type="dxa"/>
            <w:tcBorders>
              <w:top w:val="single" w:sz="3" w:space="0" w:color="000000"/>
              <w:left w:val="single" w:sz="3" w:space="0" w:color="000000"/>
              <w:bottom w:val="single" w:sz="3" w:space="0" w:color="000000"/>
              <w:right w:val="single" w:sz="3" w:space="0" w:color="000000"/>
            </w:tcBorders>
          </w:tcPr>
          <w:p w14:paraId="4F8C36EE" w14:textId="77777777" w:rsidR="00A87D2C" w:rsidRPr="00AB3AF7" w:rsidRDefault="00704BFB" w:rsidP="00163B98">
            <w:pPr>
              <w:spacing w:line="259" w:lineRule="auto"/>
              <w:jc w:val="left"/>
              <w:rPr>
                <w:lang w:val="fr-FR"/>
              </w:rPr>
            </w:pPr>
            <w:r w:rsidRPr="00AB3AF7">
              <w:rPr>
                <w:lang w:val="fr-FR"/>
              </w:rPr>
              <w:t xml:space="preserve">Branche de </w:t>
            </w:r>
            <w:proofErr w:type="spellStart"/>
            <w:r w:rsidRPr="00AB3AF7">
              <w:rPr>
                <w:lang w:val="fr-FR"/>
              </w:rPr>
              <w:t>torchvision</w:t>
            </w:r>
            <w:proofErr w:type="spellEnd"/>
            <w:r w:rsidRPr="00AB3AF7">
              <w:rPr>
                <w:lang w:val="fr-FR"/>
              </w:rPr>
              <w:t xml:space="preserve"> adaptée par NVIDIA</w:t>
            </w:r>
            <w:r w:rsidR="00163B98" w:rsidRPr="00AB3AF7">
              <w:rPr>
                <w:vertAlign w:val="superscript"/>
                <w:lang w:val="fr-FR"/>
              </w:rPr>
              <w:t xml:space="preserve"> </w:t>
            </w:r>
            <w:r w:rsidR="00163B98" w:rsidRPr="00AB3AF7">
              <w:rPr>
                <w:rStyle w:val="Appelnotedebasdep"/>
                <w:lang w:val="fr-FR"/>
              </w:rPr>
              <w:footnoteReference w:id="17"/>
            </w:r>
            <w:r w:rsidRPr="00AB3AF7">
              <w:rPr>
                <w:lang w:val="fr-FR"/>
              </w:rPr>
              <w:t xml:space="preserve">; Doit être recompilée avec la version de </w:t>
            </w:r>
            <w:proofErr w:type="spellStart"/>
            <w:r w:rsidRPr="00AB3AF7">
              <w:rPr>
                <w:lang w:val="fr-FR"/>
              </w:rPr>
              <w:t>pytorch</w:t>
            </w:r>
            <w:proofErr w:type="spellEnd"/>
            <w:r w:rsidRPr="00AB3AF7">
              <w:rPr>
                <w:lang w:val="fr-FR"/>
              </w:rPr>
              <w:t xml:space="preserve"> 1.1.0 et </w:t>
            </w:r>
            <w:proofErr w:type="spellStart"/>
            <w:r w:rsidRPr="00AB3AF7">
              <w:rPr>
                <w:lang w:val="fr-FR"/>
              </w:rPr>
              <w:t>cuda</w:t>
            </w:r>
            <w:proofErr w:type="spellEnd"/>
            <w:r w:rsidRPr="00AB3AF7">
              <w:rPr>
                <w:lang w:val="fr-FR"/>
              </w:rPr>
              <w:t xml:space="preserve"> 10.0.</w:t>
            </w:r>
          </w:p>
        </w:tc>
      </w:tr>
      <w:tr w:rsidR="00A87D2C" w:rsidRPr="00DC196A" w14:paraId="6C3EBBA0"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72EB1221" w14:textId="77777777" w:rsidR="00A87D2C" w:rsidRPr="00E879BC" w:rsidRDefault="00704BFB" w:rsidP="00952DFA">
            <w:pPr>
              <w:spacing w:line="259" w:lineRule="auto"/>
              <w:jc w:val="left"/>
              <w:rPr>
                <w:lang w:val="fr-FR"/>
              </w:rPr>
            </w:pPr>
            <w:proofErr w:type="spellStart"/>
            <w:proofErr w:type="gramStart"/>
            <w:r w:rsidRPr="00E879BC">
              <w:rPr>
                <w:lang w:val="fr-FR"/>
              </w:rPr>
              <w:t>cuda</w:t>
            </w:r>
            <w:proofErr w:type="spellEnd"/>
            <w:proofErr w:type="gramEnd"/>
          </w:p>
        </w:tc>
        <w:tc>
          <w:tcPr>
            <w:tcW w:w="964" w:type="dxa"/>
            <w:tcBorders>
              <w:top w:val="single" w:sz="3" w:space="0" w:color="000000"/>
              <w:left w:val="single" w:sz="3" w:space="0" w:color="000000"/>
              <w:bottom w:val="single" w:sz="3" w:space="0" w:color="000000"/>
              <w:right w:val="single" w:sz="3" w:space="0" w:color="000000"/>
            </w:tcBorders>
          </w:tcPr>
          <w:p w14:paraId="3F2370CD" w14:textId="77777777" w:rsidR="00A87D2C" w:rsidRPr="00E879BC" w:rsidRDefault="00704BFB" w:rsidP="00952DFA">
            <w:pPr>
              <w:spacing w:line="259" w:lineRule="auto"/>
              <w:jc w:val="left"/>
              <w:rPr>
                <w:lang w:val="fr-FR"/>
              </w:rPr>
            </w:pPr>
            <w:r w:rsidRPr="00E879BC">
              <w:rPr>
                <w:lang w:val="fr-FR"/>
              </w:rPr>
              <w:t>10.0</w:t>
            </w:r>
          </w:p>
        </w:tc>
        <w:tc>
          <w:tcPr>
            <w:tcW w:w="1203" w:type="dxa"/>
            <w:tcBorders>
              <w:top w:val="single" w:sz="3" w:space="0" w:color="000000"/>
              <w:left w:val="single" w:sz="3" w:space="0" w:color="000000"/>
              <w:bottom w:val="single" w:sz="3" w:space="0" w:color="000000"/>
              <w:right w:val="single" w:sz="3" w:space="0" w:color="000000"/>
            </w:tcBorders>
          </w:tcPr>
          <w:p w14:paraId="4DAB4934" w14:textId="77777777" w:rsidR="00A87D2C" w:rsidRPr="00E879BC" w:rsidRDefault="00704BFB" w:rsidP="00952DFA">
            <w:pPr>
              <w:spacing w:line="259" w:lineRule="auto"/>
              <w:jc w:val="left"/>
              <w:rPr>
                <w:lang w:val="fr-FR"/>
              </w:rPr>
            </w:pPr>
            <w:r w:rsidRPr="00E879BC">
              <w:rPr>
                <w:lang w:val="fr-FR"/>
              </w:rPr>
              <w:t>NVIDIA</w:t>
            </w:r>
          </w:p>
        </w:tc>
        <w:tc>
          <w:tcPr>
            <w:tcW w:w="5746" w:type="dxa"/>
            <w:tcBorders>
              <w:top w:val="single" w:sz="3" w:space="0" w:color="000000"/>
              <w:left w:val="single" w:sz="3" w:space="0" w:color="000000"/>
              <w:bottom w:val="single" w:sz="3" w:space="0" w:color="000000"/>
              <w:right w:val="single" w:sz="3" w:space="0" w:color="000000"/>
            </w:tcBorders>
          </w:tcPr>
          <w:p w14:paraId="3F243CD6" w14:textId="77777777" w:rsidR="00A87D2C" w:rsidRPr="00AB3AF7" w:rsidRDefault="00704BFB" w:rsidP="00952DFA">
            <w:pPr>
              <w:spacing w:line="259" w:lineRule="auto"/>
              <w:jc w:val="left"/>
              <w:rPr>
                <w:lang w:val="fr-FR"/>
              </w:rPr>
            </w:pPr>
            <w:r w:rsidRPr="00AB3AF7">
              <w:rPr>
                <w:lang w:val="fr-FR"/>
              </w:rPr>
              <w:t>Compilateur de code C++ pour GPU.</w:t>
            </w:r>
          </w:p>
        </w:tc>
      </w:tr>
      <w:tr w:rsidR="00A87D2C" w:rsidRPr="00DC196A" w14:paraId="041572F9"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3DB0D9D1" w14:textId="77777777" w:rsidR="00A87D2C" w:rsidRPr="00E879BC" w:rsidRDefault="00704BFB" w:rsidP="00952DFA">
            <w:pPr>
              <w:spacing w:line="259" w:lineRule="auto"/>
              <w:jc w:val="left"/>
              <w:rPr>
                <w:lang w:val="fr-FR"/>
              </w:rPr>
            </w:pPr>
            <w:proofErr w:type="spellStart"/>
            <w:r w:rsidRPr="00E879BC">
              <w:rPr>
                <w:lang w:val="fr-FR"/>
              </w:rPr>
              <w:t>TensorRT</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44A107F5" w14:textId="77777777" w:rsidR="00A87D2C" w:rsidRPr="00E879BC" w:rsidRDefault="00704BFB" w:rsidP="00952DFA">
            <w:pPr>
              <w:spacing w:line="259" w:lineRule="auto"/>
              <w:jc w:val="left"/>
              <w:rPr>
                <w:lang w:val="fr-FR"/>
              </w:rPr>
            </w:pPr>
            <w:r w:rsidRPr="00E879BC">
              <w:rPr>
                <w:lang w:val="fr-FR"/>
              </w:rPr>
              <w:t>6.0.1.5</w:t>
            </w:r>
          </w:p>
        </w:tc>
        <w:tc>
          <w:tcPr>
            <w:tcW w:w="1203" w:type="dxa"/>
            <w:tcBorders>
              <w:top w:val="single" w:sz="3" w:space="0" w:color="000000"/>
              <w:left w:val="single" w:sz="3" w:space="0" w:color="000000"/>
              <w:bottom w:val="single" w:sz="3" w:space="0" w:color="000000"/>
              <w:right w:val="single" w:sz="3" w:space="0" w:color="000000"/>
            </w:tcBorders>
          </w:tcPr>
          <w:p w14:paraId="70BB2475" w14:textId="77777777" w:rsidR="00A87D2C" w:rsidRPr="00E879BC" w:rsidRDefault="00704BFB" w:rsidP="00952DFA">
            <w:pPr>
              <w:spacing w:line="259" w:lineRule="auto"/>
              <w:jc w:val="left"/>
              <w:rPr>
                <w:lang w:val="fr-FR"/>
              </w:rPr>
            </w:pPr>
            <w:r w:rsidRPr="00E879BC">
              <w:rPr>
                <w:lang w:val="fr-FR"/>
              </w:rPr>
              <w:t>NVIDIA</w:t>
            </w:r>
          </w:p>
        </w:tc>
        <w:tc>
          <w:tcPr>
            <w:tcW w:w="5746" w:type="dxa"/>
            <w:tcBorders>
              <w:top w:val="single" w:sz="3" w:space="0" w:color="000000"/>
              <w:left w:val="single" w:sz="3" w:space="0" w:color="000000"/>
              <w:bottom w:val="single" w:sz="3" w:space="0" w:color="000000"/>
              <w:right w:val="single" w:sz="3" w:space="0" w:color="000000"/>
            </w:tcBorders>
          </w:tcPr>
          <w:p w14:paraId="56729044" w14:textId="77777777" w:rsidR="00A87D2C" w:rsidRPr="00AB3AF7" w:rsidRDefault="00704BFB" w:rsidP="00952DFA">
            <w:pPr>
              <w:spacing w:line="259" w:lineRule="auto"/>
              <w:rPr>
                <w:lang w:val="fr-FR"/>
              </w:rPr>
            </w:pPr>
            <w:r w:rsidRPr="00AB3AF7">
              <w:rPr>
                <w:lang w:val="fr-FR"/>
              </w:rPr>
              <w:t>SDK pour générer des modèles au format ONNX, optimisés et interopérables, pour l’inférence.</w:t>
            </w:r>
          </w:p>
        </w:tc>
      </w:tr>
      <w:tr w:rsidR="00A87D2C" w:rsidRPr="00DC196A" w14:paraId="5B521ACD" w14:textId="77777777">
        <w:trPr>
          <w:trHeight w:val="1453"/>
        </w:trPr>
        <w:tc>
          <w:tcPr>
            <w:tcW w:w="1443" w:type="dxa"/>
            <w:tcBorders>
              <w:top w:val="single" w:sz="3" w:space="0" w:color="000000"/>
              <w:left w:val="single" w:sz="3" w:space="0" w:color="000000"/>
              <w:bottom w:val="single" w:sz="3" w:space="0" w:color="000000"/>
              <w:right w:val="single" w:sz="3" w:space="0" w:color="000000"/>
            </w:tcBorders>
          </w:tcPr>
          <w:p w14:paraId="45E86E02" w14:textId="77777777" w:rsidR="00A87D2C" w:rsidRPr="00E879BC" w:rsidRDefault="00704BFB" w:rsidP="00952DFA">
            <w:pPr>
              <w:spacing w:line="259" w:lineRule="auto"/>
              <w:jc w:val="left"/>
              <w:rPr>
                <w:lang w:val="fr-FR"/>
              </w:rPr>
            </w:pPr>
            <w:r w:rsidRPr="00E879BC">
              <w:rPr>
                <w:lang w:val="fr-FR"/>
              </w:rPr>
              <w:t>ONNX</w:t>
            </w:r>
          </w:p>
        </w:tc>
        <w:tc>
          <w:tcPr>
            <w:tcW w:w="964" w:type="dxa"/>
            <w:tcBorders>
              <w:top w:val="single" w:sz="3" w:space="0" w:color="000000"/>
              <w:left w:val="single" w:sz="3" w:space="0" w:color="000000"/>
              <w:bottom w:val="single" w:sz="3" w:space="0" w:color="000000"/>
              <w:right w:val="single" w:sz="3" w:space="0" w:color="000000"/>
            </w:tcBorders>
          </w:tcPr>
          <w:p w14:paraId="00D11B5F" w14:textId="77777777" w:rsidR="00A87D2C" w:rsidRPr="00E879BC" w:rsidRDefault="00704BFB" w:rsidP="00952DFA">
            <w:pPr>
              <w:spacing w:line="259" w:lineRule="auto"/>
              <w:jc w:val="left"/>
              <w:rPr>
                <w:lang w:val="fr-FR"/>
              </w:rPr>
            </w:pPr>
            <w:r w:rsidRPr="00E879BC">
              <w:rPr>
                <w:lang w:val="fr-FR"/>
              </w:rPr>
              <w:t>1.7.0</w:t>
            </w:r>
          </w:p>
        </w:tc>
        <w:tc>
          <w:tcPr>
            <w:tcW w:w="1203" w:type="dxa"/>
            <w:tcBorders>
              <w:top w:val="single" w:sz="3" w:space="0" w:color="000000"/>
              <w:left w:val="single" w:sz="3" w:space="0" w:color="000000"/>
              <w:bottom w:val="single" w:sz="3" w:space="0" w:color="000000"/>
              <w:right w:val="single" w:sz="3" w:space="0" w:color="000000"/>
            </w:tcBorders>
          </w:tcPr>
          <w:p w14:paraId="7113BA6A" w14:textId="77777777" w:rsidR="00A87D2C" w:rsidRPr="00E879BC" w:rsidRDefault="00704BFB" w:rsidP="00952DFA">
            <w:pPr>
              <w:spacing w:line="259" w:lineRule="auto"/>
              <w:jc w:val="left"/>
              <w:rPr>
                <w:lang w:val="fr-FR"/>
              </w:rPr>
            </w:pPr>
            <w:r w:rsidRPr="00E879BC">
              <w:rPr>
                <w:lang w:val="fr-FR"/>
              </w:rPr>
              <w:t>MIT</w:t>
            </w:r>
          </w:p>
        </w:tc>
        <w:tc>
          <w:tcPr>
            <w:tcW w:w="5746" w:type="dxa"/>
            <w:tcBorders>
              <w:top w:val="single" w:sz="3" w:space="0" w:color="000000"/>
              <w:left w:val="single" w:sz="3" w:space="0" w:color="000000"/>
              <w:bottom w:val="single" w:sz="3" w:space="0" w:color="000000"/>
              <w:right w:val="single" w:sz="3" w:space="0" w:color="000000"/>
            </w:tcBorders>
          </w:tcPr>
          <w:p w14:paraId="1CE36979" w14:textId="77777777" w:rsidR="00A87D2C" w:rsidRPr="00AB3AF7" w:rsidRDefault="00704BFB" w:rsidP="00952DFA">
            <w:pPr>
              <w:spacing w:line="259" w:lineRule="auto"/>
              <w:rPr>
                <w:lang w:val="fr-FR"/>
              </w:rPr>
            </w:pPr>
            <w:r w:rsidRPr="00AB3AF7">
              <w:rPr>
                <w:lang w:val="fr-FR"/>
              </w:rPr>
              <w:t>Librairie qui permet de générer un format interopérable pour l’inférence de modèles d’architecture construits avec différente plateforme applicative d’apprentissage machine (</w:t>
            </w:r>
            <w:proofErr w:type="spellStart"/>
            <w:r w:rsidRPr="00AB3AF7">
              <w:rPr>
                <w:lang w:val="fr-FR"/>
              </w:rPr>
              <w:t>Caffe</w:t>
            </w:r>
            <w:proofErr w:type="spellEnd"/>
            <w:r w:rsidRPr="00AB3AF7">
              <w:rPr>
                <w:lang w:val="fr-FR"/>
              </w:rPr>
              <w:t xml:space="preserve">, </w:t>
            </w:r>
            <w:proofErr w:type="spellStart"/>
            <w:r w:rsidRPr="00AB3AF7">
              <w:rPr>
                <w:lang w:val="fr-FR"/>
              </w:rPr>
              <w:t>PyTorch</w:t>
            </w:r>
            <w:proofErr w:type="spellEnd"/>
            <w:r w:rsidRPr="00AB3AF7">
              <w:rPr>
                <w:lang w:val="fr-FR"/>
              </w:rPr>
              <w:t xml:space="preserve">, </w:t>
            </w:r>
            <w:proofErr w:type="spellStart"/>
            <w:r w:rsidRPr="00AB3AF7">
              <w:rPr>
                <w:lang w:val="fr-FR"/>
              </w:rPr>
              <w:t>TensorFlow</w:t>
            </w:r>
            <w:proofErr w:type="spellEnd"/>
            <w:r w:rsidRPr="00AB3AF7">
              <w:rPr>
                <w:lang w:val="fr-FR"/>
              </w:rPr>
              <w:t>, etc.).</w:t>
            </w:r>
          </w:p>
        </w:tc>
      </w:tr>
      <w:tr w:rsidR="00A87D2C" w:rsidRPr="00DC196A" w14:paraId="1D73A33E"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77DB0E20" w14:textId="77777777" w:rsidR="00A87D2C" w:rsidRPr="00E879BC" w:rsidRDefault="00704BFB" w:rsidP="00952DFA">
            <w:pPr>
              <w:spacing w:line="259" w:lineRule="auto"/>
              <w:jc w:val="left"/>
              <w:rPr>
                <w:lang w:val="fr-FR"/>
              </w:rPr>
            </w:pPr>
            <w:proofErr w:type="spellStart"/>
            <w:proofErr w:type="gramStart"/>
            <w:r w:rsidRPr="00E879BC">
              <w:rPr>
                <w:lang w:val="fr-FR"/>
              </w:rPr>
              <w:t>trtexec</w:t>
            </w:r>
            <w:proofErr w:type="spellEnd"/>
            <w:proofErr w:type="gramEnd"/>
          </w:p>
        </w:tc>
        <w:tc>
          <w:tcPr>
            <w:tcW w:w="964" w:type="dxa"/>
            <w:tcBorders>
              <w:top w:val="single" w:sz="3" w:space="0" w:color="000000"/>
              <w:left w:val="single" w:sz="3" w:space="0" w:color="000000"/>
              <w:bottom w:val="single" w:sz="3" w:space="0" w:color="000000"/>
              <w:right w:val="single" w:sz="3" w:space="0" w:color="000000"/>
            </w:tcBorders>
          </w:tcPr>
          <w:p w14:paraId="29B9D1CB" w14:textId="77777777" w:rsidR="00A87D2C" w:rsidRPr="00E879BC" w:rsidRDefault="00704BFB" w:rsidP="00952DFA">
            <w:pPr>
              <w:spacing w:line="259" w:lineRule="auto"/>
              <w:jc w:val="left"/>
              <w:rPr>
                <w:lang w:val="fr-FR"/>
              </w:rPr>
            </w:pPr>
            <w:r w:rsidRPr="00E879BC">
              <w:rPr>
                <w:lang w:val="fr-FR"/>
              </w:rPr>
              <w:t>-</w:t>
            </w:r>
          </w:p>
        </w:tc>
        <w:tc>
          <w:tcPr>
            <w:tcW w:w="1203" w:type="dxa"/>
            <w:tcBorders>
              <w:top w:val="single" w:sz="3" w:space="0" w:color="000000"/>
              <w:left w:val="single" w:sz="3" w:space="0" w:color="000000"/>
              <w:bottom w:val="single" w:sz="3" w:space="0" w:color="000000"/>
              <w:right w:val="single" w:sz="3" w:space="0" w:color="000000"/>
            </w:tcBorders>
          </w:tcPr>
          <w:p w14:paraId="58B22F70" w14:textId="77777777" w:rsidR="00A87D2C" w:rsidRPr="00E879BC" w:rsidRDefault="00704BFB" w:rsidP="00952DFA">
            <w:pPr>
              <w:spacing w:line="259" w:lineRule="auto"/>
              <w:jc w:val="left"/>
              <w:rPr>
                <w:lang w:val="fr-FR"/>
              </w:rPr>
            </w:pPr>
            <w:r w:rsidRPr="00E879BC">
              <w:rPr>
                <w:lang w:val="fr-FR"/>
              </w:rPr>
              <w:t>NVIDIA</w:t>
            </w:r>
          </w:p>
        </w:tc>
        <w:tc>
          <w:tcPr>
            <w:tcW w:w="5746" w:type="dxa"/>
            <w:tcBorders>
              <w:top w:val="single" w:sz="3" w:space="0" w:color="000000"/>
              <w:left w:val="single" w:sz="3" w:space="0" w:color="000000"/>
              <w:bottom w:val="single" w:sz="3" w:space="0" w:color="000000"/>
              <w:right w:val="single" w:sz="3" w:space="0" w:color="000000"/>
            </w:tcBorders>
          </w:tcPr>
          <w:p w14:paraId="46D2BB98" w14:textId="6A0B3640" w:rsidR="00A87D2C" w:rsidRPr="00AB3AF7" w:rsidRDefault="00704BFB" w:rsidP="00952DFA">
            <w:pPr>
              <w:spacing w:line="259" w:lineRule="auto"/>
              <w:jc w:val="left"/>
              <w:rPr>
                <w:lang w:val="fr-FR"/>
              </w:rPr>
            </w:pPr>
            <w:r w:rsidRPr="00AB3AF7">
              <w:rPr>
                <w:lang w:val="fr-FR"/>
              </w:rPr>
              <w:t>Utilitaire qui a permis de tester la version ONNX qui a été r</w:t>
            </w:r>
            <w:r w:rsidR="003D0058" w:rsidRPr="00AB3AF7">
              <w:rPr>
                <w:lang w:val="fr-FR"/>
              </w:rPr>
              <w:t>égénérée</w:t>
            </w:r>
            <w:r w:rsidRPr="00AB3AF7">
              <w:rPr>
                <w:lang w:val="fr-FR"/>
              </w:rPr>
              <w:t>.</w:t>
            </w:r>
          </w:p>
        </w:tc>
      </w:tr>
      <w:tr w:rsidR="00A87D2C" w:rsidRPr="00DC196A" w14:paraId="0CDEA8D6"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784A4003" w14:textId="77777777" w:rsidR="00A87D2C" w:rsidRPr="00E879BC" w:rsidRDefault="00704BFB" w:rsidP="00952DFA">
            <w:pPr>
              <w:spacing w:line="259" w:lineRule="auto"/>
              <w:jc w:val="left"/>
              <w:rPr>
                <w:lang w:val="fr-FR"/>
              </w:rPr>
            </w:pPr>
            <w:proofErr w:type="spellStart"/>
            <w:proofErr w:type="gramStart"/>
            <w:r w:rsidRPr="00E879BC">
              <w:rPr>
                <w:lang w:val="fr-FR"/>
              </w:rPr>
              <w:t>gstreamer</w:t>
            </w:r>
            <w:proofErr w:type="spellEnd"/>
            <w:proofErr w:type="gramEnd"/>
          </w:p>
        </w:tc>
        <w:tc>
          <w:tcPr>
            <w:tcW w:w="964" w:type="dxa"/>
            <w:tcBorders>
              <w:top w:val="single" w:sz="3" w:space="0" w:color="000000"/>
              <w:left w:val="single" w:sz="3" w:space="0" w:color="000000"/>
              <w:bottom w:val="single" w:sz="3" w:space="0" w:color="000000"/>
              <w:right w:val="single" w:sz="3" w:space="0" w:color="000000"/>
            </w:tcBorders>
          </w:tcPr>
          <w:p w14:paraId="53869FA9" w14:textId="77777777" w:rsidR="00A87D2C" w:rsidRPr="00E879BC" w:rsidRDefault="00704BFB" w:rsidP="00952DFA">
            <w:pPr>
              <w:spacing w:line="259" w:lineRule="auto"/>
              <w:jc w:val="left"/>
              <w:rPr>
                <w:lang w:val="fr-FR"/>
              </w:rPr>
            </w:pPr>
            <w:r w:rsidRPr="00E879BC">
              <w:rPr>
                <w:lang w:val="fr-FR"/>
              </w:rPr>
              <w:t>1.14.5</w:t>
            </w:r>
          </w:p>
        </w:tc>
        <w:tc>
          <w:tcPr>
            <w:tcW w:w="1203" w:type="dxa"/>
            <w:tcBorders>
              <w:top w:val="single" w:sz="3" w:space="0" w:color="000000"/>
              <w:left w:val="single" w:sz="3" w:space="0" w:color="000000"/>
              <w:bottom w:val="single" w:sz="3" w:space="0" w:color="000000"/>
              <w:right w:val="single" w:sz="3" w:space="0" w:color="000000"/>
            </w:tcBorders>
          </w:tcPr>
          <w:p w14:paraId="6EA7F7E0" w14:textId="77777777" w:rsidR="00A87D2C" w:rsidRPr="00E879BC" w:rsidRDefault="00704BFB" w:rsidP="00952DFA">
            <w:pPr>
              <w:spacing w:line="259" w:lineRule="auto"/>
              <w:jc w:val="left"/>
              <w:rPr>
                <w:lang w:val="fr-FR"/>
              </w:rPr>
            </w:pPr>
            <w:r w:rsidRPr="00E879BC">
              <w:rPr>
                <w:lang w:val="fr-FR"/>
              </w:rPr>
              <w:t>LGPL</w:t>
            </w:r>
          </w:p>
        </w:tc>
        <w:tc>
          <w:tcPr>
            <w:tcW w:w="5746" w:type="dxa"/>
            <w:tcBorders>
              <w:top w:val="single" w:sz="3" w:space="0" w:color="000000"/>
              <w:left w:val="single" w:sz="3" w:space="0" w:color="000000"/>
              <w:bottom w:val="single" w:sz="3" w:space="0" w:color="000000"/>
              <w:right w:val="single" w:sz="3" w:space="0" w:color="000000"/>
            </w:tcBorders>
          </w:tcPr>
          <w:p w14:paraId="3CDD3247" w14:textId="77777777" w:rsidR="00A87D2C" w:rsidRPr="00AB3AF7" w:rsidRDefault="00704BFB" w:rsidP="00952DFA">
            <w:pPr>
              <w:spacing w:line="259" w:lineRule="auto"/>
              <w:rPr>
                <w:lang w:val="fr-FR"/>
              </w:rPr>
            </w:pPr>
            <w:r w:rsidRPr="00AB3AF7">
              <w:rPr>
                <w:lang w:val="fr-FR"/>
              </w:rPr>
              <w:t>Utilitaire qui a permis d’alimenter l’architecture de la segmentation avec la vidéo.</w:t>
            </w:r>
          </w:p>
        </w:tc>
      </w:tr>
    </w:tbl>
    <w:p w14:paraId="54FFC174" w14:textId="77777777" w:rsidR="00A87D2C" w:rsidRPr="00AB3AF7" w:rsidRDefault="00A87D2C" w:rsidP="00952DFA">
      <w:pPr>
        <w:spacing w:after="0" w:line="259" w:lineRule="auto"/>
        <w:ind w:left="-1440"/>
        <w:jc w:val="left"/>
        <w:rPr>
          <w:lang w:val="fr-FR"/>
        </w:rPr>
      </w:pPr>
    </w:p>
    <w:p w14:paraId="72AD6351" w14:textId="77777777" w:rsidR="003272B4" w:rsidRPr="00AB3AF7" w:rsidRDefault="003272B4">
      <w:pPr>
        <w:rPr>
          <w:lang w:val="fr-FR"/>
        </w:rPr>
      </w:pPr>
      <w:r w:rsidRPr="00AB3AF7">
        <w:rPr>
          <w:lang w:val="fr-FR"/>
        </w:rPr>
        <w:br w:type="page"/>
      </w:r>
    </w:p>
    <w:tbl>
      <w:tblPr>
        <w:tblStyle w:val="TableGrid"/>
        <w:tblW w:w="9357" w:type="dxa"/>
        <w:tblInd w:w="4" w:type="dxa"/>
        <w:tblCellMar>
          <w:top w:w="92" w:type="dxa"/>
          <w:left w:w="124" w:type="dxa"/>
          <w:right w:w="17" w:type="dxa"/>
        </w:tblCellMar>
        <w:tblLook w:val="04A0" w:firstRow="1" w:lastRow="0" w:firstColumn="1" w:lastColumn="0" w:noHBand="0" w:noVBand="1"/>
      </w:tblPr>
      <w:tblGrid>
        <w:gridCol w:w="1488"/>
        <w:gridCol w:w="963"/>
        <w:gridCol w:w="1201"/>
        <w:gridCol w:w="5705"/>
      </w:tblGrid>
      <w:tr w:rsidR="00A87D2C" w:rsidRPr="00E879BC" w14:paraId="13A2F6A7" w14:textId="77777777" w:rsidTr="003272B4">
        <w:trPr>
          <w:trHeight w:val="369"/>
        </w:trPr>
        <w:tc>
          <w:tcPr>
            <w:tcW w:w="1488" w:type="dxa"/>
            <w:tcBorders>
              <w:top w:val="single" w:sz="3" w:space="0" w:color="000000"/>
              <w:left w:val="single" w:sz="3" w:space="0" w:color="000000"/>
              <w:bottom w:val="single" w:sz="3" w:space="0" w:color="000000"/>
              <w:right w:val="single" w:sz="3" w:space="0" w:color="000000"/>
            </w:tcBorders>
          </w:tcPr>
          <w:p w14:paraId="00C81503" w14:textId="77777777" w:rsidR="00A87D2C" w:rsidRPr="00CD45B0" w:rsidRDefault="00704BFB" w:rsidP="00952DFA">
            <w:pPr>
              <w:spacing w:line="259" w:lineRule="auto"/>
              <w:jc w:val="left"/>
              <w:rPr>
                <w:b/>
                <w:lang w:val="fr-FR"/>
              </w:rPr>
            </w:pPr>
            <w:proofErr w:type="spellStart"/>
            <w:r w:rsidRPr="00CD45B0">
              <w:rPr>
                <w:b/>
                <w:lang w:val="fr-FR"/>
              </w:rPr>
              <w:lastRenderedPageBreak/>
              <w:t>Language</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16DACDDD" w14:textId="77777777" w:rsidR="00A87D2C" w:rsidRPr="00CD45B0" w:rsidRDefault="00704BFB" w:rsidP="00952DFA">
            <w:pPr>
              <w:spacing w:line="259" w:lineRule="auto"/>
              <w:jc w:val="left"/>
              <w:rPr>
                <w:b/>
                <w:lang w:val="fr-FR"/>
              </w:rPr>
            </w:pPr>
            <w:r w:rsidRPr="00CD45B0">
              <w:rPr>
                <w:b/>
                <w:lang w:val="fr-FR"/>
              </w:rPr>
              <w:t>Version</w:t>
            </w:r>
          </w:p>
        </w:tc>
        <w:tc>
          <w:tcPr>
            <w:tcW w:w="1201" w:type="dxa"/>
            <w:tcBorders>
              <w:top w:val="single" w:sz="3" w:space="0" w:color="000000"/>
              <w:left w:val="single" w:sz="3" w:space="0" w:color="000000"/>
              <w:bottom w:val="single" w:sz="3" w:space="0" w:color="000000"/>
              <w:right w:val="single" w:sz="3" w:space="0" w:color="000000"/>
            </w:tcBorders>
          </w:tcPr>
          <w:p w14:paraId="63184C7C" w14:textId="77777777" w:rsidR="00A87D2C" w:rsidRPr="00CD45B0" w:rsidRDefault="00704BFB" w:rsidP="00952DFA">
            <w:pPr>
              <w:spacing w:line="259" w:lineRule="auto"/>
              <w:jc w:val="left"/>
              <w:rPr>
                <w:b/>
                <w:lang w:val="fr-FR"/>
              </w:rPr>
            </w:pPr>
            <w:r w:rsidRPr="00CD45B0">
              <w:rPr>
                <w:b/>
                <w:lang w:val="fr-FR"/>
              </w:rPr>
              <w:t>Licence</w:t>
            </w:r>
          </w:p>
        </w:tc>
        <w:tc>
          <w:tcPr>
            <w:tcW w:w="5705" w:type="dxa"/>
            <w:tcBorders>
              <w:top w:val="single" w:sz="3" w:space="0" w:color="000000"/>
              <w:left w:val="single" w:sz="3" w:space="0" w:color="000000"/>
              <w:bottom w:val="single" w:sz="3" w:space="0" w:color="000000"/>
              <w:right w:val="single" w:sz="3" w:space="0" w:color="000000"/>
            </w:tcBorders>
          </w:tcPr>
          <w:p w14:paraId="363B150A" w14:textId="77777777" w:rsidR="00A87D2C" w:rsidRPr="00CD45B0" w:rsidRDefault="00704BFB" w:rsidP="00952DFA">
            <w:pPr>
              <w:spacing w:line="259" w:lineRule="auto"/>
              <w:jc w:val="left"/>
              <w:rPr>
                <w:b/>
                <w:lang w:val="fr-FR"/>
              </w:rPr>
            </w:pPr>
            <w:r w:rsidRPr="00CD45B0">
              <w:rPr>
                <w:b/>
                <w:lang w:val="fr-FR"/>
              </w:rPr>
              <w:t>Rôles et responsabilités</w:t>
            </w:r>
          </w:p>
        </w:tc>
      </w:tr>
      <w:tr w:rsidR="00A87D2C" w:rsidRPr="00DC196A" w14:paraId="229A3295" w14:textId="77777777" w:rsidTr="003272B4">
        <w:trPr>
          <w:trHeight w:val="2175"/>
        </w:trPr>
        <w:tc>
          <w:tcPr>
            <w:tcW w:w="1488" w:type="dxa"/>
            <w:tcBorders>
              <w:top w:val="single" w:sz="3" w:space="0" w:color="000000"/>
              <w:left w:val="single" w:sz="3" w:space="0" w:color="000000"/>
              <w:bottom w:val="single" w:sz="3" w:space="0" w:color="000000"/>
              <w:right w:val="single" w:sz="3" w:space="0" w:color="000000"/>
            </w:tcBorders>
          </w:tcPr>
          <w:p w14:paraId="6DDD2C39" w14:textId="77777777" w:rsidR="00A87D2C" w:rsidRPr="00E879BC" w:rsidRDefault="00704BFB" w:rsidP="00952DFA">
            <w:pPr>
              <w:spacing w:line="259" w:lineRule="auto"/>
              <w:jc w:val="left"/>
              <w:rPr>
                <w:lang w:val="fr-FR"/>
              </w:rPr>
            </w:pPr>
            <w:r w:rsidRPr="00E879BC">
              <w:rPr>
                <w:lang w:val="fr-FR"/>
              </w:rPr>
              <w:t>v4l2loopback</w:t>
            </w:r>
          </w:p>
        </w:tc>
        <w:tc>
          <w:tcPr>
            <w:tcW w:w="963" w:type="dxa"/>
            <w:tcBorders>
              <w:top w:val="single" w:sz="3" w:space="0" w:color="000000"/>
              <w:left w:val="single" w:sz="3" w:space="0" w:color="000000"/>
              <w:bottom w:val="single" w:sz="3" w:space="0" w:color="000000"/>
              <w:right w:val="single" w:sz="3" w:space="0" w:color="000000"/>
            </w:tcBorders>
          </w:tcPr>
          <w:p w14:paraId="58F67274" w14:textId="77777777" w:rsidR="00A87D2C" w:rsidRPr="00E879BC" w:rsidRDefault="00704BFB" w:rsidP="00952DFA">
            <w:pPr>
              <w:spacing w:line="259" w:lineRule="auto"/>
              <w:jc w:val="left"/>
              <w:rPr>
                <w:lang w:val="fr-FR"/>
              </w:rPr>
            </w:pPr>
            <w:r w:rsidRPr="00E879BC">
              <w:rPr>
                <w:lang w:val="fr-FR"/>
              </w:rPr>
              <w:t>0.12.5</w:t>
            </w:r>
          </w:p>
        </w:tc>
        <w:tc>
          <w:tcPr>
            <w:tcW w:w="1201" w:type="dxa"/>
            <w:tcBorders>
              <w:top w:val="single" w:sz="3" w:space="0" w:color="000000"/>
              <w:left w:val="single" w:sz="3" w:space="0" w:color="000000"/>
              <w:bottom w:val="single" w:sz="3" w:space="0" w:color="000000"/>
              <w:right w:val="single" w:sz="3" w:space="0" w:color="000000"/>
            </w:tcBorders>
          </w:tcPr>
          <w:p w14:paraId="0191ADC7" w14:textId="77777777" w:rsidR="00A87D2C" w:rsidRPr="00E879BC" w:rsidRDefault="00704BFB" w:rsidP="00952DFA">
            <w:pPr>
              <w:spacing w:line="259" w:lineRule="auto"/>
              <w:jc w:val="left"/>
              <w:rPr>
                <w:lang w:val="fr-FR"/>
              </w:rPr>
            </w:pPr>
            <w:r w:rsidRPr="00E879BC">
              <w:rPr>
                <w:lang w:val="fr-FR"/>
              </w:rPr>
              <w:t>GPL</w:t>
            </w:r>
          </w:p>
        </w:tc>
        <w:tc>
          <w:tcPr>
            <w:tcW w:w="5705" w:type="dxa"/>
            <w:tcBorders>
              <w:top w:val="single" w:sz="3" w:space="0" w:color="000000"/>
              <w:left w:val="single" w:sz="3" w:space="0" w:color="000000"/>
              <w:bottom w:val="single" w:sz="3" w:space="0" w:color="000000"/>
              <w:right w:val="single" w:sz="3" w:space="0" w:color="000000"/>
            </w:tcBorders>
          </w:tcPr>
          <w:p w14:paraId="4CC45268" w14:textId="77777777" w:rsidR="00A87D2C" w:rsidRPr="00AB3AF7" w:rsidRDefault="00704BFB" w:rsidP="00952DFA">
            <w:pPr>
              <w:spacing w:line="259" w:lineRule="auto"/>
              <w:rPr>
                <w:lang w:val="fr-FR"/>
              </w:rPr>
            </w:pPr>
            <w:r w:rsidRPr="00AB3AF7">
              <w:rPr>
                <w:lang w:val="fr-FR"/>
              </w:rPr>
              <w:t>Utilitaire qui a permis de créer un matériel vidéo virtuelle permettant de remplacer la caméra, permettant ainsi au modèle d’être alimenté par une vidéo et non la caméra. Une fois installé, le matériel vidéo virtuel est accessible via "/dev/video1", "/dev/video0" étant réservé pour la caméra.</w:t>
            </w:r>
          </w:p>
        </w:tc>
      </w:tr>
      <w:tr w:rsidR="00A87D2C" w:rsidRPr="00DC196A" w14:paraId="121D1754" w14:textId="77777777" w:rsidTr="003272B4">
        <w:trPr>
          <w:trHeight w:val="1091"/>
        </w:trPr>
        <w:tc>
          <w:tcPr>
            <w:tcW w:w="1488" w:type="dxa"/>
            <w:tcBorders>
              <w:top w:val="single" w:sz="3" w:space="0" w:color="000000"/>
              <w:left w:val="single" w:sz="3" w:space="0" w:color="000000"/>
              <w:bottom w:val="single" w:sz="3" w:space="0" w:color="000000"/>
              <w:right w:val="single" w:sz="3" w:space="0" w:color="000000"/>
            </w:tcBorders>
          </w:tcPr>
          <w:p w14:paraId="1093320F" w14:textId="77777777" w:rsidR="00A87D2C" w:rsidRPr="00E879BC" w:rsidRDefault="00704BFB" w:rsidP="00952DFA">
            <w:pPr>
              <w:spacing w:line="259" w:lineRule="auto"/>
              <w:jc w:val="left"/>
              <w:rPr>
                <w:lang w:val="fr-FR"/>
              </w:rPr>
            </w:pPr>
            <w:proofErr w:type="spellStart"/>
            <w:proofErr w:type="gramStart"/>
            <w:r w:rsidRPr="00E879BC">
              <w:rPr>
                <w:lang w:val="fr-FR"/>
              </w:rPr>
              <w:t>hdparm</w:t>
            </w:r>
            <w:proofErr w:type="spellEnd"/>
            <w:proofErr w:type="gramEnd"/>
          </w:p>
        </w:tc>
        <w:tc>
          <w:tcPr>
            <w:tcW w:w="963" w:type="dxa"/>
            <w:tcBorders>
              <w:top w:val="single" w:sz="3" w:space="0" w:color="000000"/>
              <w:left w:val="single" w:sz="3" w:space="0" w:color="000000"/>
              <w:bottom w:val="single" w:sz="3" w:space="0" w:color="000000"/>
              <w:right w:val="single" w:sz="3" w:space="0" w:color="000000"/>
            </w:tcBorders>
          </w:tcPr>
          <w:p w14:paraId="79F41834" w14:textId="77777777" w:rsidR="00A87D2C" w:rsidRPr="00E879BC" w:rsidRDefault="00704BFB" w:rsidP="00952DFA">
            <w:pPr>
              <w:spacing w:line="259" w:lineRule="auto"/>
              <w:jc w:val="left"/>
              <w:rPr>
                <w:lang w:val="fr-FR"/>
              </w:rPr>
            </w:pPr>
            <w:r w:rsidRPr="00E879BC">
              <w:rPr>
                <w:lang w:val="fr-FR"/>
              </w:rPr>
              <w:t>9.54</w:t>
            </w:r>
          </w:p>
        </w:tc>
        <w:tc>
          <w:tcPr>
            <w:tcW w:w="1201" w:type="dxa"/>
            <w:tcBorders>
              <w:top w:val="single" w:sz="3" w:space="0" w:color="000000"/>
              <w:left w:val="single" w:sz="3" w:space="0" w:color="000000"/>
              <w:bottom w:val="single" w:sz="3" w:space="0" w:color="000000"/>
              <w:right w:val="single" w:sz="3" w:space="0" w:color="000000"/>
            </w:tcBorders>
          </w:tcPr>
          <w:p w14:paraId="245169EB" w14:textId="77777777" w:rsidR="00A87D2C" w:rsidRPr="00E879BC" w:rsidRDefault="00704BFB" w:rsidP="00952DFA">
            <w:pPr>
              <w:spacing w:line="259" w:lineRule="auto"/>
              <w:jc w:val="left"/>
              <w:rPr>
                <w:lang w:val="fr-FR"/>
              </w:rPr>
            </w:pPr>
            <w:r w:rsidRPr="00E879BC">
              <w:rPr>
                <w:lang w:val="fr-FR"/>
              </w:rPr>
              <w:t>GPL</w:t>
            </w:r>
          </w:p>
        </w:tc>
        <w:tc>
          <w:tcPr>
            <w:tcW w:w="5705" w:type="dxa"/>
            <w:tcBorders>
              <w:top w:val="single" w:sz="3" w:space="0" w:color="000000"/>
              <w:left w:val="single" w:sz="3" w:space="0" w:color="000000"/>
              <w:bottom w:val="single" w:sz="3" w:space="0" w:color="000000"/>
              <w:right w:val="single" w:sz="3" w:space="0" w:color="000000"/>
            </w:tcBorders>
          </w:tcPr>
          <w:p w14:paraId="62592CEB" w14:textId="77777777" w:rsidR="00A87D2C" w:rsidRPr="00AB3AF7" w:rsidRDefault="00704BFB" w:rsidP="00952DFA">
            <w:pPr>
              <w:spacing w:line="259" w:lineRule="auto"/>
              <w:rPr>
                <w:lang w:val="fr-FR"/>
              </w:rPr>
            </w:pPr>
            <w:r w:rsidRPr="00AB3AF7">
              <w:rPr>
                <w:lang w:val="fr-FR"/>
              </w:rPr>
              <w:t xml:space="preserve">Utilitaire permettant de tester la capacité de lecture d’une unité de stockage, tel </w:t>
            </w:r>
            <w:proofErr w:type="spellStart"/>
            <w:r w:rsidRPr="00AB3AF7">
              <w:rPr>
                <w:lang w:val="fr-FR"/>
              </w:rPr>
              <w:t>que’un</w:t>
            </w:r>
            <w:proofErr w:type="spellEnd"/>
            <w:r w:rsidRPr="00AB3AF7">
              <w:rPr>
                <w:lang w:val="fr-FR"/>
              </w:rPr>
              <w:t xml:space="preserve"> SSD </w:t>
            </w:r>
            <w:proofErr w:type="spellStart"/>
            <w:r w:rsidRPr="00AB3AF7">
              <w:rPr>
                <w:lang w:val="fr-FR"/>
              </w:rPr>
              <w:t>NVMe</w:t>
            </w:r>
            <w:proofErr w:type="spellEnd"/>
            <w:r w:rsidRPr="00AB3AF7">
              <w:rPr>
                <w:lang w:val="fr-FR"/>
              </w:rPr>
              <w:t xml:space="preserve"> et différentes cartes </w:t>
            </w:r>
            <w:proofErr w:type="spellStart"/>
            <w:r w:rsidRPr="00AB3AF7">
              <w:rPr>
                <w:lang w:val="fr-FR"/>
              </w:rPr>
              <w:t>microSD</w:t>
            </w:r>
            <w:proofErr w:type="spellEnd"/>
            <w:r w:rsidRPr="00AB3AF7">
              <w:rPr>
                <w:lang w:val="fr-FR"/>
              </w:rPr>
              <w:t>.</w:t>
            </w:r>
          </w:p>
        </w:tc>
      </w:tr>
      <w:tr w:rsidR="00A87D2C" w:rsidRPr="00DC196A" w14:paraId="584F5C83" w14:textId="77777777" w:rsidTr="003272B4">
        <w:trPr>
          <w:trHeight w:val="1814"/>
        </w:trPr>
        <w:tc>
          <w:tcPr>
            <w:tcW w:w="1488" w:type="dxa"/>
            <w:tcBorders>
              <w:top w:val="single" w:sz="3" w:space="0" w:color="000000"/>
              <w:left w:val="single" w:sz="3" w:space="0" w:color="000000"/>
              <w:bottom w:val="single" w:sz="3" w:space="0" w:color="000000"/>
              <w:right w:val="single" w:sz="3" w:space="0" w:color="000000"/>
            </w:tcBorders>
          </w:tcPr>
          <w:p w14:paraId="0114B0D6" w14:textId="77777777" w:rsidR="00A87D2C" w:rsidRPr="00E879BC" w:rsidRDefault="00704BFB" w:rsidP="00952DFA">
            <w:pPr>
              <w:spacing w:line="259" w:lineRule="auto"/>
              <w:jc w:val="left"/>
              <w:rPr>
                <w:lang w:val="fr-FR"/>
              </w:rPr>
            </w:pPr>
            <w:proofErr w:type="spellStart"/>
            <w:proofErr w:type="gramStart"/>
            <w:r w:rsidRPr="00E879BC">
              <w:rPr>
                <w:lang w:val="fr-FR"/>
              </w:rPr>
              <w:t>tegrastats</w:t>
            </w:r>
            <w:proofErr w:type="spellEnd"/>
            <w:proofErr w:type="gramEnd"/>
          </w:p>
        </w:tc>
        <w:tc>
          <w:tcPr>
            <w:tcW w:w="963" w:type="dxa"/>
            <w:tcBorders>
              <w:top w:val="single" w:sz="3" w:space="0" w:color="000000"/>
              <w:left w:val="single" w:sz="3" w:space="0" w:color="000000"/>
              <w:bottom w:val="single" w:sz="3" w:space="0" w:color="000000"/>
              <w:right w:val="single" w:sz="3" w:space="0" w:color="000000"/>
            </w:tcBorders>
          </w:tcPr>
          <w:p w14:paraId="11D0A184" w14:textId="77777777" w:rsidR="00A87D2C" w:rsidRPr="00E879BC" w:rsidRDefault="00704BFB" w:rsidP="00952DFA">
            <w:pPr>
              <w:spacing w:line="259" w:lineRule="auto"/>
              <w:jc w:val="left"/>
              <w:rPr>
                <w:lang w:val="fr-FR"/>
              </w:rPr>
            </w:pPr>
            <w:r w:rsidRPr="00E879BC">
              <w:rPr>
                <w:lang w:val="fr-FR"/>
              </w:rPr>
              <w:t>-</w:t>
            </w:r>
          </w:p>
        </w:tc>
        <w:tc>
          <w:tcPr>
            <w:tcW w:w="1201" w:type="dxa"/>
            <w:tcBorders>
              <w:top w:val="single" w:sz="3" w:space="0" w:color="000000"/>
              <w:left w:val="single" w:sz="3" w:space="0" w:color="000000"/>
              <w:bottom w:val="single" w:sz="3" w:space="0" w:color="000000"/>
              <w:right w:val="single" w:sz="3" w:space="0" w:color="000000"/>
            </w:tcBorders>
          </w:tcPr>
          <w:p w14:paraId="0BD0F908" w14:textId="77777777" w:rsidR="00A87D2C" w:rsidRPr="00E879BC" w:rsidRDefault="00704BFB" w:rsidP="00952DFA">
            <w:pPr>
              <w:spacing w:line="259" w:lineRule="auto"/>
              <w:jc w:val="left"/>
              <w:rPr>
                <w:lang w:val="fr-FR"/>
              </w:rPr>
            </w:pPr>
            <w:r w:rsidRPr="00E879BC">
              <w:rPr>
                <w:lang w:val="fr-FR"/>
              </w:rPr>
              <w:t>NVIDIA</w:t>
            </w:r>
          </w:p>
        </w:tc>
        <w:tc>
          <w:tcPr>
            <w:tcW w:w="5705" w:type="dxa"/>
            <w:tcBorders>
              <w:top w:val="single" w:sz="3" w:space="0" w:color="000000"/>
              <w:left w:val="single" w:sz="3" w:space="0" w:color="000000"/>
              <w:bottom w:val="single" w:sz="3" w:space="0" w:color="000000"/>
              <w:right w:val="single" w:sz="3" w:space="0" w:color="000000"/>
            </w:tcBorders>
          </w:tcPr>
          <w:p w14:paraId="6AEE7019" w14:textId="77777777" w:rsidR="00A87D2C" w:rsidRPr="00AB3AF7" w:rsidRDefault="00704BFB" w:rsidP="00952DFA">
            <w:pPr>
              <w:spacing w:line="259" w:lineRule="auto"/>
              <w:rPr>
                <w:lang w:val="fr-FR"/>
              </w:rPr>
            </w:pPr>
            <w:r w:rsidRPr="00AB3AF7">
              <w:rPr>
                <w:lang w:val="fr-FR"/>
              </w:rPr>
              <w:t>La commande offre différents indicateurs système tel que l’utilisation des processeurs, la température, la consommation, et qui sont utiles pour observer le comportement du système lors des tests de performance de la segmentation.</w:t>
            </w:r>
          </w:p>
        </w:tc>
      </w:tr>
      <w:tr w:rsidR="00A87D2C" w:rsidRPr="00DC196A" w14:paraId="2FAB3682" w14:textId="77777777" w:rsidTr="003272B4">
        <w:trPr>
          <w:trHeight w:val="1453"/>
        </w:trPr>
        <w:tc>
          <w:tcPr>
            <w:tcW w:w="1488" w:type="dxa"/>
            <w:tcBorders>
              <w:top w:val="single" w:sz="3" w:space="0" w:color="000000"/>
              <w:left w:val="single" w:sz="3" w:space="0" w:color="000000"/>
              <w:bottom w:val="single" w:sz="3" w:space="0" w:color="000000"/>
              <w:right w:val="single" w:sz="3" w:space="0" w:color="000000"/>
            </w:tcBorders>
          </w:tcPr>
          <w:p w14:paraId="779D05B2" w14:textId="77777777" w:rsidR="00A87D2C" w:rsidRPr="00E879BC" w:rsidRDefault="00704BFB" w:rsidP="00952DFA">
            <w:pPr>
              <w:spacing w:line="259" w:lineRule="auto"/>
              <w:jc w:val="left"/>
              <w:rPr>
                <w:lang w:val="fr-FR"/>
              </w:rPr>
            </w:pPr>
            <w:proofErr w:type="gramStart"/>
            <w:r w:rsidRPr="00E879BC">
              <w:rPr>
                <w:lang w:val="fr-FR"/>
              </w:rPr>
              <w:t>free</w:t>
            </w:r>
            <w:proofErr w:type="gramEnd"/>
          </w:p>
        </w:tc>
        <w:tc>
          <w:tcPr>
            <w:tcW w:w="963" w:type="dxa"/>
            <w:tcBorders>
              <w:top w:val="single" w:sz="3" w:space="0" w:color="000000"/>
              <w:left w:val="single" w:sz="3" w:space="0" w:color="000000"/>
              <w:bottom w:val="single" w:sz="3" w:space="0" w:color="000000"/>
              <w:right w:val="single" w:sz="3" w:space="0" w:color="000000"/>
            </w:tcBorders>
          </w:tcPr>
          <w:p w14:paraId="5DF08462" w14:textId="77777777" w:rsidR="00A87D2C" w:rsidRPr="00E879BC" w:rsidRDefault="00704BFB" w:rsidP="00952DFA">
            <w:pPr>
              <w:spacing w:line="259" w:lineRule="auto"/>
              <w:jc w:val="left"/>
              <w:rPr>
                <w:lang w:val="fr-FR"/>
              </w:rPr>
            </w:pPr>
            <w:r w:rsidRPr="00E879BC">
              <w:rPr>
                <w:lang w:val="fr-FR"/>
              </w:rPr>
              <w:t>3.3.12</w:t>
            </w:r>
          </w:p>
        </w:tc>
        <w:tc>
          <w:tcPr>
            <w:tcW w:w="1201" w:type="dxa"/>
            <w:tcBorders>
              <w:top w:val="single" w:sz="3" w:space="0" w:color="000000"/>
              <w:left w:val="single" w:sz="3" w:space="0" w:color="000000"/>
              <w:bottom w:val="single" w:sz="3" w:space="0" w:color="000000"/>
              <w:right w:val="single" w:sz="3" w:space="0" w:color="000000"/>
            </w:tcBorders>
          </w:tcPr>
          <w:p w14:paraId="6F139437" w14:textId="77777777" w:rsidR="00A87D2C" w:rsidRPr="00E879BC" w:rsidRDefault="00704BFB" w:rsidP="00952DFA">
            <w:pPr>
              <w:spacing w:line="259" w:lineRule="auto"/>
              <w:jc w:val="left"/>
              <w:rPr>
                <w:lang w:val="fr-FR"/>
              </w:rPr>
            </w:pPr>
            <w:r w:rsidRPr="00E879BC">
              <w:rPr>
                <w:lang w:val="fr-FR"/>
              </w:rPr>
              <w:t>GPL</w:t>
            </w:r>
          </w:p>
        </w:tc>
        <w:tc>
          <w:tcPr>
            <w:tcW w:w="5705" w:type="dxa"/>
            <w:tcBorders>
              <w:top w:val="single" w:sz="3" w:space="0" w:color="000000"/>
              <w:left w:val="single" w:sz="3" w:space="0" w:color="000000"/>
              <w:bottom w:val="single" w:sz="3" w:space="0" w:color="000000"/>
              <w:right w:val="single" w:sz="3" w:space="0" w:color="000000"/>
            </w:tcBorders>
          </w:tcPr>
          <w:p w14:paraId="5D2A0268" w14:textId="77777777" w:rsidR="00A87D2C" w:rsidRPr="00AB3AF7" w:rsidRDefault="00704BFB" w:rsidP="00952DFA">
            <w:pPr>
              <w:spacing w:line="259" w:lineRule="auto"/>
              <w:rPr>
                <w:lang w:val="fr-FR"/>
              </w:rPr>
            </w:pPr>
            <w:r w:rsidRPr="00AB3AF7">
              <w:rPr>
                <w:lang w:val="fr-FR"/>
              </w:rPr>
              <w:t>La commande offre le statut de la mémoire totale, utilisée, libre, swap, cachée, etc. Elle est utile pour observer le comportement de la mémoire du nano-ordinateur lors des tests de performance de la segmentation.</w:t>
            </w:r>
          </w:p>
        </w:tc>
      </w:tr>
      <w:tr w:rsidR="00A87D2C" w:rsidRPr="00DC196A" w14:paraId="7F29352F" w14:textId="77777777" w:rsidTr="003272B4">
        <w:trPr>
          <w:trHeight w:val="1814"/>
        </w:trPr>
        <w:tc>
          <w:tcPr>
            <w:tcW w:w="1488" w:type="dxa"/>
            <w:tcBorders>
              <w:top w:val="single" w:sz="3" w:space="0" w:color="000000"/>
              <w:left w:val="single" w:sz="3" w:space="0" w:color="000000"/>
              <w:bottom w:val="single" w:sz="3" w:space="0" w:color="000000"/>
              <w:right w:val="single" w:sz="3" w:space="0" w:color="000000"/>
            </w:tcBorders>
          </w:tcPr>
          <w:p w14:paraId="5656F430" w14:textId="77777777" w:rsidR="00A87D2C" w:rsidRPr="00E879BC" w:rsidRDefault="00704BFB" w:rsidP="00952DFA">
            <w:pPr>
              <w:spacing w:line="259" w:lineRule="auto"/>
              <w:jc w:val="left"/>
              <w:rPr>
                <w:lang w:val="fr-FR"/>
              </w:rPr>
            </w:pPr>
            <w:proofErr w:type="spellStart"/>
            <w:proofErr w:type="gramStart"/>
            <w:r w:rsidRPr="00E879BC">
              <w:rPr>
                <w:lang w:val="fr-FR"/>
              </w:rPr>
              <w:t>iotop</w:t>
            </w:r>
            <w:proofErr w:type="spellEnd"/>
            <w:proofErr w:type="gramEnd"/>
          </w:p>
        </w:tc>
        <w:tc>
          <w:tcPr>
            <w:tcW w:w="963" w:type="dxa"/>
            <w:tcBorders>
              <w:top w:val="single" w:sz="3" w:space="0" w:color="000000"/>
              <w:left w:val="single" w:sz="3" w:space="0" w:color="000000"/>
              <w:bottom w:val="single" w:sz="3" w:space="0" w:color="000000"/>
              <w:right w:val="single" w:sz="3" w:space="0" w:color="000000"/>
            </w:tcBorders>
          </w:tcPr>
          <w:p w14:paraId="60E2C2E8" w14:textId="77777777" w:rsidR="00A87D2C" w:rsidRPr="00E879BC" w:rsidRDefault="00704BFB" w:rsidP="00952DFA">
            <w:pPr>
              <w:spacing w:line="259" w:lineRule="auto"/>
              <w:jc w:val="left"/>
              <w:rPr>
                <w:lang w:val="fr-FR"/>
              </w:rPr>
            </w:pPr>
            <w:r w:rsidRPr="00E879BC">
              <w:rPr>
                <w:lang w:val="fr-FR"/>
              </w:rPr>
              <w:t>0.6</w:t>
            </w:r>
          </w:p>
        </w:tc>
        <w:tc>
          <w:tcPr>
            <w:tcW w:w="1201" w:type="dxa"/>
            <w:tcBorders>
              <w:top w:val="single" w:sz="3" w:space="0" w:color="000000"/>
              <w:left w:val="single" w:sz="3" w:space="0" w:color="000000"/>
              <w:bottom w:val="single" w:sz="3" w:space="0" w:color="000000"/>
              <w:right w:val="single" w:sz="3" w:space="0" w:color="000000"/>
            </w:tcBorders>
          </w:tcPr>
          <w:p w14:paraId="765C2694" w14:textId="77777777" w:rsidR="00A87D2C" w:rsidRPr="00E879BC" w:rsidRDefault="00704BFB" w:rsidP="00952DFA">
            <w:pPr>
              <w:spacing w:line="259" w:lineRule="auto"/>
              <w:jc w:val="left"/>
              <w:rPr>
                <w:lang w:val="fr-FR"/>
              </w:rPr>
            </w:pPr>
            <w:r w:rsidRPr="00E879BC">
              <w:rPr>
                <w:lang w:val="fr-FR"/>
              </w:rPr>
              <w:t>GPL</w:t>
            </w:r>
          </w:p>
        </w:tc>
        <w:tc>
          <w:tcPr>
            <w:tcW w:w="5705" w:type="dxa"/>
            <w:tcBorders>
              <w:top w:val="single" w:sz="3" w:space="0" w:color="000000"/>
              <w:left w:val="single" w:sz="3" w:space="0" w:color="000000"/>
              <w:bottom w:val="single" w:sz="3" w:space="0" w:color="000000"/>
              <w:right w:val="single" w:sz="3" w:space="0" w:color="000000"/>
            </w:tcBorders>
          </w:tcPr>
          <w:p w14:paraId="4840F5F9" w14:textId="77777777" w:rsidR="00A87D2C" w:rsidRPr="00AB3AF7" w:rsidRDefault="00704BFB" w:rsidP="00952DFA">
            <w:pPr>
              <w:spacing w:line="259" w:lineRule="auto"/>
              <w:rPr>
                <w:lang w:val="fr-FR"/>
              </w:rPr>
            </w:pPr>
            <w:r w:rsidRPr="00AB3AF7">
              <w:rPr>
                <w:lang w:val="fr-FR"/>
              </w:rPr>
              <w:t>La commande offre le statut des opérations "I/O" de lecture &amp; écriture sur le disque, totale ou pour le processus de segmentation. Elle est utile pour observer le comportement des opérations sur le disque du nano-ordinateur lors des tests de performance de la segmentation.</w:t>
            </w:r>
          </w:p>
        </w:tc>
      </w:tr>
      <w:tr w:rsidR="00A87D2C" w:rsidRPr="00DC196A" w14:paraId="55866476" w14:textId="77777777" w:rsidTr="003272B4">
        <w:trPr>
          <w:trHeight w:val="3981"/>
        </w:trPr>
        <w:tc>
          <w:tcPr>
            <w:tcW w:w="1488" w:type="dxa"/>
            <w:tcBorders>
              <w:top w:val="single" w:sz="3" w:space="0" w:color="000000"/>
              <w:left w:val="single" w:sz="3" w:space="0" w:color="000000"/>
              <w:bottom w:val="single" w:sz="3" w:space="0" w:color="000000"/>
              <w:right w:val="single" w:sz="3" w:space="0" w:color="000000"/>
            </w:tcBorders>
          </w:tcPr>
          <w:p w14:paraId="6AEA4335" w14:textId="77777777" w:rsidR="00A87D2C" w:rsidRPr="00E879BC" w:rsidRDefault="00704BFB" w:rsidP="00952DFA">
            <w:pPr>
              <w:spacing w:line="259" w:lineRule="auto"/>
              <w:jc w:val="left"/>
              <w:rPr>
                <w:lang w:val="fr-FR"/>
              </w:rPr>
            </w:pPr>
            <w:proofErr w:type="spellStart"/>
            <w:proofErr w:type="gramStart"/>
            <w:r w:rsidRPr="00E879BC">
              <w:rPr>
                <w:lang w:val="fr-FR"/>
              </w:rPr>
              <w:t>segnetconsole</w:t>
            </w:r>
            <w:proofErr w:type="spellEnd"/>
            <w:proofErr w:type="gramEnd"/>
          </w:p>
        </w:tc>
        <w:tc>
          <w:tcPr>
            <w:tcW w:w="963" w:type="dxa"/>
            <w:tcBorders>
              <w:top w:val="single" w:sz="3" w:space="0" w:color="000000"/>
              <w:left w:val="single" w:sz="3" w:space="0" w:color="000000"/>
              <w:bottom w:val="single" w:sz="3" w:space="0" w:color="000000"/>
              <w:right w:val="single" w:sz="3" w:space="0" w:color="000000"/>
            </w:tcBorders>
          </w:tcPr>
          <w:p w14:paraId="38214144" w14:textId="77777777" w:rsidR="00A87D2C" w:rsidRPr="00E879BC" w:rsidRDefault="00704BFB" w:rsidP="00952DFA">
            <w:pPr>
              <w:spacing w:line="259" w:lineRule="auto"/>
              <w:jc w:val="left"/>
              <w:rPr>
                <w:lang w:val="fr-FR"/>
              </w:rPr>
            </w:pPr>
            <w:r w:rsidRPr="00E879BC">
              <w:rPr>
                <w:lang w:val="fr-FR"/>
              </w:rPr>
              <w:t>-</w:t>
            </w:r>
          </w:p>
        </w:tc>
        <w:tc>
          <w:tcPr>
            <w:tcW w:w="1201" w:type="dxa"/>
            <w:tcBorders>
              <w:top w:val="single" w:sz="3" w:space="0" w:color="000000"/>
              <w:left w:val="single" w:sz="3" w:space="0" w:color="000000"/>
              <w:bottom w:val="single" w:sz="3" w:space="0" w:color="000000"/>
              <w:right w:val="single" w:sz="3" w:space="0" w:color="000000"/>
            </w:tcBorders>
          </w:tcPr>
          <w:p w14:paraId="6ED18EAA" w14:textId="77777777" w:rsidR="00A87D2C" w:rsidRPr="00E879BC" w:rsidRDefault="00704BFB" w:rsidP="00952DFA">
            <w:pPr>
              <w:spacing w:line="259" w:lineRule="auto"/>
              <w:jc w:val="left"/>
              <w:rPr>
                <w:lang w:val="fr-FR"/>
              </w:rPr>
            </w:pPr>
            <w:r w:rsidRPr="00E879BC">
              <w:rPr>
                <w:lang w:val="fr-FR"/>
              </w:rPr>
              <w:t>NVIDIA</w:t>
            </w:r>
          </w:p>
        </w:tc>
        <w:tc>
          <w:tcPr>
            <w:tcW w:w="5705" w:type="dxa"/>
            <w:tcBorders>
              <w:top w:val="single" w:sz="3" w:space="0" w:color="000000"/>
              <w:left w:val="single" w:sz="3" w:space="0" w:color="000000"/>
              <w:bottom w:val="single" w:sz="3" w:space="0" w:color="000000"/>
              <w:right w:val="single" w:sz="3" w:space="0" w:color="000000"/>
            </w:tcBorders>
          </w:tcPr>
          <w:p w14:paraId="785AFC1A" w14:textId="77777777" w:rsidR="00A87D2C" w:rsidRPr="00AB3AF7" w:rsidRDefault="00704BFB" w:rsidP="00952DFA">
            <w:pPr>
              <w:spacing w:line="259" w:lineRule="auto"/>
              <w:rPr>
                <w:lang w:val="fr-FR"/>
              </w:rPr>
            </w:pPr>
            <w:r w:rsidRPr="00AB3AF7">
              <w:rPr>
                <w:lang w:val="fr-FR"/>
              </w:rPr>
              <w:t>La commande permet de segmenter une image. L’architecture est donnée en argument. Lors de l’essai, celle qui a été évaluée est "fcn-resnet18-deepscene-576x320". Les options qui doivent être utilisées pour que l’image générée soit évaluée doivent être "--</w:t>
            </w:r>
            <w:proofErr w:type="spellStart"/>
            <w:r w:rsidRPr="00AB3AF7">
              <w:rPr>
                <w:lang w:val="fr-FR"/>
              </w:rPr>
              <w:t>visualize</w:t>
            </w:r>
            <w:proofErr w:type="spellEnd"/>
            <w:r w:rsidRPr="00AB3AF7">
              <w:rPr>
                <w:lang w:val="fr-FR"/>
              </w:rPr>
              <w:t>=</w:t>
            </w:r>
            <w:proofErr w:type="spellStart"/>
            <w:r w:rsidRPr="00AB3AF7">
              <w:rPr>
                <w:lang w:val="fr-FR"/>
              </w:rPr>
              <w:t>mask</w:t>
            </w:r>
            <w:proofErr w:type="spellEnd"/>
            <w:r w:rsidRPr="00AB3AF7">
              <w:rPr>
                <w:lang w:val="fr-FR"/>
              </w:rPr>
              <w:t xml:space="preserve"> --</w:t>
            </w:r>
            <w:proofErr w:type="spellStart"/>
            <w:r w:rsidRPr="00AB3AF7">
              <w:rPr>
                <w:lang w:val="fr-FR"/>
              </w:rPr>
              <w:t>filtermode</w:t>
            </w:r>
            <w:proofErr w:type="spellEnd"/>
            <w:r w:rsidRPr="00AB3AF7">
              <w:rPr>
                <w:lang w:val="fr-FR"/>
              </w:rPr>
              <w:t>=point --alpha=0". L’image originale est fournie en avant-dernière place de la commande, et l’image générée en dernière place. Il est possible aussi de démarrer l’inférence avec sa propre architecture grâce aux options "-model", "--</w:t>
            </w:r>
            <w:proofErr w:type="spellStart"/>
            <w:r w:rsidRPr="00AB3AF7">
              <w:rPr>
                <w:lang w:val="fr-FR"/>
              </w:rPr>
              <w:t>prototxt</w:t>
            </w:r>
            <w:proofErr w:type="spellEnd"/>
            <w:r w:rsidRPr="00AB3AF7">
              <w:rPr>
                <w:lang w:val="fr-FR"/>
              </w:rPr>
              <w:t>", "--labels", "--</w:t>
            </w:r>
            <w:proofErr w:type="spellStart"/>
            <w:r w:rsidRPr="00AB3AF7">
              <w:rPr>
                <w:lang w:val="fr-FR"/>
              </w:rPr>
              <w:t>colors</w:t>
            </w:r>
            <w:proofErr w:type="spellEnd"/>
            <w:r w:rsidRPr="00AB3AF7">
              <w:rPr>
                <w:lang w:val="fr-FR"/>
              </w:rPr>
              <w:t>", "--</w:t>
            </w:r>
            <w:proofErr w:type="spellStart"/>
            <w:r w:rsidRPr="00AB3AF7">
              <w:rPr>
                <w:lang w:val="fr-FR"/>
              </w:rPr>
              <w:t>input_blob</w:t>
            </w:r>
            <w:proofErr w:type="spellEnd"/>
            <w:r w:rsidRPr="00AB3AF7">
              <w:rPr>
                <w:lang w:val="fr-FR"/>
              </w:rPr>
              <w:t>" et "--</w:t>
            </w:r>
            <w:proofErr w:type="spellStart"/>
            <w:r w:rsidRPr="00AB3AF7">
              <w:rPr>
                <w:lang w:val="fr-FR"/>
              </w:rPr>
              <w:t>output_blob</w:t>
            </w:r>
            <w:proofErr w:type="spellEnd"/>
            <w:r w:rsidRPr="00AB3AF7">
              <w:rPr>
                <w:lang w:val="fr-FR"/>
              </w:rPr>
              <w:t>".</w:t>
            </w:r>
          </w:p>
        </w:tc>
      </w:tr>
      <w:tr w:rsidR="00A87D2C" w:rsidRPr="00E879BC" w14:paraId="2DF19312" w14:textId="77777777" w:rsidTr="003272B4">
        <w:trPr>
          <w:trHeight w:val="369"/>
        </w:trPr>
        <w:tc>
          <w:tcPr>
            <w:tcW w:w="1488" w:type="dxa"/>
            <w:tcBorders>
              <w:top w:val="single" w:sz="3" w:space="0" w:color="000000"/>
              <w:left w:val="single" w:sz="3" w:space="0" w:color="000000"/>
              <w:bottom w:val="single" w:sz="3" w:space="0" w:color="000000"/>
              <w:right w:val="single" w:sz="3" w:space="0" w:color="000000"/>
            </w:tcBorders>
          </w:tcPr>
          <w:p w14:paraId="76BF6952" w14:textId="77777777" w:rsidR="00A87D2C" w:rsidRPr="00CD45B0" w:rsidRDefault="00704BFB" w:rsidP="00952DFA">
            <w:pPr>
              <w:spacing w:line="259" w:lineRule="auto"/>
              <w:jc w:val="left"/>
              <w:rPr>
                <w:b/>
                <w:lang w:val="fr-FR"/>
              </w:rPr>
            </w:pPr>
            <w:proofErr w:type="spellStart"/>
            <w:r w:rsidRPr="00CD45B0">
              <w:rPr>
                <w:b/>
                <w:lang w:val="fr-FR"/>
              </w:rPr>
              <w:lastRenderedPageBreak/>
              <w:t>Language</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28386A0C" w14:textId="77777777" w:rsidR="00A87D2C" w:rsidRPr="00CD45B0" w:rsidRDefault="00704BFB" w:rsidP="00952DFA">
            <w:pPr>
              <w:spacing w:line="259" w:lineRule="auto"/>
              <w:jc w:val="left"/>
              <w:rPr>
                <w:b/>
                <w:lang w:val="fr-FR"/>
              </w:rPr>
            </w:pPr>
            <w:r w:rsidRPr="00CD45B0">
              <w:rPr>
                <w:b/>
                <w:lang w:val="fr-FR"/>
              </w:rPr>
              <w:t>Version</w:t>
            </w:r>
          </w:p>
        </w:tc>
        <w:tc>
          <w:tcPr>
            <w:tcW w:w="1201" w:type="dxa"/>
            <w:tcBorders>
              <w:top w:val="single" w:sz="3" w:space="0" w:color="000000"/>
              <w:left w:val="single" w:sz="3" w:space="0" w:color="000000"/>
              <w:bottom w:val="single" w:sz="3" w:space="0" w:color="000000"/>
              <w:right w:val="single" w:sz="3" w:space="0" w:color="000000"/>
            </w:tcBorders>
          </w:tcPr>
          <w:p w14:paraId="1749208F" w14:textId="77777777" w:rsidR="00A87D2C" w:rsidRPr="00CD45B0" w:rsidRDefault="00704BFB" w:rsidP="00952DFA">
            <w:pPr>
              <w:spacing w:line="259" w:lineRule="auto"/>
              <w:jc w:val="left"/>
              <w:rPr>
                <w:b/>
                <w:lang w:val="fr-FR"/>
              </w:rPr>
            </w:pPr>
            <w:r w:rsidRPr="00CD45B0">
              <w:rPr>
                <w:b/>
                <w:lang w:val="fr-FR"/>
              </w:rPr>
              <w:t>Licence</w:t>
            </w:r>
          </w:p>
        </w:tc>
        <w:tc>
          <w:tcPr>
            <w:tcW w:w="5705" w:type="dxa"/>
            <w:tcBorders>
              <w:top w:val="single" w:sz="3" w:space="0" w:color="000000"/>
              <w:left w:val="single" w:sz="3" w:space="0" w:color="000000"/>
              <w:bottom w:val="single" w:sz="3" w:space="0" w:color="000000"/>
              <w:right w:val="single" w:sz="3" w:space="0" w:color="000000"/>
            </w:tcBorders>
          </w:tcPr>
          <w:p w14:paraId="6B72CB63" w14:textId="77777777" w:rsidR="00A87D2C" w:rsidRPr="00CD45B0" w:rsidRDefault="00704BFB" w:rsidP="00952DFA">
            <w:pPr>
              <w:spacing w:line="259" w:lineRule="auto"/>
              <w:jc w:val="left"/>
              <w:rPr>
                <w:b/>
                <w:lang w:val="fr-FR"/>
              </w:rPr>
            </w:pPr>
            <w:r w:rsidRPr="00CD45B0">
              <w:rPr>
                <w:b/>
                <w:lang w:val="fr-FR"/>
              </w:rPr>
              <w:t>Rôles et responsabilités</w:t>
            </w:r>
          </w:p>
        </w:tc>
      </w:tr>
      <w:tr w:rsidR="00A87D2C" w:rsidRPr="00DC196A" w14:paraId="393A27CE" w14:textId="77777777" w:rsidTr="003272B4">
        <w:trPr>
          <w:trHeight w:val="8675"/>
        </w:trPr>
        <w:tc>
          <w:tcPr>
            <w:tcW w:w="1488" w:type="dxa"/>
            <w:tcBorders>
              <w:top w:val="single" w:sz="3" w:space="0" w:color="000000"/>
              <w:left w:val="single" w:sz="3" w:space="0" w:color="000000"/>
              <w:bottom w:val="single" w:sz="3" w:space="0" w:color="000000"/>
              <w:right w:val="single" w:sz="3" w:space="0" w:color="000000"/>
            </w:tcBorders>
          </w:tcPr>
          <w:p w14:paraId="27A3E7FE" w14:textId="77777777" w:rsidR="00A87D2C" w:rsidRPr="00E879BC" w:rsidRDefault="00704BFB" w:rsidP="00952DFA">
            <w:pPr>
              <w:spacing w:line="259" w:lineRule="auto"/>
              <w:jc w:val="left"/>
              <w:rPr>
                <w:lang w:val="fr-FR"/>
              </w:rPr>
            </w:pPr>
            <w:proofErr w:type="spellStart"/>
            <w:r w:rsidRPr="00E879BC">
              <w:rPr>
                <w:lang w:val="fr-FR"/>
              </w:rPr>
              <w:t>segnetcamera</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5607B591" w14:textId="77777777" w:rsidR="00A87D2C" w:rsidRPr="00E879BC" w:rsidRDefault="00704BFB" w:rsidP="00952DFA">
            <w:pPr>
              <w:spacing w:line="259" w:lineRule="auto"/>
              <w:jc w:val="left"/>
              <w:rPr>
                <w:lang w:val="fr-FR"/>
              </w:rPr>
            </w:pPr>
            <w:r w:rsidRPr="00E879BC">
              <w:rPr>
                <w:lang w:val="fr-FR"/>
              </w:rPr>
              <w:t>-</w:t>
            </w:r>
          </w:p>
        </w:tc>
        <w:tc>
          <w:tcPr>
            <w:tcW w:w="1201" w:type="dxa"/>
            <w:tcBorders>
              <w:top w:val="single" w:sz="3" w:space="0" w:color="000000"/>
              <w:left w:val="single" w:sz="3" w:space="0" w:color="000000"/>
              <w:bottom w:val="single" w:sz="3" w:space="0" w:color="000000"/>
              <w:right w:val="single" w:sz="3" w:space="0" w:color="000000"/>
            </w:tcBorders>
          </w:tcPr>
          <w:p w14:paraId="00CD61A8" w14:textId="77777777" w:rsidR="00A87D2C" w:rsidRPr="00E879BC" w:rsidRDefault="00704BFB" w:rsidP="00952DFA">
            <w:pPr>
              <w:spacing w:line="259" w:lineRule="auto"/>
              <w:jc w:val="left"/>
              <w:rPr>
                <w:lang w:val="fr-FR"/>
              </w:rPr>
            </w:pPr>
            <w:r w:rsidRPr="00E879BC">
              <w:rPr>
                <w:lang w:val="fr-FR"/>
              </w:rPr>
              <w:t>NVIDIA</w:t>
            </w:r>
          </w:p>
        </w:tc>
        <w:tc>
          <w:tcPr>
            <w:tcW w:w="5705" w:type="dxa"/>
            <w:tcBorders>
              <w:top w:val="single" w:sz="3" w:space="0" w:color="000000"/>
              <w:left w:val="single" w:sz="3" w:space="0" w:color="000000"/>
              <w:bottom w:val="single" w:sz="3" w:space="0" w:color="000000"/>
              <w:right w:val="single" w:sz="3" w:space="0" w:color="000000"/>
            </w:tcBorders>
          </w:tcPr>
          <w:p w14:paraId="622825AC" w14:textId="36FD5533" w:rsidR="00A87D2C" w:rsidRPr="00AB3AF7" w:rsidRDefault="00704BFB" w:rsidP="00952DFA">
            <w:pPr>
              <w:spacing w:line="259" w:lineRule="auto"/>
              <w:rPr>
                <w:lang w:val="fr-FR"/>
              </w:rPr>
            </w:pPr>
            <w:r w:rsidRPr="00AB3AF7">
              <w:rPr>
                <w:lang w:val="fr-FR"/>
              </w:rPr>
              <w:t>La commande permet de démarrer la segmentation avec la caméra, ou optionnellement avec un matériel vidéo virtuel (fournie par "v4l2loopback") grâce à l’option "-camera=/dev/video1", comme cela a été le cas durant le projet pour évaluer la segmentation avec des vidéos au lieu de la caméra. L’architecture est donnée en argument. Lors de l’essai, celle qui a été évaluée est "fcnresnet18-deepscene-576x320". La résolution peut être précisée grâce aux options "</w:t>
            </w:r>
            <w:proofErr w:type="spellStart"/>
            <w:r w:rsidRPr="00AB3AF7">
              <w:rPr>
                <w:lang w:val="fr-FR"/>
              </w:rPr>
              <w:t>width</w:t>
            </w:r>
            <w:proofErr w:type="spellEnd"/>
            <w:r w:rsidRPr="00AB3AF7">
              <w:rPr>
                <w:lang w:val="fr-FR"/>
              </w:rPr>
              <w:t>" et "</w:t>
            </w:r>
            <w:proofErr w:type="spellStart"/>
            <w:r w:rsidRPr="00AB3AF7">
              <w:rPr>
                <w:lang w:val="fr-FR"/>
              </w:rPr>
              <w:t>height</w:t>
            </w:r>
            <w:proofErr w:type="spellEnd"/>
            <w:r w:rsidRPr="00AB3AF7">
              <w:rPr>
                <w:lang w:val="fr-FR"/>
              </w:rPr>
              <w:t>", mais durant l’évaluation les valeurs par défaut ont été conservées (</w:t>
            </w:r>
            <w:proofErr w:type="spellStart"/>
            <w:r w:rsidRPr="00AB3AF7">
              <w:rPr>
                <w:lang w:val="fr-FR"/>
              </w:rPr>
              <w:t>width</w:t>
            </w:r>
            <w:proofErr w:type="spellEnd"/>
            <w:r w:rsidRPr="00AB3AF7">
              <w:rPr>
                <w:lang w:val="fr-FR"/>
              </w:rPr>
              <w:t xml:space="preserve">=1280px et </w:t>
            </w:r>
            <w:proofErr w:type="spellStart"/>
            <w:r w:rsidRPr="00AB3AF7">
              <w:rPr>
                <w:lang w:val="fr-FR"/>
              </w:rPr>
              <w:t>height</w:t>
            </w:r>
            <w:proofErr w:type="spellEnd"/>
            <w:r w:rsidRPr="00AB3AF7">
              <w:rPr>
                <w:lang w:val="fr-FR"/>
              </w:rPr>
              <w:t>=720px). Il est possible aussi de démarrer l’inférence avec sa propre architecture grâce aux options "--model", "--</w:t>
            </w:r>
            <w:proofErr w:type="spellStart"/>
            <w:r w:rsidRPr="00AB3AF7">
              <w:rPr>
                <w:lang w:val="fr-FR"/>
              </w:rPr>
              <w:t>prototxt</w:t>
            </w:r>
            <w:proofErr w:type="spellEnd"/>
            <w:r w:rsidRPr="00AB3AF7">
              <w:rPr>
                <w:lang w:val="fr-FR"/>
              </w:rPr>
              <w:t>", "--labels", "--</w:t>
            </w:r>
            <w:proofErr w:type="spellStart"/>
            <w:r w:rsidRPr="00AB3AF7">
              <w:rPr>
                <w:lang w:val="fr-FR"/>
              </w:rPr>
              <w:t>colors</w:t>
            </w:r>
            <w:proofErr w:type="spellEnd"/>
            <w:r w:rsidRPr="00AB3AF7">
              <w:rPr>
                <w:lang w:val="fr-FR"/>
              </w:rPr>
              <w:t>", "-</w:t>
            </w:r>
            <w:proofErr w:type="spellStart"/>
            <w:r w:rsidRPr="00AB3AF7">
              <w:rPr>
                <w:lang w:val="fr-FR"/>
              </w:rPr>
              <w:t>input_blob</w:t>
            </w:r>
            <w:proofErr w:type="spellEnd"/>
            <w:r w:rsidRPr="00AB3AF7">
              <w:rPr>
                <w:lang w:val="fr-FR"/>
              </w:rPr>
              <w:t>" et --</w:t>
            </w:r>
            <w:proofErr w:type="spellStart"/>
            <w:r w:rsidRPr="00AB3AF7">
              <w:rPr>
                <w:lang w:val="fr-FR"/>
              </w:rPr>
              <w:t>output_blob</w:t>
            </w:r>
            <w:proofErr w:type="spellEnd"/>
            <w:r w:rsidRPr="00AB3AF7">
              <w:rPr>
                <w:lang w:val="fr-FR"/>
              </w:rPr>
              <w:t xml:space="preserve">". Il n’est pas possible de conserver la vidéo segmentée, et il n’est pas possible de sauvegarder les images qui sont rafraichies à l’écran dans la fenêtre </w:t>
            </w:r>
            <w:proofErr w:type="spellStart"/>
            <w:r w:rsidRPr="00AB3AF7">
              <w:rPr>
                <w:lang w:val="fr-FR"/>
              </w:rPr>
              <w:t>XWindow</w:t>
            </w:r>
            <w:proofErr w:type="spellEnd"/>
            <w:r w:rsidR="003D0058" w:rsidRPr="00AB3AF7">
              <w:rPr>
                <w:lang w:val="fr-FR"/>
              </w:rPr>
              <w:t>,</w:t>
            </w:r>
            <w:r w:rsidRPr="00AB3AF7">
              <w:rPr>
                <w:lang w:val="fr-FR"/>
              </w:rPr>
              <w:t xml:space="preserve"> car le code nécessaire à cette sauvegarde est trop intrusif et impacte négativement les performances de la segmentation et du nano-ordinateur. L’évaluation des performances n’est donc que visuelle, et cette limitation pourrait remettre en question le désir de détecter les délimitations de la piste cyclable en temps réel, puisqu’il n’y a pas de moyen de récupérer le résultat généré.</w:t>
            </w:r>
          </w:p>
        </w:tc>
      </w:tr>
    </w:tbl>
    <w:p w14:paraId="6B5F5174" w14:textId="77777777" w:rsidR="004025DB" w:rsidRPr="00AB3AF7" w:rsidRDefault="004025DB">
      <w:pPr>
        <w:spacing w:line="259" w:lineRule="auto"/>
        <w:jc w:val="left"/>
        <w:rPr>
          <w:rFonts w:eastAsia="Calibri"/>
          <w:sz w:val="29"/>
          <w:lang w:val="fr-FR"/>
        </w:rPr>
      </w:pPr>
      <w:r w:rsidRPr="00AB3AF7">
        <w:rPr>
          <w:lang w:val="fr-FR"/>
        </w:rPr>
        <w:br w:type="page"/>
      </w:r>
    </w:p>
    <w:p w14:paraId="42C4B053" w14:textId="77777777" w:rsidR="00A87D2C" w:rsidRPr="00E879BC" w:rsidRDefault="00704BFB" w:rsidP="00952DFA">
      <w:pPr>
        <w:pStyle w:val="Titre2"/>
        <w:ind w:left="631" w:hanging="646"/>
        <w:rPr>
          <w:rFonts w:cs="Times New Roman"/>
          <w:lang w:val="fr-FR"/>
        </w:rPr>
      </w:pPr>
      <w:bookmarkStart w:id="69" w:name="_Toc86180701"/>
      <w:r w:rsidRPr="00E879BC">
        <w:rPr>
          <w:rFonts w:cs="Times New Roman"/>
          <w:lang w:val="fr-FR"/>
        </w:rPr>
        <w:lastRenderedPageBreak/>
        <w:t>Méthodologie</w:t>
      </w:r>
      <w:bookmarkEnd w:id="69"/>
    </w:p>
    <w:p w14:paraId="0EAD2A42" w14:textId="77777777" w:rsidR="00A87D2C" w:rsidRPr="00AB3AF7" w:rsidRDefault="00704BFB" w:rsidP="00952DFA">
      <w:pPr>
        <w:spacing w:after="0"/>
        <w:ind w:left="-3"/>
        <w:rPr>
          <w:lang w:val="fr-FR"/>
        </w:rPr>
      </w:pPr>
      <w:r w:rsidRPr="00AB3AF7">
        <w:rPr>
          <w:lang w:val="fr-FR"/>
        </w:rPr>
        <w:t>Voici à haut niveau les grandes étapes de cet essai</w:t>
      </w:r>
      <w:r w:rsidR="00485AD4" w:rsidRPr="00AB3AF7">
        <w:rPr>
          <w:lang w:val="fr-FR"/>
        </w:rPr>
        <w:t xml:space="preserve"> (</w:t>
      </w:r>
      <w:r w:rsidR="00485AD4" w:rsidRPr="00AB3AF7">
        <w:rPr>
          <w:lang w:val="fr-FR"/>
        </w:rPr>
        <w:fldChar w:fldCharType="begin"/>
      </w:r>
      <w:r w:rsidR="00485AD4" w:rsidRPr="00AB3AF7">
        <w:rPr>
          <w:lang w:val="fr-FR"/>
        </w:rPr>
        <w:instrText xml:space="preserve"> REF _Ref84685532 \h </w:instrText>
      </w:r>
      <w:r w:rsidR="00485AD4" w:rsidRPr="00AB3AF7">
        <w:rPr>
          <w:lang w:val="fr-FR"/>
        </w:rPr>
      </w:r>
      <w:r w:rsidR="00485AD4" w:rsidRPr="00AB3AF7">
        <w:rPr>
          <w:lang w:val="fr-FR"/>
        </w:rPr>
        <w:fldChar w:fldCharType="separate"/>
      </w:r>
      <w:r w:rsidR="00485AD4" w:rsidRPr="00AB3AF7">
        <w:rPr>
          <w:lang w:val="fr-FR"/>
        </w:rPr>
        <w:t xml:space="preserve">Figure </w:t>
      </w:r>
      <w:r w:rsidR="00485AD4" w:rsidRPr="00AB3AF7">
        <w:rPr>
          <w:noProof/>
          <w:lang w:val="fr-FR"/>
        </w:rPr>
        <w:t>8</w:t>
      </w:r>
      <w:r w:rsidR="00485AD4" w:rsidRPr="00AB3AF7">
        <w:rPr>
          <w:lang w:val="fr-FR"/>
        </w:rPr>
        <w:fldChar w:fldCharType="end"/>
      </w:r>
      <w:r w:rsidR="00485AD4" w:rsidRPr="00AB3AF7">
        <w:rPr>
          <w:lang w:val="fr-FR"/>
        </w:rPr>
        <w:t>)</w:t>
      </w:r>
      <w:r w:rsidRPr="00AB3AF7">
        <w:rPr>
          <w:lang w:val="fr-FR"/>
        </w:rPr>
        <w:t xml:space="preserve"> :</w:t>
      </w:r>
    </w:p>
    <w:p w14:paraId="243AF21B" w14:textId="77777777" w:rsidR="00A87D2C" w:rsidRPr="00E879BC" w:rsidRDefault="00704BFB" w:rsidP="00952DFA">
      <w:pPr>
        <w:spacing w:after="290" w:line="259" w:lineRule="auto"/>
        <w:ind w:left="936"/>
        <w:jc w:val="left"/>
        <w:rPr>
          <w:lang w:val="fr-FR"/>
        </w:rPr>
      </w:pPr>
      <w:r w:rsidRPr="00E879BC">
        <w:rPr>
          <w:noProof/>
          <w:lang w:val="fr-FR"/>
        </w:rPr>
        <w:drawing>
          <wp:inline distT="0" distB="0" distL="0" distR="0" wp14:anchorId="165C4E9E" wp14:editId="6E40ADE1">
            <wp:extent cx="4755090" cy="3220614"/>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38"/>
                    <a:stretch>
                      <a:fillRect/>
                    </a:stretch>
                  </pic:blipFill>
                  <pic:spPr>
                    <a:xfrm>
                      <a:off x="0" y="0"/>
                      <a:ext cx="4755090" cy="3220614"/>
                    </a:xfrm>
                    <a:prstGeom prst="rect">
                      <a:avLst/>
                    </a:prstGeom>
                  </pic:spPr>
                </pic:pic>
              </a:graphicData>
            </a:graphic>
          </wp:inline>
        </w:drawing>
      </w:r>
    </w:p>
    <w:p w14:paraId="0466BE45" w14:textId="77777777" w:rsidR="004025DB" w:rsidRPr="00AB3AF7" w:rsidRDefault="004025DB" w:rsidP="004025DB">
      <w:pPr>
        <w:pStyle w:val="Lgende"/>
        <w:rPr>
          <w:lang w:val="fr-FR"/>
        </w:rPr>
      </w:pPr>
      <w:bookmarkStart w:id="70" w:name="_Ref84685532"/>
      <w:bookmarkStart w:id="71" w:name="_Toc86180665"/>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8</w:t>
      </w:r>
      <w:r w:rsidRPr="00E879BC">
        <w:rPr>
          <w:lang w:val="fr-FR"/>
        </w:rPr>
        <w:fldChar w:fldCharType="end"/>
      </w:r>
      <w:bookmarkEnd w:id="70"/>
      <w:r w:rsidRPr="00AB3AF7">
        <w:rPr>
          <w:lang w:val="fr-FR"/>
        </w:rPr>
        <w:t>: Organigramme de la méthodologie à haut niveau</w:t>
      </w:r>
      <w:bookmarkEnd w:id="71"/>
    </w:p>
    <w:p w14:paraId="749E02FA" w14:textId="77777777" w:rsidR="00A87D2C" w:rsidRPr="00AB3AF7" w:rsidRDefault="00704BFB" w:rsidP="00952DFA">
      <w:pPr>
        <w:spacing w:after="0"/>
        <w:ind w:left="-3"/>
        <w:rPr>
          <w:lang w:val="fr-FR"/>
        </w:rPr>
      </w:pPr>
      <w:r w:rsidRPr="00AB3AF7">
        <w:rPr>
          <w:lang w:val="fr-FR"/>
        </w:rPr>
        <w:t>Pour y parvenir, la méthodologie suivante</w:t>
      </w:r>
      <w:r w:rsidR="00311B75" w:rsidRPr="00AB3AF7">
        <w:rPr>
          <w:lang w:val="fr-FR"/>
        </w:rPr>
        <w:t xml:space="preserve"> (</w:t>
      </w:r>
      <w:r w:rsidR="00311B75" w:rsidRPr="00AB3AF7">
        <w:rPr>
          <w:lang w:val="fr-FR"/>
        </w:rPr>
        <w:fldChar w:fldCharType="begin"/>
      </w:r>
      <w:r w:rsidR="00311B75" w:rsidRPr="00AB3AF7">
        <w:rPr>
          <w:lang w:val="fr-FR"/>
        </w:rPr>
        <w:instrText xml:space="preserve"> REF _Ref84685545 \h </w:instrText>
      </w:r>
      <w:r w:rsidR="00311B75" w:rsidRPr="00AB3AF7">
        <w:rPr>
          <w:lang w:val="fr-FR"/>
        </w:rPr>
      </w:r>
      <w:r w:rsidR="00311B75" w:rsidRPr="00AB3AF7">
        <w:rPr>
          <w:lang w:val="fr-FR"/>
        </w:rPr>
        <w:fldChar w:fldCharType="separate"/>
      </w:r>
      <w:r w:rsidR="00311B75" w:rsidRPr="00AB3AF7">
        <w:rPr>
          <w:lang w:val="fr-FR"/>
        </w:rPr>
        <w:t xml:space="preserve">Figure </w:t>
      </w:r>
      <w:r w:rsidR="00311B75" w:rsidRPr="00AB3AF7">
        <w:rPr>
          <w:noProof/>
          <w:lang w:val="fr-FR"/>
        </w:rPr>
        <w:t>9</w:t>
      </w:r>
      <w:r w:rsidR="00311B75" w:rsidRPr="00AB3AF7">
        <w:rPr>
          <w:lang w:val="fr-FR"/>
        </w:rPr>
        <w:fldChar w:fldCharType="end"/>
      </w:r>
      <w:r w:rsidR="00311B75" w:rsidRPr="00AB3AF7">
        <w:rPr>
          <w:lang w:val="fr-FR"/>
        </w:rPr>
        <w:t>)</w:t>
      </w:r>
      <w:r w:rsidRPr="00AB3AF7">
        <w:rPr>
          <w:lang w:val="fr-FR"/>
        </w:rPr>
        <w:t xml:space="preserve"> a été suivie et permet d’évaluer les performances de base de la segmentation sémantique avec le nano-ordinateur.</w:t>
      </w:r>
    </w:p>
    <w:p w14:paraId="6CE52D93" w14:textId="77777777" w:rsidR="00A87D2C" w:rsidRPr="00E879BC" w:rsidRDefault="00704BFB" w:rsidP="00952DFA">
      <w:pPr>
        <w:spacing w:after="290" w:line="259" w:lineRule="auto"/>
        <w:jc w:val="left"/>
        <w:rPr>
          <w:lang w:val="fr-FR"/>
        </w:rPr>
      </w:pPr>
      <w:r w:rsidRPr="00E879BC">
        <w:rPr>
          <w:noProof/>
          <w:lang w:val="fr-FR"/>
        </w:rPr>
        <w:drawing>
          <wp:inline distT="0" distB="0" distL="0" distR="0" wp14:anchorId="425B9091" wp14:editId="4DC5E005">
            <wp:extent cx="5943703" cy="3116734"/>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39"/>
                    <a:stretch>
                      <a:fillRect/>
                    </a:stretch>
                  </pic:blipFill>
                  <pic:spPr>
                    <a:xfrm>
                      <a:off x="0" y="0"/>
                      <a:ext cx="5943703" cy="3116734"/>
                    </a:xfrm>
                    <a:prstGeom prst="rect">
                      <a:avLst/>
                    </a:prstGeom>
                  </pic:spPr>
                </pic:pic>
              </a:graphicData>
            </a:graphic>
          </wp:inline>
        </w:drawing>
      </w:r>
    </w:p>
    <w:p w14:paraId="2F124AE0" w14:textId="77777777" w:rsidR="004025DB" w:rsidRPr="00AB3AF7" w:rsidRDefault="004025DB" w:rsidP="004025DB">
      <w:pPr>
        <w:pStyle w:val="Lgende"/>
        <w:rPr>
          <w:lang w:val="fr-FR"/>
        </w:rPr>
      </w:pPr>
      <w:bookmarkStart w:id="72" w:name="_Ref84685545"/>
      <w:bookmarkStart w:id="73" w:name="_Toc86180666"/>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9</w:t>
      </w:r>
      <w:r w:rsidRPr="00E879BC">
        <w:rPr>
          <w:lang w:val="fr-FR"/>
        </w:rPr>
        <w:fldChar w:fldCharType="end"/>
      </w:r>
      <w:bookmarkEnd w:id="72"/>
      <w:r w:rsidRPr="00AB3AF7">
        <w:rPr>
          <w:lang w:val="fr-FR"/>
        </w:rPr>
        <w:t>: Organigramme des détails de la méthodologie pour évaluer les performances</w:t>
      </w:r>
      <w:bookmarkEnd w:id="73"/>
    </w:p>
    <w:p w14:paraId="6BCF518F" w14:textId="3198B292" w:rsidR="00A87D2C" w:rsidRPr="00AB3AF7" w:rsidRDefault="00704BFB" w:rsidP="00952DFA">
      <w:pPr>
        <w:spacing w:after="0"/>
        <w:ind w:left="-3"/>
        <w:rPr>
          <w:lang w:val="fr-FR"/>
        </w:rPr>
      </w:pPr>
      <w:r w:rsidRPr="00AB3AF7">
        <w:rPr>
          <w:lang w:val="fr-FR"/>
        </w:rPr>
        <w:lastRenderedPageBreak/>
        <w:t>Si l’évaluation est probante, la méthodologie se verra bonifi</w:t>
      </w:r>
      <w:r w:rsidR="003D0058" w:rsidRPr="00AB3AF7">
        <w:rPr>
          <w:lang w:val="fr-FR"/>
        </w:rPr>
        <w:t>er</w:t>
      </w:r>
      <w:r w:rsidRPr="00AB3AF7">
        <w:rPr>
          <w:lang w:val="fr-FR"/>
        </w:rPr>
        <w:t xml:space="preserve"> par des étapes de ré</w:t>
      </w:r>
      <w:del w:id="74" w:author="Mickaël Germain" w:date="2021-11-12T11:33:00Z">
        <w:r w:rsidRPr="00AB3AF7" w:rsidDel="001339FA">
          <w:rPr>
            <w:lang w:val="fr-FR"/>
          </w:rPr>
          <w:delText xml:space="preserve"> </w:delText>
        </w:r>
      </w:del>
      <w:r w:rsidRPr="00AB3AF7">
        <w:rPr>
          <w:lang w:val="fr-FR"/>
        </w:rPr>
        <w:t>architecture et/ou réentrainement</w:t>
      </w:r>
      <w:r w:rsidR="00311B75" w:rsidRPr="00AB3AF7">
        <w:rPr>
          <w:lang w:val="fr-FR"/>
        </w:rPr>
        <w:t xml:space="preserve"> (</w:t>
      </w:r>
      <w:r w:rsidR="00311B75" w:rsidRPr="00AB3AF7">
        <w:rPr>
          <w:lang w:val="fr-FR"/>
        </w:rPr>
        <w:fldChar w:fldCharType="begin"/>
      </w:r>
      <w:r w:rsidR="00311B75" w:rsidRPr="00AB3AF7">
        <w:rPr>
          <w:lang w:val="fr-FR"/>
        </w:rPr>
        <w:instrText xml:space="preserve"> REF _Ref84685557 \h </w:instrText>
      </w:r>
      <w:r w:rsidR="00311B75" w:rsidRPr="00AB3AF7">
        <w:rPr>
          <w:lang w:val="fr-FR"/>
        </w:rPr>
      </w:r>
      <w:r w:rsidR="00311B75" w:rsidRPr="00AB3AF7">
        <w:rPr>
          <w:lang w:val="fr-FR"/>
        </w:rPr>
        <w:fldChar w:fldCharType="separate"/>
      </w:r>
      <w:r w:rsidR="00311B75" w:rsidRPr="00AB3AF7">
        <w:rPr>
          <w:lang w:val="fr-FR"/>
        </w:rPr>
        <w:t xml:space="preserve">Figure </w:t>
      </w:r>
      <w:r w:rsidR="00311B75" w:rsidRPr="00AB3AF7">
        <w:rPr>
          <w:noProof/>
          <w:lang w:val="fr-FR"/>
        </w:rPr>
        <w:t>10</w:t>
      </w:r>
      <w:r w:rsidR="00311B75" w:rsidRPr="00AB3AF7">
        <w:rPr>
          <w:lang w:val="fr-FR"/>
        </w:rPr>
        <w:fldChar w:fldCharType="end"/>
      </w:r>
      <w:r w:rsidR="00311B75" w:rsidRPr="00AB3AF7">
        <w:rPr>
          <w:lang w:val="fr-FR"/>
        </w:rPr>
        <w:t>)</w:t>
      </w:r>
      <w:r w:rsidRPr="00AB3AF7">
        <w:rPr>
          <w:lang w:val="fr-FR"/>
        </w:rPr>
        <w:t>.</w:t>
      </w:r>
    </w:p>
    <w:p w14:paraId="0B78C128" w14:textId="77777777" w:rsidR="00A87D2C" w:rsidRPr="00E879BC" w:rsidRDefault="00704BFB" w:rsidP="00952DFA">
      <w:pPr>
        <w:spacing w:after="290" w:line="259" w:lineRule="auto"/>
        <w:jc w:val="left"/>
        <w:rPr>
          <w:lang w:val="fr-FR"/>
        </w:rPr>
      </w:pPr>
      <w:r w:rsidRPr="00E879BC">
        <w:rPr>
          <w:noProof/>
          <w:lang w:val="fr-FR"/>
        </w:rPr>
        <w:drawing>
          <wp:inline distT="0" distB="0" distL="0" distR="0" wp14:anchorId="3B2FF563" wp14:editId="39E59B13">
            <wp:extent cx="5943651" cy="1828490"/>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40"/>
                    <a:stretch>
                      <a:fillRect/>
                    </a:stretch>
                  </pic:blipFill>
                  <pic:spPr>
                    <a:xfrm>
                      <a:off x="0" y="0"/>
                      <a:ext cx="5943651" cy="1828490"/>
                    </a:xfrm>
                    <a:prstGeom prst="rect">
                      <a:avLst/>
                    </a:prstGeom>
                  </pic:spPr>
                </pic:pic>
              </a:graphicData>
            </a:graphic>
          </wp:inline>
        </w:drawing>
      </w:r>
    </w:p>
    <w:p w14:paraId="3296C5B8" w14:textId="77777777" w:rsidR="004025DB" w:rsidRPr="00AB3AF7" w:rsidRDefault="004025DB" w:rsidP="004025DB">
      <w:pPr>
        <w:pStyle w:val="Lgende"/>
        <w:rPr>
          <w:lang w:val="fr-FR"/>
        </w:rPr>
      </w:pPr>
      <w:bookmarkStart w:id="75" w:name="_Ref84685557"/>
      <w:bookmarkStart w:id="76" w:name="_Toc86180667"/>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10</w:t>
      </w:r>
      <w:r w:rsidRPr="00E879BC">
        <w:rPr>
          <w:lang w:val="fr-FR"/>
        </w:rPr>
        <w:fldChar w:fldCharType="end"/>
      </w:r>
      <w:bookmarkEnd w:id="75"/>
      <w:r w:rsidRPr="00AB3AF7">
        <w:rPr>
          <w:lang w:val="fr-FR"/>
        </w:rPr>
        <w:t>: Organigramme des détails de la méthodologie pour évaluer les performances après une phase de réentrainement</w:t>
      </w:r>
      <w:bookmarkEnd w:id="76"/>
    </w:p>
    <w:p w14:paraId="5D2BE16F" w14:textId="77777777" w:rsidR="00A87D2C" w:rsidRPr="00AB3AF7" w:rsidRDefault="00704BFB" w:rsidP="00952DFA">
      <w:pPr>
        <w:spacing w:after="25"/>
        <w:ind w:left="-3"/>
        <w:rPr>
          <w:lang w:val="fr-FR"/>
        </w:rPr>
      </w:pPr>
      <w:r w:rsidRPr="00AB3AF7">
        <w:rPr>
          <w:lang w:val="fr-FR"/>
        </w:rPr>
        <w:t>Les phases de la méthodologie présentée dans l’organigramme de la figure 10 peuvent être résumées de la façon suivante :</w:t>
      </w:r>
    </w:p>
    <w:p w14:paraId="77744500" w14:textId="77777777" w:rsidR="00A87D2C" w:rsidRPr="00AB3AF7" w:rsidRDefault="00704BFB" w:rsidP="00952DFA">
      <w:pPr>
        <w:spacing w:after="24"/>
        <w:ind w:left="707" w:hanging="356"/>
        <w:rPr>
          <w:lang w:val="fr-FR"/>
        </w:rPr>
      </w:pPr>
      <w:commentRangeStart w:id="77"/>
      <w:r w:rsidRPr="00AB3AF7">
        <w:rPr>
          <w:lang w:val="fr-FR"/>
        </w:rPr>
        <w:t>— Recherche des références, des architectures et des données, ainsi que l’équipement pour le nano-ordinateur et des logiciels nécessaires.</w:t>
      </w:r>
    </w:p>
    <w:p w14:paraId="4287FD7F" w14:textId="77777777" w:rsidR="00A87D2C" w:rsidRPr="00AB3AF7" w:rsidRDefault="00704BFB" w:rsidP="00952DFA">
      <w:pPr>
        <w:spacing w:after="24"/>
        <w:ind w:left="707" w:hanging="356"/>
        <w:rPr>
          <w:lang w:val="fr-FR"/>
        </w:rPr>
      </w:pPr>
      <w:r w:rsidRPr="00AB3AF7">
        <w:rPr>
          <w:lang w:val="fr-FR"/>
        </w:rPr>
        <w:t>— Installation sur le nano-ordinateur le système d’exploitation, l’environnement de développement et de tests pour l’inférence.</w:t>
      </w:r>
    </w:p>
    <w:p w14:paraId="7614CB92" w14:textId="77777777" w:rsidR="00A87D2C" w:rsidRPr="00AB3AF7" w:rsidRDefault="00704BFB" w:rsidP="00952DFA">
      <w:pPr>
        <w:spacing w:after="40"/>
        <w:ind w:left="361"/>
        <w:rPr>
          <w:lang w:val="fr-FR"/>
        </w:rPr>
      </w:pPr>
      <w:r w:rsidRPr="00AB3AF7">
        <w:rPr>
          <w:lang w:val="fr-FR"/>
        </w:rPr>
        <w:t>— Itération entre les étapes suivantes :</w:t>
      </w:r>
    </w:p>
    <w:p w14:paraId="16D2A976" w14:textId="77777777" w:rsidR="00A87D2C" w:rsidRPr="00AB3AF7" w:rsidRDefault="00704BFB" w:rsidP="00952DFA">
      <w:pPr>
        <w:spacing w:after="24"/>
        <w:ind w:left="1063" w:hanging="356"/>
        <w:rPr>
          <w:lang w:val="fr-FR"/>
        </w:rPr>
      </w:pPr>
      <w:r w:rsidRPr="00AB3AF7">
        <w:rPr>
          <w:lang w:val="fr-FR"/>
        </w:rPr>
        <w:t>— Inférence avec le nano-ordinateur en utilisant les architectures et les sources de données sélectionnées.</w:t>
      </w:r>
    </w:p>
    <w:p w14:paraId="2ABBCC71" w14:textId="77777777" w:rsidR="00A87D2C" w:rsidRPr="00AB3AF7" w:rsidRDefault="00704BFB" w:rsidP="00952DFA">
      <w:pPr>
        <w:spacing w:after="79" w:line="265" w:lineRule="auto"/>
        <w:ind w:left="10"/>
        <w:jc w:val="right"/>
        <w:rPr>
          <w:lang w:val="fr-FR"/>
        </w:rPr>
      </w:pPr>
      <w:r w:rsidRPr="00AB3AF7">
        <w:rPr>
          <w:lang w:val="fr-FR"/>
        </w:rPr>
        <w:t>— Réentrainement des architectures à différentes résolutions d’images et à la zone d’étude.</w:t>
      </w:r>
    </w:p>
    <w:p w14:paraId="019EC3DA" w14:textId="77777777" w:rsidR="00A87D2C" w:rsidRPr="00AB3AF7" w:rsidRDefault="00704BFB" w:rsidP="00952DFA">
      <w:pPr>
        <w:ind w:left="717"/>
        <w:rPr>
          <w:lang w:val="fr-FR"/>
        </w:rPr>
      </w:pPr>
      <w:r w:rsidRPr="00AB3AF7">
        <w:rPr>
          <w:lang w:val="fr-FR"/>
        </w:rPr>
        <w:t>— Traitement des données afin de les adapter au requis des architectures.</w:t>
      </w:r>
      <w:commentRangeEnd w:id="77"/>
      <w:r w:rsidR="001339FA">
        <w:rPr>
          <w:rStyle w:val="Marquedecommentaire"/>
        </w:rPr>
        <w:commentReference w:id="77"/>
      </w:r>
    </w:p>
    <w:p w14:paraId="42CC2988" w14:textId="77777777" w:rsidR="00A87D2C" w:rsidRPr="00AB3AF7" w:rsidRDefault="00704BFB" w:rsidP="00952DFA">
      <w:pPr>
        <w:spacing w:after="474"/>
        <w:ind w:left="-3"/>
        <w:rPr>
          <w:lang w:val="fr-FR"/>
        </w:rPr>
      </w:pPr>
      <w:commentRangeStart w:id="78"/>
      <w:r w:rsidRPr="00AB3AF7">
        <w:rPr>
          <w:lang w:val="fr-FR"/>
        </w:rPr>
        <w:t xml:space="preserve">Finalement, il est à noter que le cheminement de l’essai a été entièrement </w:t>
      </w:r>
      <w:commentRangeStart w:id="79"/>
      <w:r w:rsidRPr="00AB3AF7">
        <w:rPr>
          <w:lang w:val="fr-FR"/>
        </w:rPr>
        <w:t>documenté.</w:t>
      </w:r>
      <w:commentRangeEnd w:id="79"/>
      <w:r w:rsidR="001A5703">
        <w:rPr>
          <w:rStyle w:val="Marquedecommentaire"/>
        </w:rPr>
        <w:commentReference w:id="79"/>
      </w:r>
      <w:commentRangeEnd w:id="78"/>
      <w:r w:rsidR="001A5703">
        <w:rPr>
          <w:rStyle w:val="Marquedecommentaire"/>
        </w:rPr>
        <w:commentReference w:id="78"/>
      </w:r>
    </w:p>
    <w:p w14:paraId="2D622E1C" w14:textId="77777777" w:rsidR="00A87D2C" w:rsidRPr="00E879BC" w:rsidRDefault="00704BFB" w:rsidP="00952DFA">
      <w:pPr>
        <w:pStyle w:val="Titre2"/>
        <w:ind w:left="631" w:hanging="646"/>
        <w:rPr>
          <w:rFonts w:cs="Times New Roman"/>
          <w:lang w:val="fr-FR"/>
        </w:rPr>
      </w:pPr>
      <w:bookmarkStart w:id="80" w:name="_Toc86180702"/>
      <w:r w:rsidRPr="00E879BC">
        <w:rPr>
          <w:rFonts w:cs="Times New Roman"/>
          <w:lang w:val="fr-FR"/>
        </w:rPr>
        <w:t>Documentation</w:t>
      </w:r>
      <w:bookmarkEnd w:id="80"/>
    </w:p>
    <w:p w14:paraId="2A8FB619" w14:textId="77777777" w:rsidR="00A87D2C" w:rsidRPr="00AB3AF7" w:rsidRDefault="00704BFB" w:rsidP="00952DFA">
      <w:pPr>
        <w:ind w:left="-3"/>
        <w:rPr>
          <w:lang w:val="fr-FR"/>
        </w:rPr>
      </w:pPr>
      <w:r w:rsidRPr="00AB3AF7">
        <w:rPr>
          <w:lang w:val="fr-FR"/>
        </w:rPr>
        <w:t>La méthodologie a été entièrement documentée pendant tout le déroulement de l’essai. Elle se retrouve pour référence dans un blogue public sur le site de "github.io"</w:t>
      </w:r>
      <w:r w:rsidR="003272B4" w:rsidRPr="00AB3AF7">
        <w:rPr>
          <w:vertAlign w:val="superscript"/>
          <w:lang w:val="fr-FR"/>
        </w:rPr>
        <w:t xml:space="preserve"> </w:t>
      </w:r>
      <w:r w:rsidR="003272B4" w:rsidRPr="00AB3AF7">
        <w:rPr>
          <w:rStyle w:val="Appelnotedebasdep"/>
          <w:lang w:val="fr-FR"/>
        </w:rPr>
        <w:footnoteReference w:id="18"/>
      </w:r>
      <w:r w:rsidRPr="00AB3AF7">
        <w:rPr>
          <w:lang w:val="fr-FR"/>
        </w:rPr>
        <w:t>. Cette méthodologie de documentation permet de facilement documenter, de ne pas perdre des notes importantes, de suivre le cheminement, de pouvoir retrouver des notes, mêmes si elles ont été effacées ou modifiées, puisque toute modification est sauvegardée dans un repository Git.</w:t>
      </w:r>
    </w:p>
    <w:p w14:paraId="6649B353" w14:textId="41AAA5D8" w:rsidR="00A87D2C" w:rsidRPr="00AB3AF7" w:rsidDel="001A5703" w:rsidRDefault="00704BFB" w:rsidP="00952DFA">
      <w:pPr>
        <w:spacing w:after="211"/>
        <w:ind w:left="-3"/>
        <w:rPr>
          <w:del w:id="81" w:author="Mickaël Germain" w:date="2021-11-12T11:35:00Z"/>
          <w:lang w:val="fr-FR"/>
        </w:rPr>
      </w:pPr>
      <w:r w:rsidRPr="00AB3AF7">
        <w:rPr>
          <w:lang w:val="fr-FR"/>
        </w:rPr>
        <w:lastRenderedPageBreak/>
        <w:t xml:space="preserve">Par ailleurs, tous les documents de rédaction </w:t>
      </w:r>
      <w:proofErr w:type="spellStart"/>
      <w:r w:rsidRPr="00AB3AF7">
        <w:rPr>
          <w:lang w:val="fr-FR"/>
        </w:rPr>
        <w:t>LaTeX</w:t>
      </w:r>
      <w:proofErr w:type="spellEnd"/>
      <w:r w:rsidRPr="00AB3AF7">
        <w:rPr>
          <w:lang w:val="fr-FR"/>
        </w:rPr>
        <w:t>, les images, les scripts et code source qui ont été utiles et utilisés durant l’essai ont été géré dans un repository Git public avec "github.com"</w:t>
      </w:r>
      <w:r w:rsidR="003272B4" w:rsidRPr="00AB3AF7">
        <w:rPr>
          <w:vertAlign w:val="superscript"/>
          <w:lang w:val="fr-FR"/>
        </w:rPr>
        <w:t xml:space="preserve"> </w:t>
      </w:r>
      <w:r w:rsidR="003272B4" w:rsidRPr="00AB3AF7">
        <w:rPr>
          <w:rStyle w:val="Appelnotedebasdep"/>
          <w:lang w:val="fr-FR"/>
        </w:rPr>
        <w:footnoteReference w:id="19"/>
      </w:r>
      <w:r w:rsidRPr="00AB3AF7">
        <w:rPr>
          <w:lang w:val="fr-FR"/>
        </w:rPr>
        <w:t>.</w:t>
      </w:r>
      <w:ins w:id="82" w:author="Mickaël Germain" w:date="2021-11-12T11:35:00Z">
        <w:r w:rsidR="001A5703">
          <w:rPr>
            <w:lang w:val="fr-FR"/>
          </w:rPr>
          <w:t xml:space="preserve"> </w:t>
        </w:r>
      </w:ins>
    </w:p>
    <w:p w14:paraId="3471539D" w14:textId="77777777" w:rsidR="00A87D2C" w:rsidRPr="00AB3AF7" w:rsidRDefault="00704BFB" w:rsidP="001A5703">
      <w:pPr>
        <w:spacing w:after="211"/>
        <w:ind w:left="-3"/>
        <w:rPr>
          <w:lang w:val="fr-FR"/>
        </w:rPr>
        <w:pPrChange w:id="83" w:author="Mickaël Germain" w:date="2021-11-12T11:35:00Z">
          <w:pPr>
            <w:spacing w:after="465"/>
            <w:ind w:left="-3"/>
          </w:pPr>
        </w:pPrChange>
      </w:pPr>
      <w:r w:rsidRPr="00AB3AF7">
        <w:rPr>
          <w:lang w:val="fr-FR"/>
        </w:rPr>
        <w:t>Ces sources d’information viennent bonifier grandement ce rapport et il est même recommandé de s’y référer pour atteindre un bon niveau de compréhension et avoir accès aux détails.</w:t>
      </w:r>
    </w:p>
    <w:p w14:paraId="7AA18D6A" w14:textId="77777777" w:rsidR="00A87D2C" w:rsidRPr="00E879BC" w:rsidRDefault="00704BFB" w:rsidP="00952DFA">
      <w:pPr>
        <w:pStyle w:val="Titre2"/>
        <w:spacing w:after="180"/>
        <w:ind w:left="631" w:hanging="646"/>
        <w:rPr>
          <w:rFonts w:cs="Times New Roman"/>
          <w:lang w:val="fr-FR"/>
        </w:rPr>
      </w:pPr>
      <w:bookmarkStart w:id="84" w:name="_Toc86180703"/>
      <w:r w:rsidRPr="00E879BC">
        <w:rPr>
          <w:rFonts w:cs="Times New Roman"/>
          <w:lang w:val="fr-FR"/>
        </w:rPr>
        <w:t>Environnement de travail</w:t>
      </w:r>
      <w:bookmarkEnd w:id="84"/>
    </w:p>
    <w:p w14:paraId="22BB247B" w14:textId="77777777" w:rsidR="00A87D2C" w:rsidRPr="00E879BC" w:rsidRDefault="00704BFB" w:rsidP="00952DFA">
      <w:pPr>
        <w:pStyle w:val="Titre3"/>
        <w:ind w:left="702" w:hanging="717"/>
        <w:rPr>
          <w:rFonts w:cs="Times New Roman"/>
          <w:lang w:val="fr-FR"/>
        </w:rPr>
      </w:pPr>
      <w:bookmarkStart w:id="85" w:name="_Toc86180704"/>
      <w:r w:rsidRPr="00E879BC">
        <w:rPr>
          <w:rFonts w:cs="Times New Roman"/>
          <w:lang w:val="fr-FR"/>
        </w:rPr>
        <w:t>Préparation du nano-ordinateur</w:t>
      </w:r>
      <w:bookmarkEnd w:id="85"/>
    </w:p>
    <w:p w14:paraId="007337A9" w14:textId="77777777" w:rsidR="00A87D2C" w:rsidRPr="00AB3AF7" w:rsidRDefault="00704BFB" w:rsidP="00313664">
      <w:pPr>
        <w:spacing w:after="0"/>
        <w:ind w:left="-13"/>
        <w:rPr>
          <w:lang w:val="fr-FR"/>
        </w:rPr>
      </w:pPr>
      <w:r w:rsidRPr="00AB3AF7">
        <w:rPr>
          <w:lang w:val="fr-FR"/>
        </w:rPr>
        <w:t xml:space="preserve">L’organigramme de la </w:t>
      </w:r>
      <w:r w:rsidR="00311B75" w:rsidRPr="00AB3AF7">
        <w:rPr>
          <w:lang w:val="fr-FR"/>
        </w:rPr>
        <w:fldChar w:fldCharType="begin"/>
      </w:r>
      <w:r w:rsidR="00311B75" w:rsidRPr="00AB3AF7">
        <w:rPr>
          <w:lang w:val="fr-FR"/>
        </w:rPr>
        <w:instrText xml:space="preserve"> REF _Ref84685569 \h </w:instrText>
      </w:r>
      <w:r w:rsidR="00311B75" w:rsidRPr="00AB3AF7">
        <w:rPr>
          <w:lang w:val="fr-FR"/>
        </w:rPr>
      </w:r>
      <w:r w:rsidR="00311B75" w:rsidRPr="00AB3AF7">
        <w:rPr>
          <w:lang w:val="fr-FR"/>
        </w:rPr>
        <w:fldChar w:fldCharType="separate"/>
      </w:r>
      <w:r w:rsidR="00311B75" w:rsidRPr="00AB3AF7">
        <w:rPr>
          <w:lang w:val="fr-FR"/>
        </w:rPr>
        <w:t xml:space="preserve">Figure </w:t>
      </w:r>
      <w:r w:rsidR="00311B75" w:rsidRPr="00AB3AF7">
        <w:rPr>
          <w:noProof/>
          <w:lang w:val="fr-FR"/>
        </w:rPr>
        <w:t>11</w:t>
      </w:r>
      <w:r w:rsidR="00311B75" w:rsidRPr="00AB3AF7">
        <w:rPr>
          <w:lang w:val="fr-FR"/>
        </w:rPr>
        <w:fldChar w:fldCharType="end"/>
      </w:r>
      <w:r w:rsidR="00311B75" w:rsidRPr="00AB3AF7">
        <w:rPr>
          <w:lang w:val="fr-FR"/>
        </w:rPr>
        <w:t xml:space="preserve"> </w:t>
      </w:r>
      <w:r w:rsidRPr="00AB3AF7">
        <w:rPr>
          <w:lang w:val="fr-FR"/>
        </w:rPr>
        <w:t xml:space="preserve">présente les activités qui composent la préparation du </w:t>
      </w:r>
      <w:r w:rsidR="005F0177" w:rsidRPr="00AB3AF7">
        <w:rPr>
          <w:lang w:val="fr-FR"/>
        </w:rPr>
        <w:t>nano-ordi</w:t>
      </w:r>
      <w:r w:rsidRPr="00AB3AF7">
        <w:rPr>
          <w:lang w:val="fr-FR"/>
        </w:rPr>
        <w:t>nateur.</w:t>
      </w:r>
    </w:p>
    <w:p w14:paraId="5F2B11FA" w14:textId="77777777" w:rsidR="00A87D2C" w:rsidRPr="00E879BC" w:rsidRDefault="00704BFB" w:rsidP="00952DFA">
      <w:pPr>
        <w:spacing w:after="290" w:line="259" w:lineRule="auto"/>
        <w:ind w:left="1404"/>
        <w:jc w:val="left"/>
        <w:rPr>
          <w:lang w:val="fr-FR"/>
        </w:rPr>
      </w:pPr>
      <w:r w:rsidRPr="00E879BC">
        <w:rPr>
          <w:noProof/>
          <w:lang w:val="fr-FR"/>
        </w:rPr>
        <w:drawing>
          <wp:inline distT="0" distB="0" distL="0" distR="0" wp14:anchorId="387B0603" wp14:editId="62A28052">
            <wp:extent cx="4160631" cy="1431045"/>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41"/>
                    <a:stretch>
                      <a:fillRect/>
                    </a:stretch>
                  </pic:blipFill>
                  <pic:spPr>
                    <a:xfrm>
                      <a:off x="0" y="0"/>
                      <a:ext cx="4160631" cy="1431045"/>
                    </a:xfrm>
                    <a:prstGeom prst="rect">
                      <a:avLst/>
                    </a:prstGeom>
                  </pic:spPr>
                </pic:pic>
              </a:graphicData>
            </a:graphic>
          </wp:inline>
        </w:drawing>
      </w:r>
    </w:p>
    <w:p w14:paraId="125D9DE2" w14:textId="77777777" w:rsidR="004025DB" w:rsidRPr="00AB3AF7" w:rsidRDefault="004025DB" w:rsidP="004025DB">
      <w:pPr>
        <w:pStyle w:val="Lgende"/>
        <w:rPr>
          <w:lang w:val="fr-FR"/>
        </w:rPr>
      </w:pPr>
      <w:bookmarkStart w:id="86" w:name="_Ref84685569"/>
      <w:bookmarkStart w:id="87" w:name="_Toc86180668"/>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11</w:t>
      </w:r>
      <w:r w:rsidRPr="00E879BC">
        <w:rPr>
          <w:lang w:val="fr-FR"/>
        </w:rPr>
        <w:fldChar w:fldCharType="end"/>
      </w:r>
      <w:bookmarkEnd w:id="86"/>
      <w:r w:rsidRPr="00AB3AF7">
        <w:rPr>
          <w:lang w:val="fr-FR"/>
        </w:rPr>
        <w:t>: Préparation du nano-ordinateur</w:t>
      </w:r>
      <w:bookmarkEnd w:id="87"/>
    </w:p>
    <w:p w14:paraId="2C7EA1EC" w14:textId="7515A880" w:rsidR="00A87D2C" w:rsidRPr="00AB3AF7" w:rsidRDefault="00704BFB" w:rsidP="000A6E40">
      <w:pPr>
        <w:pStyle w:val="Titre4"/>
        <w:numPr>
          <w:ilvl w:val="0"/>
          <w:numId w:val="19"/>
        </w:numPr>
        <w:rPr>
          <w:lang w:val="fr-FR"/>
        </w:rPr>
        <w:pPrChange w:id="88" w:author="Mickaël Germain" w:date="2021-11-12T12:23:00Z">
          <w:pPr>
            <w:pStyle w:val="Titre4"/>
          </w:pPr>
        </w:pPrChange>
      </w:pPr>
      <w:commentRangeStart w:id="89"/>
      <w:r w:rsidRPr="00AB3AF7">
        <w:rPr>
          <w:lang w:val="fr-FR"/>
        </w:rPr>
        <w:t>Montage</w:t>
      </w:r>
      <w:commentRangeEnd w:id="89"/>
      <w:r w:rsidR="001A5703">
        <w:rPr>
          <w:rStyle w:val="Marquedecommentaire"/>
          <w:rFonts w:ascii="Times New Roman" w:eastAsiaTheme="minorEastAsia" w:hAnsi="Times New Roman" w:cs="Times New Roman"/>
          <w:i w:val="0"/>
        </w:rPr>
        <w:commentReference w:id="89"/>
      </w:r>
    </w:p>
    <w:p w14:paraId="1116A4C4" w14:textId="77777777" w:rsidR="00A87D2C" w:rsidRPr="00AB3AF7" w:rsidRDefault="00704BFB" w:rsidP="00952DFA">
      <w:pPr>
        <w:ind w:left="-3"/>
        <w:rPr>
          <w:lang w:val="fr-FR"/>
        </w:rPr>
      </w:pPr>
      <w:r w:rsidRPr="00AB3AF7">
        <w:rPr>
          <w:lang w:val="fr-FR"/>
        </w:rPr>
        <w:t>Le nano-ordinateur est une carte mère livrée sans aucun périphérique ni même boitier. Vu que les performances logicielles dépendent des performances matérielles, surtout pour une unité telle qu’un nano-ordinateur où les capacités matérielles sont limitées, la première partie de l’essai a été allouée à la sélection des accessoires et périphériques qui vont permettre d’augmenter les performances, protéger et utiliser confortablement le nano-ordinateur.</w:t>
      </w:r>
    </w:p>
    <w:p w14:paraId="2CBBB85D" w14:textId="77777777" w:rsidR="00A87D2C" w:rsidRPr="00AB3AF7" w:rsidRDefault="00704BFB" w:rsidP="00952DFA">
      <w:pPr>
        <w:spacing w:after="0"/>
        <w:ind w:left="-3"/>
        <w:rPr>
          <w:lang w:val="fr-FR"/>
        </w:rPr>
      </w:pPr>
      <w:r w:rsidRPr="00AB3AF7">
        <w:rPr>
          <w:lang w:val="fr-FR"/>
        </w:rPr>
        <w:t xml:space="preserve">L’organigramme de la </w:t>
      </w:r>
      <w:r w:rsidR="00311B75" w:rsidRPr="00AB3AF7">
        <w:rPr>
          <w:lang w:val="fr-FR"/>
        </w:rPr>
        <w:fldChar w:fldCharType="begin"/>
      </w:r>
      <w:r w:rsidR="00311B75" w:rsidRPr="00AB3AF7">
        <w:rPr>
          <w:lang w:val="fr-FR"/>
        </w:rPr>
        <w:instrText xml:space="preserve"> REF _Ref84685586 \h </w:instrText>
      </w:r>
      <w:r w:rsidR="00311B75" w:rsidRPr="00AB3AF7">
        <w:rPr>
          <w:lang w:val="fr-FR"/>
        </w:rPr>
      </w:r>
      <w:r w:rsidR="00311B75" w:rsidRPr="00AB3AF7">
        <w:rPr>
          <w:lang w:val="fr-FR"/>
        </w:rPr>
        <w:fldChar w:fldCharType="separate"/>
      </w:r>
      <w:r w:rsidR="00311B75" w:rsidRPr="00AB3AF7">
        <w:rPr>
          <w:lang w:val="fr-FR"/>
        </w:rPr>
        <w:t xml:space="preserve">Figure </w:t>
      </w:r>
      <w:r w:rsidR="00311B75" w:rsidRPr="00AB3AF7">
        <w:rPr>
          <w:noProof/>
          <w:lang w:val="fr-FR"/>
        </w:rPr>
        <w:t>12</w:t>
      </w:r>
      <w:r w:rsidR="00311B75" w:rsidRPr="00AB3AF7">
        <w:rPr>
          <w:lang w:val="fr-FR"/>
        </w:rPr>
        <w:fldChar w:fldCharType="end"/>
      </w:r>
      <w:r w:rsidR="00311B75" w:rsidRPr="00AB3AF7">
        <w:rPr>
          <w:lang w:val="fr-FR"/>
        </w:rPr>
        <w:t xml:space="preserve"> </w:t>
      </w:r>
      <w:r w:rsidRPr="00AB3AF7">
        <w:rPr>
          <w:lang w:val="fr-FR"/>
        </w:rPr>
        <w:t>présente les activités qui composent le montage du nano-ordinateur.</w:t>
      </w:r>
    </w:p>
    <w:p w14:paraId="389C945D" w14:textId="77777777" w:rsidR="00A87D2C" w:rsidRPr="00E879BC" w:rsidRDefault="00704BFB" w:rsidP="00952DFA">
      <w:pPr>
        <w:spacing w:after="290" w:line="259" w:lineRule="auto"/>
        <w:ind w:left="936"/>
        <w:jc w:val="left"/>
        <w:rPr>
          <w:lang w:val="fr-FR"/>
        </w:rPr>
      </w:pPr>
      <w:r w:rsidRPr="00E879BC">
        <w:rPr>
          <w:noProof/>
          <w:lang w:val="fr-FR"/>
        </w:rPr>
        <w:lastRenderedPageBreak/>
        <w:drawing>
          <wp:inline distT="0" distB="0" distL="0" distR="0" wp14:anchorId="0F21C4D3" wp14:editId="1D888FDF">
            <wp:extent cx="4754995" cy="1222713"/>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42"/>
                    <a:stretch>
                      <a:fillRect/>
                    </a:stretch>
                  </pic:blipFill>
                  <pic:spPr>
                    <a:xfrm>
                      <a:off x="0" y="0"/>
                      <a:ext cx="4754995" cy="1222713"/>
                    </a:xfrm>
                    <a:prstGeom prst="rect">
                      <a:avLst/>
                    </a:prstGeom>
                  </pic:spPr>
                </pic:pic>
              </a:graphicData>
            </a:graphic>
          </wp:inline>
        </w:drawing>
      </w:r>
    </w:p>
    <w:p w14:paraId="69F47FAF" w14:textId="77777777" w:rsidR="004025DB" w:rsidRPr="00AB3AF7" w:rsidRDefault="004025DB" w:rsidP="004025DB">
      <w:pPr>
        <w:pStyle w:val="Lgende"/>
        <w:rPr>
          <w:lang w:val="fr-FR"/>
        </w:rPr>
      </w:pPr>
      <w:bookmarkStart w:id="90" w:name="_Ref84685586"/>
      <w:bookmarkStart w:id="91" w:name="_Toc86180669"/>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12</w:t>
      </w:r>
      <w:r w:rsidRPr="00E879BC">
        <w:rPr>
          <w:lang w:val="fr-FR"/>
        </w:rPr>
        <w:fldChar w:fldCharType="end"/>
      </w:r>
      <w:bookmarkEnd w:id="90"/>
      <w:r w:rsidRPr="00AB3AF7">
        <w:rPr>
          <w:lang w:val="fr-FR"/>
        </w:rPr>
        <w:t>: Montage du nano-ordinateur</w:t>
      </w:r>
      <w:bookmarkEnd w:id="91"/>
    </w:p>
    <w:p w14:paraId="63D35CD9" w14:textId="77777777" w:rsidR="00A87D2C" w:rsidRPr="00AB3AF7" w:rsidRDefault="00F07B87" w:rsidP="00952DFA">
      <w:pPr>
        <w:spacing w:after="0"/>
        <w:ind w:left="-13" w:firstLine="351"/>
        <w:rPr>
          <w:lang w:val="fr-FR"/>
        </w:rPr>
      </w:pPr>
      <w:r w:rsidRPr="00AB3AF7">
        <w:rPr>
          <w:lang w:val="fr-FR"/>
        </w:rPr>
        <w:t xml:space="preserve">La  </w:t>
      </w:r>
      <w:r w:rsidR="00F2361C" w:rsidRPr="00AB3AF7">
        <w:rPr>
          <w:lang w:val="fr-FR"/>
        </w:rPr>
        <w:fldChar w:fldCharType="begin"/>
      </w:r>
      <w:r w:rsidR="00F2361C" w:rsidRPr="00AB3AF7">
        <w:rPr>
          <w:lang w:val="fr-FR"/>
        </w:rPr>
        <w:instrText xml:space="preserve"> REF _Ref84685631 \h </w:instrText>
      </w:r>
      <w:r w:rsidR="00F2361C" w:rsidRPr="00AB3AF7">
        <w:rPr>
          <w:lang w:val="fr-FR"/>
        </w:rPr>
      </w:r>
      <w:r w:rsidR="00F2361C" w:rsidRPr="00AB3AF7">
        <w:rPr>
          <w:lang w:val="fr-FR"/>
        </w:rPr>
        <w:fldChar w:fldCharType="separate"/>
      </w:r>
      <w:r w:rsidR="00F2361C" w:rsidRPr="00AB3AF7">
        <w:rPr>
          <w:lang w:val="fr-FR"/>
        </w:rPr>
        <w:t xml:space="preserve">Figure </w:t>
      </w:r>
      <w:r w:rsidR="00F2361C" w:rsidRPr="00AB3AF7">
        <w:rPr>
          <w:noProof/>
          <w:lang w:val="fr-FR"/>
        </w:rPr>
        <w:t>13</w:t>
      </w:r>
      <w:r w:rsidR="00F2361C" w:rsidRPr="00AB3AF7">
        <w:rPr>
          <w:lang w:val="fr-FR"/>
        </w:rPr>
        <w:fldChar w:fldCharType="end"/>
      </w:r>
      <w:r w:rsidR="00F2361C" w:rsidRPr="00AB3AF7">
        <w:rPr>
          <w:lang w:val="fr-FR"/>
        </w:rPr>
        <w:t xml:space="preserve"> </w:t>
      </w:r>
      <w:r w:rsidR="00704BFB" w:rsidRPr="00AB3AF7">
        <w:rPr>
          <w:lang w:val="fr-FR"/>
        </w:rPr>
        <w:t>présente la carte mère, les accessoires et périphériques du nano-ordinateur qui a été monté.</w:t>
      </w:r>
    </w:p>
    <w:p w14:paraId="3E9DEFD6" w14:textId="77777777" w:rsidR="00A87D2C" w:rsidRPr="00E879BC" w:rsidRDefault="00704BFB" w:rsidP="00952DFA">
      <w:pPr>
        <w:spacing w:after="290" w:line="259" w:lineRule="auto"/>
        <w:jc w:val="left"/>
        <w:rPr>
          <w:lang w:val="fr-FR"/>
        </w:rPr>
      </w:pPr>
      <w:r w:rsidRPr="00E879BC">
        <w:rPr>
          <w:noProof/>
          <w:lang w:val="fr-FR"/>
        </w:rPr>
        <w:drawing>
          <wp:inline distT="0" distB="0" distL="0" distR="0" wp14:anchorId="1B0420DA" wp14:editId="086CFF93">
            <wp:extent cx="5943544" cy="4103713"/>
            <wp:effectExtent l="0" t="0" r="0" b="0"/>
            <wp:docPr id="1541" name="Picture 1541"/>
            <wp:cNvGraphicFramePr/>
            <a:graphic xmlns:a="http://schemas.openxmlformats.org/drawingml/2006/main">
              <a:graphicData uri="http://schemas.openxmlformats.org/drawingml/2006/picture">
                <pic:pic xmlns:pic="http://schemas.openxmlformats.org/drawingml/2006/picture">
                  <pic:nvPicPr>
                    <pic:cNvPr id="1541" name="Picture 1541"/>
                    <pic:cNvPicPr/>
                  </pic:nvPicPr>
                  <pic:blipFill>
                    <a:blip r:embed="rId43"/>
                    <a:stretch>
                      <a:fillRect/>
                    </a:stretch>
                  </pic:blipFill>
                  <pic:spPr>
                    <a:xfrm>
                      <a:off x="0" y="0"/>
                      <a:ext cx="5943544" cy="4103713"/>
                    </a:xfrm>
                    <a:prstGeom prst="rect">
                      <a:avLst/>
                    </a:prstGeom>
                  </pic:spPr>
                </pic:pic>
              </a:graphicData>
            </a:graphic>
          </wp:inline>
        </w:drawing>
      </w:r>
    </w:p>
    <w:p w14:paraId="4C06BA03" w14:textId="77777777" w:rsidR="004025DB" w:rsidRPr="00AB3AF7" w:rsidRDefault="004025DB" w:rsidP="004025DB">
      <w:pPr>
        <w:pStyle w:val="Lgende"/>
        <w:rPr>
          <w:lang w:val="fr-FR"/>
        </w:rPr>
      </w:pPr>
      <w:bookmarkStart w:id="92" w:name="_Ref84685631"/>
      <w:bookmarkStart w:id="93" w:name="_Toc86180670"/>
      <w:commentRangeStart w:id="94"/>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13</w:t>
      </w:r>
      <w:r w:rsidRPr="00E879BC">
        <w:rPr>
          <w:lang w:val="fr-FR"/>
        </w:rPr>
        <w:fldChar w:fldCharType="end"/>
      </w:r>
      <w:bookmarkEnd w:id="92"/>
      <w:r w:rsidRPr="00AB3AF7">
        <w:rPr>
          <w:lang w:val="fr-FR"/>
        </w:rPr>
        <w:t>: Carte mère, accessoires et périphériques du nano-ordinateur</w:t>
      </w:r>
      <w:bookmarkEnd w:id="93"/>
      <w:commentRangeEnd w:id="94"/>
      <w:r w:rsidR="001A5703">
        <w:rPr>
          <w:rStyle w:val="Marquedecommentaire"/>
          <w:i w:val="0"/>
          <w:iCs w:val="0"/>
          <w:color w:val="000000"/>
        </w:rPr>
        <w:commentReference w:id="94"/>
      </w:r>
    </w:p>
    <w:p w14:paraId="391AD3B1" w14:textId="77777777" w:rsidR="00A87D2C" w:rsidRPr="00AB3AF7" w:rsidRDefault="00704BFB" w:rsidP="00E879BC">
      <w:pPr>
        <w:pStyle w:val="Titre5"/>
        <w:rPr>
          <w:lang w:val="fr-FR"/>
        </w:rPr>
      </w:pPr>
      <w:r w:rsidRPr="00AB3AF7">
        <w:rPr>
          <w:lang w:val="fr-FR"/>
        </w:rPr>
        <w:t xml:space="preserve">Préparation de la carte mère </w:t>
      </w:r>
      <w:proofErr w:type="spellStart"/>
      <w:r w:rsidRPr="00AB3AF7">
        <w:rPr>
          <w:lang w:val="fr-FR"/>
        </w:rPr>
        <w:t>Jetson</w:t>
      </w:r>
      <w:proofErr w:type="spellEnd"/>
      <w:r w:rsidRPr="00AB3AF7">
        <w:rPr>
          <w:lang w:val="fr-FR"/>
        </w:rPr>
        <w:t xml:space="preserve"> Nano</w:t>
      </w:r>
    </w:p>
    <w:p w14:paraId="5D15BE45" w14:textId="5DF3CD99" w:rsidR="008421D8" w:rsidRPr="00AB3AF7" w:rsidRDefault="00704BFB" w:rsidP="00952DFA">
      <w:pPr>
        <w:ind w:left="-3"/>
        <w:rPr>
          <w:lang w:val="fr-FR"/>
        </w:rPr>
      </w:pPr>
      <w:r w:rsidRPr="00AB3AF7">
        <w:rPr>
          <w:lang w:val="fr-FR"/>
        </w:rPr>
        <w:t xml:space="preserve">Le nano-ordinateur qui est livré dans sa boite est simplement une carte mère. Le système d’exploitation doit </w:t>
      </w:r>
      <w:r w:rsidR="003C3EF0" w:rsidRPr="00AB3AF7">
        <w:rPr>
          <w:lang w:val="fr-FR"/>
        </w:rPr>
        <w:t>être</w:t>
      </w:r>
      <w:r w:rsidRPr="00AB3AF7">
        <w:rPr>
          <w:lang w:val="fr-FR"/>
        </w:rPr>
        <w:t xml:space="preserve"> installé. </w:t>
      </w:r>
      <w:r w:rsidR="008421D8" w:rsidRPr="00AB3AF7">
        <w:rPr>
          <w:lang w:val="fr-FR"/>
        </w:rPr>
        <w:t>C</w:t>
      </w:r>
      <w:r w:rsidRPr="00AB3AF7">
        <w:rPr>
          <w:lang w:val="fr-FR"/>
        </w:rPr>
        <w:t xml:space="preserve">ertaines broches sur la carte mère doivent être activées </w:t>
      </w:r>
      <w:r w:rsidR="008421D8" w:rsidRPr="00AB3AF7">
        <w:rPr>
          <w:lang w:val="fr-FR"/>
        </w:rPr>
        <w:t>afin de</w:t>
      </w:r>
      <w:r w:rsidR="00C24126" w:rsidRPr="00AB3AF7">
        <w:rPr>
          <w:lang w:val="fr-FR"/>
        </w:rPr>
        <w:t xml:space="preserve"> de bénéficier de certains avantages matériels, comme la possibilité de </w:t>
      </w:r>
      <w:r w:rsidRPr="00AB3AF7">
        <w:rPr>
          <w:lang w:val="fr-FR"/>
        </w:rPr>
        <w:t xml:space="preserve">brancher un adaptateur d’alimentation de 5 </w:t>
      </w:r>
      <w:r w:rsidR="00407230" w:rsidRPr="00AB3AF7">
        <w:rPr>
          <w:lang w:val="fr-FR"/>
        </w:rPr>
        <w:t>V</w:t>
      </w:r>
      <w:r w:rsidRPr="00AB3AF7">
        <w:rPr>
          <w:lang w:val="fr-FR"/>
        </w:rPr>
        <w:t xml:space="preserve"> 4 </w:t>
      </w:r>
      <w:r w:rsidR="00407230" w:rsidRPr="00AB3AF7">
        <w:rPr>
          <w:lang w:val="fr-FR"/>
        </w:rPr>
        <w:t>A</w:t>
      </w:r>
      <w:r w:rsidRPr="00AB3AF7">
        <w:rPr>
          <w:lang w:val="fr-FR"/>
        </w:rPr>
        <w:t xml:space="preserve"> au lieu de l’alimentation micro USB; </w:t>
      </w:r>
      <w:r w:rsidR="00C24126" w:rsidRPr="00AB3AF7">
        <w:rPr>
          <w:lang w:val="fr-FR"/>
        </w:rPr>
        <w:t xml:space="preserve">et </w:t>
      </w:r>
      <w:r w:rsidRPr="00AB3AF7">
        <w:rPr>
          <w:lang w:val="fr-FR"/>
        </w:rPr>
        <w:t>d’activer le PoE (Power-</w:t>
      </w:r>
      <w:proofErr w:type="spellStart"/>
      <w:r w:rsidRPr="00AB3AF7">
        <w:rPr>
          <w:lang w:val="fr-FR"/>
        </w:rPr>
        <w:lastRenderedPageBreak/>
        <w:t>OverEthernet</w:t>
      </w:r>
      <w:proofErr w:type="spellEnd"/>
      <w:r w:rsidRPr="00AB3AF7">
        <w:rPr>
          <w:lang w:val="fr-FR"/>
        </w:rPr>
        <w:t xml:space="preserve">) afin d’hériter de l’alimentation du câble Ethernet. Aucune autre préparation sur la carte n’est nécessaire. </w:t>
      </w:r>
    </w:p>
    <w:p w14:paraId="5537F588" w14:textId="60775571" w:rsidR="00A87D2C" w:rsidRPr="00AB3AF7" w:rsidRDefault="00704BFB" w:rsidP="00AB3AF7">
      <w:pPr>
        <w:pStyle w:val="Titre5"/>
        <w:rPr>
          <w:lang w:val="fr-FR"/>
        </w:rPr>
      </w:pPr>
      <w:r w:rsidRPr="00AB3AF7">
        <w:rPr>
          <w:lang w:val="fr-FR"/>
        </w:rPr>
        <w:t>Alimentation</w:t>
      </w:r>
    </w:p>
    <w:p w14:paraId="695087D5" w14:textId="4D414919" w:rsidR="00A87D2C" w:rsidRPr="00AB3AF7" w:rsidRDefault="00704BFB" w:rsidP="00C24126">
      <w:pPr>
        <w:rPr>
          <w:lang w:val="fr-FR"/>
        </w:rPr>
      </w:pPr>
      <w:r w:rsidRPr="00AB3AF7">
        <w:rPr>
          <w:lang w:val="fr-FR"/>
        </w:rPr>
        <w:t xml:space="preserve">L’alimentation du nano-ordinateur est l’élément matériel le plus important du système. </w:t>
      </w:r>
      <w:r w:rsidR="008421D8" w:rsidRPr="00AB3AF7">
        <w:rPr>
          <w:lang w:val="fr-FR"/>
        </w:rPr>
        <w:t>L</w:t>
      </w:r>
      <w:r w:rsidRPr="00AB3AF7">
        <w:rPr>
          <w:lang w:val="fr-FR"/>
        </w:rPr>
        <w:t>e besoin en énergie augmente avec les périphériques qui s’accumulent, tel qu’une caméra</w:t>
      </w:r>
      <w:r w:rsidR="008421D8" w:rsidRPr="00AB3AF7">
        <w:rPr>
          <w:lang w:val="fr-FR"/>
        </w:rPr>
        <w:t xml:space="preserve"> et un ventilateur</w:t>
      </w:r>
      <w:r w:rsidRPr="00AB3AF7">
        <w:rPr>
          <w:lang w:val="fr-FR"/>
        </w:rPr>
        <w:t xml:space="preserve">. Il est prudent de choisir un adaptateur 5 </w:t>
      </w:r>
      <w:r w:rsidR="008039AB" w:rsidRPr="00AB3AF7">
        <w:rPr>
          <w:lang w:val="fr-FR"/>
        </w:rPr>
        <w:t>V</w:t>
      </w:r>
      <w:r w:rsidRPr="00AB3AF7">
        <w:rPr>
          <w:lang w:val="fr-FR"/>
        </w:rPr>
        <w:t xml:space="preserve"> 4</w:t>
      </w:r>
      <w:r w:rsidR="008039AB" w:rsidRPr="00AB3AF7">
        <w:rPr>
          <w:lang w:val="fr-FR"/>
        </w:rPr>
        <w:t xml:space="preserve"> A</w:t>
      </w:r>
      <w:r w:rsidRPr="00AB3AF7">
        <w:rPr>
          <w:lang w:val="fr-FR"/>
        </w:rPr>
        <w:t xml:space="preserve"> d’un fournisseur recommandé par NVIDIA, car un changement de puissance sensible en entrée impacte le fonctionnement opérationnel du </w:t>
      </w:r>
      <w:r w:rsidR="005F0177" w:rsidRPr="00AB3AF7">
        <w:rPr>
          <w:lang w:val="fr-FR"/>
        </w:rPr>
        <w:t>nano-ordi</w:t>
      </w:r>
      <w:r w:rsidRPr="00AB3AF7">
        <w:rPr>
          <w:lang w:val="fr-FR"/>
        </w:rPr>
        <w:t xml:space="preserve">nateur. </w:t>
      </w:r>
    </w:p>
    <w:p w14:paraId="5177DFA7" w14:textId="77777777" w:rsidR="00A87D2C" w:rsidRPr="00AB3AF7" w:rsidRDefault="00704BFB" w:rsidP="00AB3AF7">
      <w:pPr>
        <w:pStyle w:val="Titre5"/>
        <w:rPr>
          <w:lang w:val="fr-FR"/>
        </w:rPr>
      </w:pPr>
      <w:r w:rsidRPr="00AB3AF7">
        <w:rPr>
          <w:lang w:val="fr-FR"/>
        </w:rPr>
        <w:t>Boitier</w:t>
      </w:r>
    </w:p>
    <w:p w14:paraId="7ECBEB5F" w14:textId="77777777" w:rsidR="00A87D2C" w:rsidRPr="00AB3AF7" w:rsidRDefault="00704BFB" w:rsidP="00952DFA">
      <w:pPr>
        <w:spacing w:after="342"/>
        <w:ind w:left="-3"/>
        <w:rPr>
          <w:lang w:val="fr-FR"/>
        </w:rPr>
      </w:pPr>
      <w:r w:rsidRPr="00AB3AF7">
        <w:rPr>
          <w:lang w:val="fr-FR"/>
        </w:rPr>
        <w:t>Afin de protéger le nano-ordinateur lors des manipulations durant l’essai, et l’utiliser dans les conditions les plus proches de son futur mode d’opération, il a été installé dans un boitier en métal. Le boitier a été choisi en tenant compte qu’une carte d’extension pour un SSD interne est installée, ainsi qu’une caméra et un ventilateur.</w:t>
      </w:r>
    </w:p>
    <w:p w14:paraId="70119651" w14:textId="77777777" w:rsidR="00A87D2C" w:rsidRPr="00AB3AF7" w:rsidRDefault="00704BFB" w:rsidP="00AB3AF7">
      <w:pPr>
        <w:pStyle w:val="Titre5"/>
        <w:rPr>
          <w:lang w:val="fr-FR"/>
        </w:rPr>
      </w:pPr>
      <w:r w:rsidRPr="00AB3AF7">
        <w:rPr>
          <w:lang w:val="fr-FR"/>
        </w:rPr>
        <w:t>Unité de stockage</w:t>
      </w:r>
    </w:p>
    <w:p w14:paraId="6DC09689" w14:textId="433C2554" w:rsidR="00A87D2C" w:rsidRPr="00AB3AF7" w:rsidRDefault="00704BFB" w:rsidP="00952DFA">
      <w:pPr>
        <w:spacing w:after="353"/>
        <w:ind w:left="-3"/>
        <w:rPr>
          <w:lang w:val="fr-FR"/>
        </w:rPr>
      </w:pPr>
      <w:r w:rsidRPr="00AB3AF7">
        <w:rPr>
          <w:lang w:val="fr-FR"/>
        </w:rPr>
        <w:t xml:space="preserve">Le nano-ordinateur est conçu pour fonctionner avec un système d’exploitation hébergé sur une carte </w:t>
      </w:r>
      <w:proofErr w:type="spellStart"/>
      <w:r w:rsidRPr="00AB3AF7">
        <w:rPr>
          <w:lang w:val="fr-FR"/>
        </w:rPr>
        <w:t>microSD</w:t>
      </w:r>
      <w:proofErr w:type="spellEnd"/>
      <w:r w:rsidRPr="00AB3AF7">
        <w:rPr>
          <w:lang w:val="fr-FR"/>
        </w:rPr>
        <w:t xml:space="preserve">. Il existe différentes cartes </w:t>
      </w:r>
      <w:proofErr w:type="spellStart"/>
      <w:r w:rsidRPr="00AB3AF7">
        <w:rPr>
          <w:lang w:val="fr-FR"/>
        </w:rPr>
        <w:t>microSD</w:t>
      </w:r>
      <w:proofErr w:type="spellEnd"/>
      <w:r w:rsidRPr="00AB3AF7">
        <w:rPr>
          <w:lang w:val="fr-FR"/>
        </w:rPr>
        <w:t xml:space="preserve">, et certaines sont beaucoup plus performantes que les autres. Malheureusement les cartes </w:t>
      </w:r>
      <w:proofErr w:type="spellStart"/>
      <w:r w:rsidRPr="00AB3AF7">
        <w:rPr>
          <w:lang w:val="fr-FR"/>
        </w:rPr>
        <w:t>microSD</w:t>
      </w:r>
      <w:proofErr w:type="spellEnd"/>
      <w:r w:rsidRPr="00AB3AF7">
        <w:rPr>
          <w:lang w:val="fr-FR"/>
        </w:rPr>
        <w:t xml:space="preserve"> ne sont pas destinées à exécuter un système d’exploitation, et leur espérance de vie reste limitée. Étant donné que l’objectif du nano-ordinateur est d’être en service continu à l’extérieure, l’utilisation un disque SSD interne comme alternative semble logique.</w:t>
      </w:r>
    </w:p>
    <w:p w14:paraId="105C0261" w14:textId="77777777" w:rsidR="00A87D2C" w:rsidRPr="00AB3AF7" w:rsidRDefault="00704BFB" w:rsidP="00AB3AF7">
      <w:pPr>
        <w:pStyle w:val="Titre6"/>
        <w:rPr>
          <w:lang w:val="fr-FR"/>
        </w:rPr>
      </w:pPr>
      <w:commentRangeStart w:id="95"/>
      <w:r w:rsidRPr="00AB3AF7">
        <w:rPr>
          <w:i/>
          <w:u w:color="000000"/>
          <w:lang w:val="fr-FR"/>
        </w:rPr>
        <w:t xml:space="preserve">Carte </w:t>
      </w:r>
      <w:proofErr w:type="spellStart"/>
      <w:r w:rsidRPr="00E879BC">
        <w:rPr>
          <w:lang w:val="fr-FR"/>
        </w:rPr>
        <w:t>microSD</w:t>
      </w:r>
      <w:commentRangeEnd w:id="95"/>
      <w:proofErr w:type="spellEnd"/>
      <w:r w:rsidR="001A5703">
        <w:rPr>
          <w:rStyle w:val="Marquedecommentaire"/>
          <w:rFonts w:ascii="Times New Roman" w:eastAsiaTheme="minorEastAsia" w:hAnsi="Times New Roman" w:cs="Times New Roman"/>
          <w:color w:val="000000"/>
        </w:rPr>
        <w:commentReference w:id="95"/>
      </w:r>
    </w:p>
    <w:p w14:paraId="34D3F96A" w14:textId="2355B191" w:rsidR="00A87D2C" w:rsidRPr="00AB3AF7" w:rsidDel="001A5703" w:rsidRDefault="00704BFB" w:rsidP="00952DFA">
      <w:pPr>
        <w:spacing w:after="0"/>
        <w:ind w:left="-3"/>
        <w:rPr>
          <w:del w:id="96" w:author="Mickaël Germain" w:date="2021-11-12T11:39:00Z"/>
          <w:lang w:val="fr-FR"/>
        </w:rPr>
      </w:pPr>
      <w:r w:rsidRPr="00AB3AF7">
        <w:rPr>
          <w:lang w:val="fr-FR"/>
        </w:rPr>
        <w:t xml:space="preserve">Il existe différentes cartes </w:t>
      </w:r>
      <w:proofErr w:type="spellStart"/>
      <w:r w:rsidRPr="00AB3AF7">
        <w:rPr>
          <w:lang w:val="fr-FR"/>
        </w:rPr>
        <w:t>microSD</w:t>
      </w:r>
      <w:proofErr w:type="spellEnd"/>
      <w:r w:rsidRPr="00AB3AF7">
        <w:rPr>
          <w:lang w:val="fr-FR"/>
        </w:rPr>
        <w:t>, de multiples constructeurs, et pour différents usages, mais généralement destiné</w:t>
      </w:r>
      <w:r w:rsidR="003D0058" w:rsidRPr="00AB3AF7">
        <w:rPr>
          <w:lang w:val="fr-FR"/>
        </w:rPr>
        <w:t>es</w:t>
      </w:r>
      <w:r w:rsidRPr="00AB3AF7">
        <w:rPr>
          <w:lang w:val="fr-FR"/>
        </w:rPr>
        <w:t xml:space="preserve"> pour stocker des images et vidéos directement par les appareils multimédias. Leur conception est faite pour la manipulation de gros blocs de données, et non des petits fichiers.</w:t>
      </w:r>
      <w:ins w:id="97" w:author="Mickaël Germain" w:date="2021-11-12T11:39:00Z">
        <w:r w:rsidR="001A5703">
          <w:rPr>
            <w:lang w:val="fr-FR"/>
          </w:rPr>
          <w:t xml:space="preserve"> </w:t>
        </w:r>
      </w:ins>
    </w:p>
    <w:p w14:paraId="4314177F" w14:textId="77777777" w:rsidR="00A87D2C" w:rsidRPr="00AB3AF7" w:rsidRDefault="00704BFB" w:rsidP="001A5703">
      <w:pPr>
        <w:spacing w:after="0"/>
        <w:ind w:left="-3"/>
        <w:rPr>
          <w:lang w:val="fr-FR"/>
        </w:rPr>
        <w:pPrChange w:id="98" w:author="Mickaël Germain" w:date="2021-11-12T11:39:00Z">
          <w:pPr>
            <w:spacing w:after="1"/>
            <w:ind w:left="-3"/>
          </w:pPr>
        </w:pPrChange>
      </w:pPr>
      <w:r w:rsidRPr="00AB3AF7">
        <w:rPr>
          <w:lang w:val="fr-FR"/>
        </w:rPr>
        <w:t xml:space="preserve">Trois cartes </w:t>
      </w:r>
      <w:proofErr w:type="spellStart"/>
      <w:r w:rsidRPr="00AB3AF7">
        <w:rPr>
          <w:lang w:val="fr-FR"/>
        </w:rPr>
        <w:t>microSD</w:t>
      </w:r>
      <w:proofErr w:type="spellEnd"/>
      <w:r w:rsidRPr="00AB3AF7">
        <w:rPr>
          <w:lang w:val="fr-FR"/>
        </w:rPr>
        <w:t xml:space="preserve"> sont évaluées</w:t>
      </w:r>
      <w:r w:rsidR="00F2361C" w:rsidRPr="00AB3AF7">
        <w:rPr>
          <w:lang w:val="fr-FR"/>
        </w:rPr>
        <w:t xml:space="preserve"> (</w:t>
      </w:r>
      <w:r w:rsidR="00F2361C" w:rsidRPr="00AB3AF7">
        <w:rPr>
          <w:lang w:val="fr-FR"/>
        </w:rPr>
        <w:fldChar w:fldCharType="begin"/>
      </w:r>
      <w:r w:rsidR="00F2361C" w:rsidRPr="00AB3AF7">
        <w:rPr>
          <w:lang w:val="fr-FR"/>
        </w:rPr>
        <w:instrText xml:space="preserve"> REF _Ref84685664 \h </w:instrText>
      </w:r>
      <w:r w:rsidR="00F2361C" w:rsidRPr="00AB3AF7">
        <w:rPr>
          <w:lang w:val="fr-FR"/>
        </w:rPr>
      </w:r>
      <w:r w:rsidR="00F2361C" w:rsidRPr="00AB3AF7">
        <w:rPr>
          <w:lang w:val="fr-FR"/>
        </w:rPr>
        <w:fldChar w:fldCharType="separate"/>
      </w:r>
      <w:r w:rsidR="00F2361C" w:rsidRPr="00AB3AF7">
        <w:rPr>
          <w:lang w:val="fr-FR"/>
        </w:rPr>
        <w:t xml:space="preserve">Tableau </w:t>
      </w:r>
      <w:r w:rsidR="00F2361C" w:rsidRPr="00AB3AF7">
        <w:rPr>
          <w:noProof/>
          <w:lang w:val="fr-FR"/>
        </w:rPr>
        <w:t>3</w:t>
      </w:r>
      <w:r w:rsidR="00F2361C" w:rsidRPr="00AB3AF7">
        <w:rPr>
          <w:lang w:val="fr-FR"/>
        </w:rPr>
        <w:fldChar w:fldCharType="end"/>
      </w:r>
      <w:r w:rsidR="00F2361C" w:rsidRPr="00AB3AF7">
        <w:rPr>
          <w:lang w:val="fr-FR"/>
        </w:rPr>
        <w:t>)</w:t>
      </w:r>
      <w:r w:rsidRPr="00AB3AF7">
        <w:rPr>
          <w:lang w:val="fr-FR"/>
        </w:rPr>
        <w:t xml:space="preserve"> :</w:t>
      </w:r>
    </w:p>
    <w:p w14:paraId="74D6419E" w14:textId="77777777" w:rsidR="00081759" w:rsidRPr="00AB3AF7" w:rsidRDefault="00081759">
      <w:pPr>
        <w:rPr>
          <w:lang w:val="fr-FR"/>
        </w:rPr>
      </w:pPr>
    </w:p>
    <w:p w14:paraId="5AA04C79" w14:textId="77777777" w:rsidR="004025DB" w:rsidRPr="00CD45B0" w:rsidRDefault="004025DB" w:rsidP="004025DB">
      <w:pPr>
        <w:pStyle w:val="Lgende"/>
      </w:pPr>
      <w:bookmarkStart w:id="99" w:name="_Ref84685664"/>
      <w:bookmarkStart w:id="100" w:name="_Toc86180652"/>
      <w:r w:rsidRPr="00CD45B0">
        <w:t>Table</w:t>
      </w:r>
      <w:r w:rsidR="00CF429A" w:rsidRPr="00CD45B0">
        <w:t>au</w:t>
      </w:r>
      <w:r w:rsidRPr="00CD45B0">
        <w:t xml:space="preserve"> </w:t>
      </w:r>
      <w:r w:rsidR="00BF6295" w:rsidRPr="00E879BC">
        <w:rPr>
          <w:lang w:val="fr-FR"/>
        </w:rPr>
        <w:fldChar w:fldCharType="begin"/>
      </w:r>
      <w:r w:rsidR="00BF6295" w:rsidRPr="00CD45B0">
        <w:instrText xml:space="preserve"> SEQ Table \* ARABIC </w:instrText>
      </w:r>
      <w:r w:rsidR="00BF6295" w:rsidRPr="00E879BC">
        <w:rPr>
          <w:lang w:val="fr-FR"/>
        </w:rPr>
        <w:fldChar w:fldCharType="separate"/>
      </w:r>
      <w:r w:rsidR="00FA6619" w:rsidRPr="00CD45B0">
        <w:rPr>
          <w:noProof/>
        </w:rPr>
        <w:t>3</w:t>
      </w:r>
      <w:r w:rsidR="00BF6295" w:rsidRPr="00E879BC">
        <w:rPr>
          <w:noProof/>
          <w:lang w:val="fr-FR"/>
        </w:rPr>
        <w:fldChar w:fldCharType="end"/>
      </w:r>
      <w:bookmarkEnd w:id="99"/>
      <w:r w:rsidRPr="00CD45B0">
        <w:t xml:space="preserve">: </w:t>
      </w:r>
      <w:proofErr w:type="spellStart"/>
      <w:r w:rsidRPr="00CD45B0">
        <w:t>Cartes</w:t>
      </w:r>
      <w:proofErr w:type="spellEnd"/>
      <w:r w:rsidRPr="00CD45B0">
        <w:t xml:space="preserve"> microSD</w:t>
      </w:r>
      <w:bookmarkEnd w:id="100"/>
    </w:p>
    <w:p w14:paraId="52A2A462" w14:textId="77777777" w:rsidR="00A87D2C" w:rsidRPr="00CD45B0" w:rsidRDefault="00A87D2C" w:rsidP="00952DFA">
      <w:pPr>
        <w:spacing w:after="0" w:line="259" w:lineRule="auto"/>
        <w:ind w:left="351"/>
        <w:jc w:val="left"/>
      </w:pPr>
    </w:p>
    <w:p w14:paraId="4489290E" w14:textId="77777777" w:rsidR="00A87D2C" w:rsidRPr="00CD45B0" w:rsidRDefault="00704BFB" w:rsidP="00952DFA">
      <w:pPr>
        <w:spacing w:after="295"/>
        <w:ind w:left="1198"/>
      </w:pPr>
      <w:r w:rsidRPr="00E879BC">
        <w:rPr>
          <w:noProof/>
          <w:sz w:val="22"/>
          <w:lang w:val="fr-FR"/>
        </w:rPr>
        <mc:AlternateContent>
          <mc:Choice Requires="wpg">
            <w:drawing>
              <wp:anchor distT="0" distB="0" distL="114300" distR="114300" simplePos="0" relativeHeight="251658240" behindDoc="0" locked="0" layoutInCell="1" allowOverlap="1" wp14:anchorId="58955C9A" wp14:editId="750E749B">
                <wp:simplePos x="0" y="0"/>
                <wp:positionH relativeFrom="column">
                  <wp:posOffset>754647</wp:posOffset>
                </wp:positionH>
                <wp:positionV relativeFrom="paragraph">
                  <wp:posOffset>-161699</wp:posOffset>
                </wp:positionV>
                <wp:extent cx="594392" cy="1263434"/>
                <wp:effectExtent l="0" t="0" r="0" b="0"/>
                <wp:wrapSquare wrapText="bothSides"/>
                <wp:docPr id="45845" name="Group 45845"/>
                <wp:cNvGraphicFramePr/>
                <a:graphic xmlns:a="http://schemas.openxmlformats.org/drawingml/2006/main">
                  <a:graphicData uri="http://schemas.microsoft.com/office/word/2010/wordprocessingGroup">
                    <wpg:wgp>
                      <wpg:cNvGrpSpPr/>
                      <wpg:grpSpPr>
                        <a:xfrm>
                          <a:off x="0" y="0"/>
                          <a:ext cx="594392" cy="1263434"/>
                          <a:chOff x="0" y="0"/>
                          <a:chExt cx="594392" cy="1263434"/>
                        </a:xfrm>
                      </wpg:grpSpPr>
                      <pic:pic xmlns:pic="http://schemas.openxmlformats.org/drawingml/2006/picture">
                        <pic:nvPicPr>
                          <pic:cNvPr id="1594" name="Picture 1594"/>
                          <pic:cNvPicPr/>
                        </pic:nvPicPr>
                        <pic:blipFill>
                          <a:blip r:embed="rId44"/>
                          <a:stretch>
                            <a:fillRect/>
                          </a:stretch>
                        </pic:blipFill>
                        <pic:spPr>
                          <a:xfrm>
                            <a:off x="0" y="0"/>
                            <a:ext cx="594341" cy="441083"/>
                          </a:xfrm>
                          <a:prstGeom prst="rect">
                            <a:avLst/>
                          </a:prstGeom>
                        </pic:spPr>
                      </pic:pic>
                      <pic:pic xmlns:pic="http://schemas.openxmlformats.org/drawingml/2006/picture">
                        <pic:nvPicPr>
                          <pic:cNvPr id="1597" name="Picture 1597"/>
                          <pic:cNvPicPr/>
                        </pic:nvPicPr>
                        <pic:blipFill>
                          <a:blip r:embed="rId45"/>
                          <a:stretch>
                            <a:fillRect/>
                          </a:stretch>
                        </pic:blipFill>
                        <pic:spPr>
                          <a:xfrm>
                            <a:off x="0" y="441077"/>
                            <a:ext cx="594392" cy="399357"/>
                          </a:xfrm>
                          <a:prstGeom prst="rect">
                            <a:avLst/>
                          </a:prstGeom>
                        </pic:spPr>
                      </pic:pic>
                      <pic:pic xmlns:pic="http://schemas.openxmlformats.org/drawingml/2006/picture">
                        <pic:nvPicPr>
                          <pic:cNvPr id="1600" name="Picture 1600"/>
                          <pic:cNvPicPr/>
                        </pic:nvPicPr>
                        <pic:blipFill>
                          <a:blip r:embed="rId46"/>
                          <a:stretch>
                            <a:fillRect/>
                          </a:stretch>
                        </pic:blipFill>
                        <pic:spPr>
                          <a:xfrm>
                            <a:off x="0" y="840408"/>
                            <a:ext cx="594338" cy="423025"/>
                          </a:xfrm>
                          <a:prstGeom prst="rect">
                            <a:avLst/>
                          </a:prstGeom>
                        </pic:spPr>
                      </pic:pic>
                    </wpg:wgp>
                  </a:graphicData>
                </a:graphic>
              </wp:anchor>
            </w:drawing>
          </mc:Choice>
          <mc:Fallback>
            <w:pict>
              <v:group w14:anchorId="34AC3DE0" id="Group 45845" o:spid="_x0000_s1026" style="position:absolute;margin-left:59.4pt;margin-top:-12.75pt;width:46.8pt;height:99.5pt;z-index:251658240" coordsize="5943,126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KAAAAAAAAACEAA2B/WXolAAB6JQAA&#10;FAAAAGRycy9tZWRpYS9pbWFnZTIuanBn/9j/4AAQSkZJRgABAQEAYABgAAD/2wBDAAMCAgMCAgMD&#10;AwMEAwMEBQgFBQQEBQoHBwYIDAoMDAsKCwsNDhIQDQ4RDgsLEBYQERMUFRUVDA8XGBYUGBIUFRT/&#10;2wBDAQMEBAUEBQkFBQkUDQsNFBQUFBQUFBQUFBQUFBQUFBQUFBQUFBQUFBQUFBQUFBQUFBQUFBQU&#10;FBQUFBQUFBQUFBT/wAARCACBAM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4" o:spid="_x0000_s1027" type="#_x0000_t75" style="position:absolute;width:5943;height: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">
                  <v:imagedata r:id="rId47" o:title=""/>
                </v:shape>
                <v:shape id="Picture 1597" o:spid="_x0000_s1028" type="#_x0000_t75" style="position:absolute;top:4410;width:5943;height: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">
                  <v:imagedata r:id="rId48" o:title=""/>
                </v:shape>
                <v:shape id="Picture 1600" o:spid="_x0000_s1029" type="#_x0000_t75" style="position:absolute;top:8404;width:5943;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">
                  <v:imagedata r:id="rId49" o:title=""/>
                </v:shape>
                <w10:wrap type="square"/>
              </v:group>
            </w:pict>
          </mc:Fallback>
        </mc:AlternateContent>
      </w:r>
      <w:r w:rsidRPr="00CD45B0">
        <w:t>microSD Samsung EVO 64Gb Plus XC I Grade 3 Class 10</w:t>
      </w:r>
    </w:p>
    <w:p w14:paraId="5CF8D5AD" w14:textId="77777777" w:rsidR="00A87D2C" w:rsidRPr="00CD45B0" w:rsidRDefault="00704BFB" w:rsidP="00952DFA">
      <w:pPr>
        <w:spacing w:after="291"/>
        <w:ind w:left="1198"/>
      </w:pPr>
      <w:r w:rsidRPr="00CD45B0">
        <w:t>microSD Samsung EVO 64Gb Select XC I Grade 3 Class 10</w:t>
      </w:r>
    </w:p>
    <w:p w14:paraId="512A34A6" w14:textId="77777777" w:rsidR="00A87D2C" w:rsidRPr="00CD45B0" w:rsidRDefault="00704BFB" w:rsidP="004025DB">
      <w:pPr>
        <w:spacing w:after="583" w:line="265" w:lineRule="auto"/>
        <w:ind w:left="1198"/>
      </w:pPr>
      <w:r w:rsidRPr="00CD45B0">
        <w:t>microSD Scan Disk Ultra 32Gb HC I Class 10</w:t>
      </w:r>
    </w:p>
    <w:p w14:paraId="5B32A63C" w14:textId="77777777" w:rsidR="001820AC" w:rsidRPr="00AB3AF7" w:rsidRDefault="001820AC" w:rsidP="00AB3AF7">
      <w:pPr>
        <w:pStyle w:val="Titre6"/>
        <w:rPr>
          <w:lang w:val="fr-FR"/>
        </w:rPr>
      </w:pPr>
      <w:r w:rsidRPr="00AB3AF7">
        <w:rPr>
          <w:lang w:val="fr-FR"/>
        </w:rPr>
        <w:t>Disque SSD</w:t>
      </w:r>
    </w:p>
    <w:p w14:paraId="0BA3B51F" w14:textId="2FE2261F" w:rsidR="00A87D2C" w:rsidRPr="00AB3AF7" w:rsidRDefault="00704BFB" w:rsidP="00C24126">
      <w:pPr>
        <w:rPr>
          <w:lang w:val="fr-FR"/>
        </w:rPr>
      </w:pPr>
      <w:r w:rsidRPr="00AB3AF7">
        <w:rPr>
          <w:lang w:val="fr-FR"/>
        </w:rPr>
        <w:t xml:space="preserve">Pour un appareil destiné à être continuellement en service et à l’extérieure, l’unité de stockage doit être non seulement performante, mais aussi endurante. Un disque SSD et une carte </w:t>
      </w:r>
      <w:proofErr w:type="spellStart"/>
      <w:r w:rsidRPr="00AB3AF7">
        <w:rPr>
          <w:lang w:val="fr-FR"/>
        </w:rPr>
        <w:t>microSD</w:t>
      </w:r>
      <w:proofErr w:type="spellEnd"/>
      <w:r w:rsidRPr="00AB3AF7">
        <w:rPr>
          <w:lang w:val="fr-FR"/>
        </w:rPr>
        <w:t xml:space="preserve"> sont différents type</w:t>
      </w:r>
      <w:r w:rsidR="004025DB" w:rsidRPr="00AB3AF7">
        <w:rPr>
          <w:lang w:val="fr-FR"/>
        </w:rPr>
        <w:t>s</w:t>
      </w:r>
      <w:r w:rsidRPr="00AB3AF7">
        <w:rPr>
          <w:lang w:val="fr-FR"/>
        </w:rPr>
        <w:t xml:space="preserve"> de matériel pour différents usages. Le disque SSD est plus adapté pour manipuler les petits fichiers et héberger un système d’exploitation. Il est aussi plus résilient à long terme. C’est donc une option qui ne doit pas être négligée dans le contexte de tests de performance, encore plus avec un nano-ordinateur dont les capacités matérielles sont limitées, et qui est un appareil destiné à être continuellement en service et à l’extérieure. Néanmoins, il y a un</w:t>
      </w:r>
      <w:r w:rsidR="003C3EF0" w:rsidRPr="00AB3AF7">
        <w:rPr>
          <w:lang w:val="fr-FR"/>
        </w:rPr>
        <w:t>e</w:t>
      </w:r>
      <w:r w:rsidRPr="00AB3AF7">
        <w:rPr>
          <w:lang w:val="fr-FR"/>
        </w:rPr>
        <w:t xml:space="preserve"> </w:t>
      </w:r>
      <w:r w:rsidR="003C3EF0" w:rsidRPr="00AB3AF7">
        <w:rPr>
          <w:lang w:val="fr-FR"/>
        </w:rPr>
        <w:t>contrepartie importante</w:t>
      </w:r>
      <w:r w:rsidRPr="00AB3AF7">
        <w:rPr>
          <w:lang w:val="fr-FR"/>
        </w:rPr>
        <w:t xml:space="preserve"> dans la situation d’un nano-ordinateur : la consommation d’énergie. Un SSD interne va demander plus d’énergie qu’une carte </w:t>
      </w:r>
      <w:proofErr w:type="spellStart"/>
      <w:r w:rsidRPr="00AB3AF7">
        <w:rPr>
          <w:lang w:val="fr-FR"/>
        </w:rPr>
        <w:t>microSD</w:t>
      </w:r>
      <w:proofErr w:type="spellEnd"/>
      <w:r w:rsidRPr="00AB3AF7">
        <w:rPr>
          <w:lang w:val="fr-FR"/>
        </w:rPr>
        <w:t>, et si le nano-ordinateur n’est pas capable de gérer correctement les besoi</w:t>
      </w:r>
      <w:r w:rsidR="004025DB" w:rsidRPr="00AB3AF7">
        <w:rPr>
          <w:lang w:val="fr-FR"/>
        </w:rPr>
        <w:t xml:space="preserve">ns en énergie de ses extensions </w:t>
      </w:r>
      <w:r w:rsidRPr="00AB3AF7">
        <w:rPr>
          <w:lang w:val="fr-FR"/>
        </w:rPr>
        <w:t>matériel</w:t>
      </w:r>
      <w:r w:rsidR="004025DB" w:rsidRPr="00AB3AF7">
        <w:rPr>
          <w:lang w:val="fr-FR"/>
        </w:rPr>
        <w:t>le</w:t>
      </w:r>
      <w:r w:rsidRPr="00AB3AF7">
        <w:rPr>
          <w:lang w:val="fr-FR"/>
        </w:rPr>
        <w:t xml:space="preserve">s, le SSD interne risque d’échouer en pleine opération et le nano-ordinateur devenir non fonctionnel </w:t>
      </w:r>
      <w:r w:rsidR="008421D8" w:rsidRPr="00AB3AF7">
        <w:rPr>
          <w:lang w:val="fr-FR"/>
        </w:rPr>
        <w:t>brusquement</w:t>
      </w:r>
      <w:r w:rsidRPr="00AB3AF7">
        <w:rPr>
          <w:lang w:val="fr-FR"/>
        </w:rPr>
        <w:t>.</w:t>
      </w:r>
    </w:p>
    <w:p w14:paraId="0DB590E6" w14:textId="087714F1" w:rsidR="00466915" w:rsidRPr="00AB3AF7" w:rsidRDefault="00466915" w:rsidP="00466915">
      <w:pPr>
        <w:ind w:left="-3"/>
        <w:rPr>
          <w:lang w:val="fr-FR"/>
        </w:rPr>
      </w:pPr>
      <w:r w:rsidRPr="00AB3AF7">
        <w:rPr>
          <w:lang w:val="fr-FR"/>
        </w:rPr>
        <w:t xml:space="preserve">Un disque SSD interne pour un nano-ordinateur est soit une carte d’extension M.2 </w:t>
      </w:r>
      <w:proofErr w:type="spellStart"/>
      <w:r w:rsidRPr="00AB3AF7">
        <w:rPr>
          <w:lang w:val="fr-FR"/>
        </w:rPr>
        <w:t>NVMe</w:t>
      </w:r>
      <w:proofErr w:type="spellEnd"/>
      <w:r w:rsidRPr="00AB3AF7">
        <w:rPr>
          <w:lang w:val="fr-FR"/>
        </w:rPr>
        <w:t xml:space="preserve"> ou SATA, connecté au port </w:t>
      </w:r>
      <w:proofErr w:type="spellStart"/>
      <w:r w:rsidRPr="00AB3AF7">
        <w:rPr>
          <w:lang w:val="fr-FR"/>
        </w:rPr>
        <w:t>PCIe</w:t>
      </w:r>
      <w:proofErr w:type="spellEnd"/>
      <w:r w:rsidRPr="00AB3AF7">
        <w:rPr>
          <w:lang w:val="fr-FR"/>
        </w:rPr>
        <w:t xml:space="preserve"> ou USB. Les SSD internes Samsung 970 EVO 250GB </w:t>
      </w:r>
      <w:proofErr w:type="spellStart"/>
      <w:r w:rsidRPr="00AB3AF7">
        <w:rPr>
          <w:lang w:val="fr-FR"/>
        </w:rPr>
        <w:t>NVMe</w:t>
      </w:r>
      <w:proofErr w:type="spellEnd"/>
      <w:r w:rsidRPr="00AB3AF7">
        <w:rPr>
          <w:lang w:val="fr-FR"/>
        </w:rPr>
        <w:t xml:space="preserve"> M.2 et Samsung 860 EVO M.2 500GB SATA sont évalués. </w:t>
      </w:r>
    </w:p>
    <w:p w14:paraId="04126DD1" w14:textId="3E1F0E5B" w:rsidR="00466915" w:rsidRPr="00AB3AF7" w:rsidRDefault="00466915" w:rsidP="00952DFA">
      <w:pPr>
        <w:ind w:left="-3"/>
        <w:rPr>
          <w:lang w:val="fr-FR"/>
        </w:rPr>
      </w:pPr>
      <w:r w:rsidRPr="00AB3AF7">
        <w:rPr>
          <w:lang w:val="fr-FR"/>
        </w:rPr>
        <w:t xml:space="preserve">À noter qu’une carte </w:t>
      </w:r>
      <w:proofErr w:type="spellStart"/>
      <w:r w:rsidRPr="00AB3AF7">
        <w:rPr>
          <w:lang w:val="fr-FR"/>
        </w:rPr>
        <w:t>microSD</w:t>
      </w:r>
      <w:proofErr w:type="spellEnd"/>
      <w:r w:rsidRPr="00AB3AF7">
        <w:rPr>
          <w:lang w:val="fr-FR"/>
        </w:rPr>
        <w:t xml:space="preserve"> est tout de même nécessaire pour "bootstrapper" </w:t>
      </w:r>
      <w:r w:rsidRPr="00AB3AF7">
        <w:rPr>
          <w:rStyle w:val="Appelnotedebasdep"/>
          <w:lang w:val="fr-FR"/>
        </w:rPr>
        <w:footnoteReference w:id="20"/>
      </w:r>
      <w:r w:rsidRPr="00AB3AF7">
        <w:rPr>
          <w:vertAlign w:val="superscript"/>
          <w:lang w:val="fr-FR"/>
        </w:rPr>
        <w:t xml:space="preserve"> </w:t>
      </w:r>
      <w:r w:rsidRPr="00AB3AF7">
        <w:rPr>
          <w:lang w:val="fr-FR"/>
        </w:rPr>
        <w:t>le système d’exploitation.</w:t>
      </w:r>
    </w:p>
    <w:p w14:paraId="3B5D63DC" w14:textId="77777777" w:rsidR="00A87D2C" w:rsidRPr="00AB3AF7" w:rsidRDefault="00704BFB" w:rsidP="00AB3AF7">
      <w:pPr>
        <w:pStyle w:val="Titre5"/>
        <w:rPr>
          <w:lang w:val="fr-FR"/>
        </w:rPr>
      </w:pPr>
      <w:r w:rsidRPr="00AB3AF7">
        <w:rPr>
          <w:lang w:val="fr-FR"/>
        </w:rPr>
        <w:t>Caméra</w:t>
      </w:r>
    </w:p>
    <w:p w14:paraId="08CCC817" w14:textId="40AE01BC" w:rsidR="00A87D2C" w:rsidRPr="00AB3AF7" w:rsidRDefault="00704BFB" w:rsidP="00952DFA">
      <w:pPr>
        <w:ind w:left="-3"/>
        <w:rPr>
          <w:lang w:val="fr-FR"/>
        </w:rPr>
      </w:pPr>
      <w:r w:rsidRPr="00AB3AF7">
        <w:rPr>
          <w:lang w:val="fr-FR"/>
        </w:rPr>
        <w:t xml:space="preserve">L’objectif du nano-ordinateur est d’être utilisé pour détecter continuellement les délimitations de la piste cyclable. Il est évident qu’une caméra doit donc faire partie du système et faire partie de l’évaluation des performances. Néanmoins, durant le déroulement de l’essai, la caméra est peu utilisée. En effet il n’est pas évident d’être dans un mode de développement directement sur le </w:t>
      </w:r>
      <w:r w:rsidRPr="00AB3AF7">
        <w:rPr>
          <w:lang w:val="fr-FR"/>
        </w:rPr>
        <w:lastRenderedPageBreak/>
        <w:t xml:space="preserve">terrain. Un matériel vidéo virtuel </w:t>
      </w:r>
      <w:r w:rsidR="00C50F99" w:rsidRPr="00AB3AF7">
        <w:rPr>
          <w:lang w:val="fr-FR"/>
        </w:rPr>
        <w:t xml:space="preserve">("v4l2loopback") </w:t>
      </w:r>
      <w:r w:rsidRPr="00AB3AF7">
        <w:rPr>
          <w:lang w:val="fr-FR"/>
        </w:rPr>
        <w:t xml:space="preserve">est utilisé pour simuler la caméra et alimenter l’inférence avec des vidéos préenregistrées, permettant ainsi d’évaluer les performances de l’inférence avec des vidéos, même si d’un point de vue </w:t>
      </w:r>
      <w:r w:rsidR="003D0058" w:rsidRPr="00AB3AF7">
        <w:rPr>
          <w:lang w:val="fr-FR"/>
        </w:rPr>
        <w:t xml:space="preserve">de la </w:t>
      </w:r>
      <w:r w:rsidRPr="00AB3AF7">
        <w:rPr>
          <w:lang w:val="fr-FR"/>
        </w:rPr>
        <w:t>performance matérielle l’utilisation n’est pas équivalente. Les performances matérielles de l’inférence en temps réel sont évaluées avec la caméra, même si la vue de la caméra n’est pas la piste cyclable, ce qui n’est pas important pour ce test, peu importe ce qui est détecté.</w:t>
      </w:r>
    </w:p>
    <w:p w14:paraId="3324D3AD" w14:textId="77777777" w:rsidR="00A87D2C" w:rsidRPr="00AB3AF7" w:rsidRDefault="00704BFB" w:rsidP="00952DFA">
      <w:pPr>
        <w:spacing w:after="342"/>
        <w:ind w:left="-3"/>
        <w:rPr>
          <w:lang w:val="fr-FR"/>
        </w:rPr>
      </w:pPr>
      <w:r w:rsidRPr="00AB3AF7">
        <w:rPr>
          <w:lang w:val="fr-FR"/>
        </w:rPr>
        <w:t>La caméra qui a été sélectionnée est la version 2 du fournisseur Raspberry Pi. Cette caméra a été éprouvée avec le temps et est performante.</w:t>
      </w:r>
    </w:p>
    <w:p w14:paraId="26D96BF7" w14:textId="77777777" w:rsidR="00A87D2C" w:rsidRPr="00AB3AF7" w:rsidRDefault="00704BFB" w:rsidP="00C50F99">
      <w:pPr>
        <w:pStyle w:val="Titre5"/>
        <w:rPr>
          <w:lang w:val="fr-FR"/>
        </w:rPr>
      </w:pPr>
      <w:r w:rsidRPr="00E879BC">
        <w:rPr>
          <w:lang w:val="fr-FR"/>
        </w:rPr>
        <w:t>Ventilateur</w:t>
      </w:r>
    </w:p>
    <w:p w14:paraId="7E0FAD95" w14:textId="03AF3C2B" w:rsidR="00A87D2C" w:rsidRPr="00AB3AF7" w:rsidRDefault="00704BFB" w:rsidP="00952DFA">
      <w:pPr>
        <w:spacing w:after="342"/>
        <w:ind w:left="-3"/>
        <w:rPr>
          <w:lang w:val="fr-FR"/>
        </w:rPr>
      </w:pPr>
      <w:r w:rsidRPr="00AB3AF7">
        <w:rPr>
          <w:lang w:val="fr-FR"/>
        </w:rPr>
        <w:t xml:space="preserve">Un système informatique a besoin d’un ventilateur pour évacuer la chaleur produite par </w:t>
      </w:r>
      <w:r w:rsidR="00C50F99" w:rsidRPr="00AB3AF7">
        <w:rPr>
          <w:lang w:val="fr-FR"/>
        </w:rPr>
        <w:t>ses éléments et ainsi assurer une durée de vie optimale</w:t>
      </w:r>
      <w:r w:rsidRPr="00AB3AF7">
        <w:rPr>
          <w:lang w:val="fr-FR"/>
        </w:rPr>
        <w:t xml:space="preserve">. L’objectif du nano-ordinateur étant d’être opérationnel continuellement, et ses éléments étant contenus dans un boitier, il est </w:t>
      </w:r>
      <w:r w:rsidR="00C50F99" w:rsidRPr="00AB3AF7">
        <w:rPr>
          <w:lang w:val="fr-FR"/>
        </w:rPr>
        <w:t>nécessaire d’</w:t>
      </w:r>
      <w:r w:rsidRPr="00AB3AF7">
        <w:rPr>
          <w:lang w:val="fr-FR"/>
        </w:rPr>
        <w:t xml:space="preserve">installer un ventilateur. Le ventilateur est </w:t>
      </w:r>
      <w:r w:rsidR="00C50F99" w:rsidRPr="00AB3AF7">
        <w:rPr>
          <w:lang w:val="fr-FR"/>
        </w:rPr>
        <w:t xml:space="preserve">mis en marche par le système selon le </w:t>
      </w:r>
      <w:r w:rsidRPr="00AB3AF7">
        <w:rPr>
          <w:lang w:val="fr-FR"/>
        </w:rPr>
        <w:t xml:space="preserve">besoin, mais </w:t>
      </w:r>
      <w:r w:rsidR="00C50F99" w:rsidRPr="00AB3AF7">
        <w:rPr>
          <w:lang w:val="fr-FR"/>
        </w:rPr>
        <w:t xml:space="preserve">dans le cadre de l’essai et des tests </w:t>
      </w:r>
      <w:r w:rsidRPr="00AB3AF7">
        <w:rPr>
          <w:lang w:val="fr-FR"/>
        </w:rPr>
        <w:t xml:space="preserve">il est </w:t>
      </w:r>
      <w:r w:rsidR="00C50F99" w:rsidRPr="00AB3AF7">
        <w:rPr>
          <w:lang w:val="fr-FR"/>
        </w:rPr>
        <w:t xml:space="preserve">mis en marche </w:t>
      </w:r>
      <w:r w:rsidRPr="00AB3AF7">
        <w:rPr>
          <w:lang w:val="fr-FR"/>
        </w:rPr>
        <w:t>dès que le nano-ordinateur est démarré</w:t>
      </w:r>
      <w:r w:rsidR="00C50F99" w:rsidRPr="00AB3AF7">
        <w:rPr>
          <w:lang w:val="fr-FR"/>
        </w:rPr>
        <w:t xml:space="preserve">, afin d’éviter </w:t>
      </w:r>
      <w:r w:rsidRPr="00AB3AF7">
        <w:rPr>
          <w:lang w:val="fr-FR"/>
        </w:rPr>
        <w:t>que la chaleur ne s’accumule</w:t>
      </w:r>
      <w:r w:rsidR="00C50F99" w:rsidRPr="00AB3AF7">
        <w:rPr>
          <w:lang w:val="fr-FR"/>
        </w:rPr>
        <w:t xml:space="preserve"> rapidement. </w:t>
      </w:r>
    </w:p>
    <w:p w14:paraId="3A831894" w14:textId="77777777" w:rsidR="00A87D2C" w:rsidRPr="00AB3AF7" w:rsidRDefault="00704BFB" w:rsidP="00AB3AF7">
      <w:pPr>
        <w:pStyle w:val="Titre5"/>
        <w:rPr>
          <w:lang w:val="fr-FR"/>
        </w:rPr>
      </w:pPr>
      <w:r w:rsidRPr="00AB3AF7">
        <w:rPr>
          <w:lang w:val="fr-FR"/>
        </w:rPr>
        <w:t>Hub USB externe 3.0 4 ports</w:t>
      </w:r>
    </w:p>
    <w:p w14:paraId="5252AB86" w14:textId="77777777" w:rsidR="00A87D2C" w:rsidRPr="00AB3AF7" w:rsidRDefault="00704BFB" w:rsidP="00952DFA">
      <w:pPr>
        <w:spacing w:after="342"/>
        <w:ind w:left="-3"/>
        <w:rPr>
          <w:lang w:val="fr-FR"/>
        </w:rPr>
      </w:pPr>
      <w:r w:rsidRPr="00AB3AF7">
        <w:rPr>
          <w:lang w:val="fr-FR"/>
        </w:rPr>
        <w:t>Le nano-ordinateur comprend un hub USB 3.0 4 ports internes, les 4 ports étant connectées via le même contrôleur. Ce hub consomme de l’énergie pour alimenter les périphériques qui y sont connectés, comme un SSD interne</w:t>
      </w:r>
      <w:r w:rsidR="002321CF" w:rsidRPr="00AB3AF7">
        <w:rPr>
          <w:lang w:val="fr-FR"/>
        </w:rPr>
        <w:t xml:space="preserve"> ou un </w:t>
      </w:r>
      <w:proofErr w:type="spellStart"/>
      <w:r w:rsidR="002321CF" w:rsidRPr="00AB3AF7">
        <w:rPr>
          <w:lang w:val="fr-FR"/>
        </w:rPr>
        <w:t>dongle</w:t>
      </w:r>
      <w:proofErr w:type="spellEnd"/>
      <w:r w:rsidR="002321CF" w:rsidRPr="00AB3AF7">
        <w:rPr>
          <w:lang w:val="fr-FR"/>
        </w:rPr>
        <w:t xml:space="preserve"> Wifi, et gérer l’</w:t>
      </w:r>
      <w:r w:rsidRPr="00AB3AF7">
        <w:rPr>
          <w:lang w:val="fr-FR"/>
        </w:rPr>
        <w:t xml:space="preserve">échange de données. Afin de minimiser les besoins en alimentation et optimiser le plus possible le transfert de données, la souris, le clavier et le </w:t>
      </w:r>
      <w:proofErr w:type="spellStart"/>
      <w:r w:rsidRPr="00AB3AF7">
        <w:rPr>
          <w:lang w:val="fr-FR"/>
        </w:rPr>
        <w:t>dongle</w:t>
      </w:r>
      <w:proofErr w:type="spellEnd"/>
      <w:r w:rsidRPr="00AB3AF7">
        <w:rPr>
          <w:lang w:val="fr-FR"/>
        </w:rPr>
        <w:t xml:space="preserve"> USB ont été branchés </w:t>
      </w:r>
      <w:proofErr w:type="gramStart"/>
      <w:r w:rsidRPr="00AB3AF7">
        <w:rPr>
          <w:lang w:val="fr-FR"/>
        </w:rPr>
        <w:t>a</w:t>
      </w:r>
      <w:proofErr w:type="gramEnd"/>
      <w:r w:rsidRPr="00AB3AF7">
        <w:rPr>
          <w:lang w:val="fr-FR"/>
        </w:rPr>
        <w:t xml:space="preserve"> un hub USB 3.0 externe auto alimenté. Malheureusement cette option complexifie le déploiement sur le terrain du nano-ordinateur. L’alternative pour s’en passer est d’utiliser un câble Ethernet, PoE préférablement, à la place d’un </w:t>
      </w:r>
      <w:proofErr w:type="spellStart"/>
      <w:r w:rsidRPr="00AB3AF7">
        <w:rPr>
          <w:lang w:val="fr-FR"/>
        </w:rPr>
        <w:t>dongle</w:t>
      </w:r>
      <w:proofErr w:type="spellEnd"/>
      <w:r w:rsidRPr="00AB3AF7">
        <w:rPr>
          <w:lang w:val="fr-FR"/>
        </w:rPr>
        <w:t xml:space="preserve"> Wifi qui est un plus gros consommateur d’énergie, et chauffe rapidement.</w:t>
      </w:r>
    </w:p>
    <w:p w14:paraId="488B11A4" w14:textId="0516094C" w:rsidR="00A87D2C" w:rsidRPr="00AB3AF7" w:rsidRDefault="00C50F99" w:rsidP="00C50F99">
      <w:pPr>
        <w:pStyle w:val="Titre5"/>
        <w:rPr>
          <w:lang w:val="fr-FR"/>
        </w:rPr>
      </w:pPr>
      <w:r w:rsidRPr="00AB3AF7">
        <w:rPr>
          <w:lang w:val="fr-FR"/>
        </w:rPr>
        <w:t>Interface r</w:t>
      </w:r>
      <w:r w:rsidR="00704BFB" w:rsidRPr="00AB3AF7">
        <w:rPr>
          <w:lang w:val="fr-FR"/>
        </w:rPr>
        <w:t>éseau</w:t>
      </w:r>
    </w:p>
    <w:p w14:paraId="7978A259" w14:textId="484ACC99" w:rsidR="00D92B80" w:rsidRPr="00AB3AF7" w:rsidRDefault="00704BFB" w:rsidP="00AB3AF7">
      <w:pPr>
        <w:rPr>
          <w:lang w:val="fr-FR"/>
        </w:rPr>
      </w:pPr>
      <w:r w:rsidRPr="00AB3AF7">
        <w:rPr>
          <w:lang w:val="fr-FR"/>
        </w:rPr>
        <w:t xml:space="preserve">Le nano-ordinateur comprend un contrôleur Ethernet pour brancher un câble réseau et se brancher sur Internet. Selon la configuration de la carte mère, le nano-ordinateur peut hériter de l’alimentation via Ethernet (PoE). Il comprend aussi un port </w:t>
      </w:r>
      <w:proofErr w:type="spellStart"/>
      <w:r w:rsidRPr="00AB3AF7">
        <w:rPr>
          <w:lang w:val="fr-FR"/>
        </w:rPr>
        <w:t>PCIe</w:t>
      </w:r>
      <w:proofErr w:type="spellEnd"/>
      <w:r w:rsidRPr="00AB3AF7">
        <w:rPr>
          <w:lang w:val="fr-FR"/>
        </w:rPr>
        <w:t xml:space="preserve"> interne qui permet de brancher </w:t>
      </w:r>
      <w:r w:rsidRPr="00AB3AF7">
        <w:rPr>
          <w:lang w:val="fr-FR"/>
        </w:rPr>
        <w:lastRenderedPageBreak/>
        <w:t xml:space="preserve">une carte d’extension Wifi. L’autre alternative étant de passer par un </w:t>
      </w:r>
      <w:proofErr w:type="spellStart"/>
      <w:r w:rsidRPr="00AB3AF7">
        <w:rPr>
          <w:lang w:val="fr-FR"/>
        </w:rPr>
        <w:t>dongle</w:t>
      </w:r>
      <w:proofErr w:type="spellEnd"/>
      <w:r w:rsidRPr="00AB3AF7">
        <w:rPr>
          <w:lang w:val="fr-FR"/>
        </w:rPr>
        <w:t xml:space="preserve"> USB Wifi, ou un périphérique Wifi externe connecté au port USB.</w:t>
      </w:r>
      <w:r w:rsidR="00AB3AF7" w:rsidRPr="00AB3AF7">
        <w:rPr>
          <w:lang w:val="fr-FR"/>
        </w:rPr>
        <w:t xml:space="preserve"> </w:t>
      </w:r>
      <w:r w:rsidRPr="00AB3AF7">
        <w:rPr>
          <w:lang w:val="fr-FR"/>
        </w:rPr>
        <w:t>L</w:t>
      </w:r>
      <w:r w:rsidR="00C50F99" w:rsidRPr="00AB3AF7">
        <w:rPr>
          <w:lang w:val="fr-FR"/>
        </w:rPr>
        <w:t xml:space="preserve">’accès privilégié durant </w:t>
      </w:r>
      <w:r w:rsidRPr="00AB3AF7">
        <w:rPr>
          <w:lang w:val="fr-FR"/>
        </w:rPr>
        <w:t xml:space="preserve">l’essai a été de </w:t>
      </w:r>
      <w:r w:rsidR="00C50F99" w:rsidRPr="00AB3AF7">
        <w:rPr>
          <w:lang w:val="fr-FR"/>
        </w:rPr>
        <w:t xml:space="preserve">brancher </w:t>
      </w:r>
      <w:r w:rsidRPr="00AB3AF7">
        <w:rPr>
          <w:lang w:val="fr-FR"/>
        </w:rPr>
        <w:t>un câble Ethernet</w:t>
      </w:r>
      <w:r w:rsidR="00AB3AF7" w:rsidRPr="00AB3AF7">
        <w:rPr>
          <w:lang w:val="fr-FR"/>
        </w:rPr>
        <w:t xml:space="preserve">. </w:t>
      </w:r>
      <w:r w:rsidRPr="00AB3AF7">
        <w:rPr>
          <w:lang w:val="fr-FR"/>
        </w:rPr>
        <w:t>Le PoE n’a pas été évalué.</w:t>
      </w:r>
    </w:p>
    <w:p w14:paraId="23F92094" w14:textId="77777777" w:rsidR="004641E6" w:rsidRPr="00AB3AF7" w:rsidRDefault="00704BFB" w:rsidP="00AB3AF7">
      <w:pPr>
        <w:pStyle w:val="Titre4"/>
        <w:rPr>
          <w:lang w:val="fr-FR"/>
        </w:rPr>
      </w:pPr>
      <w:r w:rsidRPr="00AB3AF7">
        <w:rPr>
          <w:lang w:val="fr-FR"/>
        </w:rPr>
        <w:t>Préparation de l’unité de stockage</w:t>
      </w:r>
    </w:p>
    <w:p w14:paraId="27638524" w14:textId="77777777" w:rsidR="00A87D2C" w:rsidRPr="00AB3AF7" w:rsidRDefault="00704BFB" w:rsidP="004641E6">
      <w:pPr>
        <w:spacing w:after="350"/>
        <w:ind w:left="-3"/>
        <w:rPr>
          <w:lang w:val="fr-FR"/>
        </w:rPr>
      </w:pPr>
      <w:r w:rsidRPr="00AB3AF7">
        <w:rPr>
          <w:lang w:val="fr-FR"/>
        </w:rPr>
        <w:t>Le nano-ordinateur est conçu pour fonctionner avec</w:t>
      </w:r>
      <w:r w:rsidR="0058060B" w:rsidRPr="00AB3AF7">
        <w:rPr>
          <w:lang w:val="fr-FR"/>
        </w:rPr>
        <w:t xml:space="preserve"> une </w:t>
      </w:r>
      <w:proofErr w:type="spellStart"/>
      <w:r w:rsidR="0058060B" w:rsidRPr="00AB3AF7">
        <w:rPr>
          <w:lang w:val="fr-FR"/>
        </w:rPr>
        <w:t>microSD</w:t>
      </w:r>
      <w:proofErr w:type="spellEnd"/>
      <w:r w:rsidR="0058060B" w:rsidRPr="00AB3AF7">
        <w:rPr>
          <w:lang w:val="fr-FR"/>
        </w:rPr>
        <w:t xml:space="preserve">, et NVIDIA fournit </w:t>
      </w:r>
      <w:r w:rsidR="004641E6" w:rsidRPr="00AB3AF7">
        <w:rPr>
          <w:lang w:val="fr-FR"/>
        </w:rPr>
        <w:t xml:space="preserve">uniquement </w:t>
      </w:r>
      <w:r w:rsidRPr="00AB3AF7">
        <w:rPr>
          <w:lang w:val="fr-FR"/>
        </w:rPr>
        <w:t>de la documentation à cet effet. L’option d’utiliser un disqu</w:t>
      </w:r>
      <w:r w:rsidR="0058060B" w:rsidRPr="00AB3AF7">
        <w:rPr>
          <w:lang w:val="fr-FR"/>
        </w:rPr>
        <w:t xml:space="preserve">e SSD interne est </w:t>
      </w:r>
      <w:r w:rsidR="004641E6" w:rsidRPr="00AB3AF7">
        <w:rPr>
          <w:lang w:val="fr-FR"/>
        </w:rPr>
        <w:t xml:space="preserve">disponible sur </w:t>
      </w:r>
      <w:r w:rsidRPr="00AB3AF7">
        <w:rPr>
          <w:lang w:val="fr-FR"/>
        </w:rPr>
        <w:t xml:space="preserve">Internet, mais n’est pas supporté officiellement </w:t>
      </w:r>
      <w:r w:rsidR="0058060B" w:rsidRPr="00AB3AF7">
        <w:rPr>
          <w:lang w:val="fr-FR"/>
        </w:rPr>
        <w:t xml:space="preserve">par NVIDIA. Il existe néanmoins </w:t>
      </w:r>
      <w:r w:rsidR="004641E6" w:rsidRPr="00AB3AF7">
        <w:rPr>
          <w:lang w:val="fr-FR"/>
        </w:rPr>
        <w:t xml:space="preserve">des articles à ce </w:t>
      </w:r>
      <w:r w:rsidRPr="00AB3AF7">
        <w:rPr>
          <w:lang w:val="fr-FR"/>
        </w:rPr>
        <w:t>sujet dans le forum des développeurs</w:t>
      </w:r>
      <w:r w:rsidR="0058060B" w:rsidRPr="00AB3AF7">
        <w:rPr>
          <w:vertAlign w:val="superscript"/>
          <w:lang w:val="fr-FR"/>
        </w:rPr>
        <w:t xml:space="preserve"> </w:t>
      </w:r>
      <w:r w:rsidR="0058060B" w:rsidRPr="00AB3AF7">
        <w:rPr>
          <w:rStyle w:val="Appelnotedebasdep"/>
          <w:lang w:val="fr-FR"/>
        </w:rPr>
        <w:footnoteReference w:id="21"/>
      </w:r>
      <w:r w:rsidRPr="00AB3AF7">
        <w:rPr>
          <w:lang w:val="fr-FR"/>
        </w:rPr>
        <w:t>.</w:t>
      </w:r>
    </w:p>
    <w:p w14:paraId="2FF77279" w14:textId="77777777" w:rsidR="00A87D2C" w:rsidRPr="00AB3AF7" w:rsidRDefault="00704BFB" w:rsidP="00952DFA">
      <w:pPr>
        <w:pStyle w:val="Titre5"/>
        <w:ind w:left="-5"/>
        <w:rPr>
          <w:rFonts w:ascii="Times New Roman" w:hAnsi="Times New Roman" w:cs="Times New Roman"/>
          <w:lang w:val="fr-FR"/>
        </w:rPr>
      </w:pPr>
      <w:r w:rsidRPr="00AB3AF7">
        <w:rPr>
          <w:rFonts w:ascii="Times New Roman" w:hAnsi="Times New Roman" w:cs="Times New Roman"/>
          <w:lang w:val="fr-FR"/>
        </w:rPr>
        <w:t xml:space="preserve">Carte </w:t>
      </w:r>
      <w:proofErr w:type="spellStart"/>
      <w:r w:rsidRPr="00AB3AF7">
        <w:rPr>
          <w:rFonts w:ascii="Times New Roman" w:hAnsi="Times New Roman" w:cs="Times New Roman"/>
          <w:lang w:val="fr-FR"/>
        </w:rPr>
        <w:t>microSD</w:t>
      </w:r>
      <w:proofErr w:type="spellEnd"/>
    </w:p>
    <w:p w14:paraId="42EF4EDE" w14:textId="3E909EBC" w:rsidR="00A87D2C" w:rsidRPr="00AB3AF7" w:rsidRDefault="00704BFB" w:rsidP="00952DFA">
      <w:pPr>
        <w:spacing w:after="373"/>
        <w:ind w:left="-3"/>
        <w:rPr>
          <w:lang w:val="fr-FR"/>
        </w:rPr>
      </w:pPr>
      <w:r w:rsidRPr="00AB3AF7">
        <w:rPr>
          <w:lang w:val="fr-FR"/>
        </w:rPr>
        <w:t xml:space="preserve">NVIDIA fournit de la documentation claire et simple afin de préparer la carte </w:t>
      </w:r>
      <w:proofErr w:type="spellStart"/>
      <w:r w:rsidRPr="00AB3AF7">
        <w:rPr>
          <w:lang w:val="fr-FR"/>
        </w:rPr>
        <w:t>microSD</w:t>
      </w:r>
      <w:proofErr w:type="spellEnd"/>
      <w:r w:rsidRPr="00AB3AF7">
        <w:rPr>
          <w:lang w:val="fr-FR"/>
        </w:rPr>
        <w:t xml:space="preserve"> (formatage) </w:t>
      </w:r>
      <w:r w:rsidR="0058060B" w:rsidRPr="00AB3AF7">
        <w:rPr>
          <w:lang w:val="fr-FR"/>
        </w:rPr>
        <w:t xml:space="preserve">et installer l’image du </w:t>
      </w:r>
      <w:proofErr w:type="spellStart"/>
      <w:r w:rsidR="0058060B" w:rsidRPr="00AB3AF7">
        <w:rPr>
          <w:lang w:val="fr-FR"/>
        </w:rPr>
        <w:t>JetPack</w:t>
      </w:r>
      <w:proofErr w:type="spellEnd"/>
      <w:r w:rsidR="0058060B" w:rsidRPr="00AB3AF7">
        <w:rPr>
          <w:lang w:val="fr-FR"/>
        </w:rPr>
        <w:t xml:space="preserve"> </w:t>
      </w:r>
      <w:r w:rsidR="0058060B" w:rsidRPr="00AB3AF7">
        <w:rPr>
          <w:rStyle w:val="Appelnotedebasdep"/>
          <w:lang w:val="fr-FR"/>
        </w:rPr>
        <w:footnoteReference w:id="22"/>
      </w:r>
      <w:r w:rsidRPr="00AB3AF7">
        <w:rPr>
          <w:lang w:val="fr-FR"/>
        </w:rPr>
        <w:t>.</w:t>
      </w:r>
    </w:p>
    <w:p w14:paraId="71B17C5A" w14:textId="77777777" w:rsidR="00A87D2C" w:rsidRPr="00AB3AF7" w:rsidRDefault="00704BFB" w:rsidP="00952DFA">
      <w:pPr>
        <w:pStyle w:val="Titre5"/>
        <w:ind w:left="-5"/>
        <w:rPr>
          <w:rFonts w:ascii="Times New Roman" w:hAnsi="Times New Roman" w:cs="Times New Roman"/>
          <w:lang w:val="fr-FR"/>
        </w:rPr>
      </w:pPr>
      <w:r w:rsidRPr="00AB3AF7">
        <w:rPr>
          <w:rFonts w:ascii="Times New Roman" w:hAnsi="Times New Roman" w:cs="Times New Roman"/>
          <w:lang w:val="fr-FR"/>
        </w:rPr>
        <w:t>Disque SSD</w:t>
      </w:r>
    </w:p>
    <w:p w14:paraId="40FC8381" w14:textId="77777777" w:rsidR="00A87D2C" w:rsidRPr="00AB3AF7" w:rsidRDefault="00704BFB" w:rsidP="00952DFA">
      <w:pPr>
        <w:spacing w:after="336"/>
        <w:ind w:left="-3"/>
        <w:rPr>
          <w:lang w:val="fr-FR"/>
        </w:rPr>
      </w:pPr>
      <w:r w:rsidRPr="00AB3AF7">
        <w:rPr>
          <w:lang w:val="fr-FR"/>
        </w:rPr>
        <w:t xml:space="preserve">La procédure d’installation pour installer </w:t>
      </w:r>
      <w:proofErr w:type="spellStart"/>
      <w:r w:rsidRPr="00AB3AF7">
        <w:rPr>
          <w:lang w:val="fr-FR"/>
        </w:rPr>
        <w:t>JetPack</w:t>
      </w:r>
      <w:proofErr w:type="spellEnd"/>
      <w:r w:rsidRPr="00AB3AF7">
        <w:rPr>
          <w:lang w:val="fr-FR"/>
        </w:rPr>
        <w:t xml:space="preserve"> sur le SSD interne est disponibl</w:t>
      </w:r>
      <w:r w:rsidR="0058060B" w:rsidRPr="00AB3AF7">
        <w:rPr>
          <w:lang w:val="fr-FR"/>
        </w:rPr>
        <w:t xml:space="preserve">e sur le site "jetsonhacks.com" </w:t>
      </w:r>
      <w:r w:rsidR="0058060B" w:rsidRPr="00AB3AF7">
        <w:rPr>
          <w:rStyle w:val="Appelnotedebasdep"/>
          <w:lang w:val="fr-FR"/>
        </w:rPr>
        <w:footnoteReference w:id="23"/>
      </w:r>
      <w:r w:rsidR="0058060B" w:rsidRPr="00AB3AF7">
        <w:rPr>
          <w:lang w:val="fr-FR"/>
        </w:rPr>
        <w:t>.</w:t>
      </w:r>
      <w:r w:rsidRPr="00AB3AF7">
        <w:rPr>
          <w:lang w:val="fr-FR"/>
        </w:rPr>
        <w:t xml:space="preserve"> À noter qu’une carte </w:t>
      </w:r>
      <w:proofErr w:type="spellStart"/>
      <w:r w:rsidRPr="00AB3AF7">
        <w:rPr>
          <w:lang w:val="fr-FR"/>
        </w:rPr>
        <w:t>microSD</w:t>
      </w:r>
      <w:proofErr w:type="spellEnd"/>
      <w:r w:rsidRPr="00AB3AF7">
        <w:rPr>
          <w:lang w:val="fr-FR"/>
        </w:rPr>
        <w:t xml:space="preserve"> est tout de même nécessaire pour </w:t>
      </w:r>
      <w:r w:rsidR="00F73EC2" w:rsidRPr="00AB3AF7">
        <w:rPr>
          <w:lang w:val="fr-FR"/>
        </w:rPr>
        <w:t xml:space="preserve">"bootstrapper" </w:t>
      </w:r>
      <w:r w:rsidR="00F73EC2" w:rsidRPr="00AB3AF7">
        <w:rPr>
          <w:rStyle w:val="Appelnotedebasdep"/>
          <w:lang w:val="fr-FR"/>
        </w:rPr>
        <w:footnoteReference w:id="24"/>
      </w:r>
      <w:r w:rsidR="00630779" w:rsidRPr="00AB3AF7">
        <w:rPr>
          <w:lang w:val="fr-FR"/>
        </w:rPr>
        <w:t xml:space="preserve"> </w:t>
      </w:r>
      <w:r w:rsidRPr="00AB3AF7">
        <w:rPr>
          <w:lang w:val="fr-FR"/>
        </w:rPr>
        <w:t xml:space="preserve">le système d’exploitation. Il n’est pas nécessaire d’avoir une carte </w:t>
      </w:r>
      <w:proofErr w:type="spellStart"/>
      <w:r w:rsidRPr="00AB3AF7">
        <w:rPr>
          <w:lang w:val="fr-FR"/>
        </w:rPr>
        <w:t>microSD</w:t>
      </w:r>
      <w:proofErr w:type="spellEnd"/>
      <w:r w:rsidRPr="00AB3AF7">
        <w:rPr>
          <w:lang w:val="fr-FR"/>
        </w:rPr>
        <w:t xml:space="preserve"> performante puisqu’elle n’est utilisée que pour démarrer le système qui se trouve sur le SSD interne.</w:t>
      </w:r>
    </w:p>
    <w:p w14:paraId="324DBA9D" w14:textId="77777777" w:rsidR="00A87D2C" w:rsidRPr="00AB3AF7" w:rsidRDefault="00704BFB" w:rsidP="00AB3AF7">
      <w:pPr>
        <w:pStyle w:val="Titre4"/>
        <w:rPr>
          <w:lang w:val="fr-FR"/>
        </w:rPr>
      </w:pPr>
      <w:r w:rsidRPr="00AB3AF7">
        <w:rPr>
          <w:lang w:val="fr-FR"/>
        </w:rPr>
        <w:t>Configuration du système d’exploitation</w:t>
      </w:r>
    </w:p>
    <w:p w14:paraId="6AFCEF33" w14:textId="77777777" w:rsidR="00A87D2C" w:rsidRPr="00AB3AF7" w:rsidRDefault="00704BFB" w:rsidP="00952DFA">
      <w:pPr>
        <w:ind w:left="-3"/>
        <w:rPr>
          <w:lang w:val="fr-FR"/>
        </w:rPr>
      </w:pPr>
      <w:r w:rsidRPr="00AB3AF7">
        <w:rPr>
          <w:lang w:val="fr-FR"/>
        </w:rPr>
        <w:t xml:space="preserve">La première fois que le système démarre, le système Ubuntu "Linux pour </w:t>
      </w:r>
      <w:proofErr w:type="spellStart"/>
      <w:r w:rsidRPr="00AB3AF7">
        <w:rPr>
          <w:lang w:val="fr-FR"/>
        </w:rPr>
        <w:t>Tegra</w:t>
      </w:r>
      <w:proofErr w:type="spellEnd"/>
      <w:r w:rsidRPr="00AB3AF7">
        <w:rPr>
          <w:lang w:val="fr-FR"/>
        </w:rPr>
        <w:t>" (L4T) doit être configuré avec toutes les options personnalisées (langue, clavier, fuseau horaire, etc.).</w:t>
      </w:r>
    </w:p>
    <w:p w14:paraId="04717363" w14:textId="77777777" w:rsidR="00A87D2C" w:rsidRPr="00AB3AF7" w:rsidRDefault="00704BFB" w:rsidP="00AB3AF7">
      <w:pPr>
        <w:pStyle w:val="Titre4"/>
        <w:rPr>
          <w:lang w:val="fr-FR"/>
        </w:rPr>
      </w:pPr>
      <w:r w:rsidRPr="00AB3AF7">
        <w:rPr>
          <w:lang w:val="fr-FR"/>
        </w:rPr>
        <w:lastRenderedPageBreak/>
        <w:t>Installation &amp; compilation des librairies pour l’inférence</w:t>
      </w:r>
    </w:p>
    <w:p w14:paraId="0F645A2F" w14:textId="77777777" w:rsidR="00A87D2C" w:rsidRPr="00AB3AF7" w:rsidRDefault="00704BFB" w:rsidP="00952DFA">
      <w:pPr>
        <w:spacing w:after="342"/>
        <w:ind w:left="-3"/>
        <w:rPr>
          <w:lang w:val="fr-FR"/>
        </w:rPr>
      </w:pPr>
      <w:r w:rsidRPr="00AB3AF7">
        <w:rPr>
          <w:lang w:val="fr-FR"/>
        </w:rPr>
        <w:t>Les librairies pour la segmentation sémantique d’images et de vidéos via l’inférence de modèles déjà préparée sont mises à disposition par NVIDIA via un projet dans GitHub. La documentation pour l’installation et l’inférence est disponible directement dans la page GitHub.</w:t>
      </w:r>
    </w:p>
    <w:p w14:paraId="17E47FEA" w14:textId="77777777" w:rsidR="00A87D2C" w:rsidRPr="00AB3AF7" w:rsidRDefault="00704BFB" w:rsidP="00AB3AF7">
      <w:pPr>
        <w:pStyle w:val="Titre4"/>
        <w:rPr>
          <w:lang w:val="fr-FR"/>
        </w:rPr>
      </w:pPr>
      <w:r w:rsidRPr="00AB3AF7">
        <w:rPr>
          <w:lang w:val="fr-FR"/>
        </w:rPr>
        <w:t>Installation d’un matériel vidéo virtuel ’v4l2loopback’</w:t>
      </w:r>
    </w:p>
    <w:p w14:paraId="340BE862" w14:textId="77777777" w:rsidR="00A87D2C" w:rsidRPr="00AB3AF7" w:rsidRDefault="00704BFB" w:rsidP="00952DFA">
      <w:pPr>
        <w:spacing w:after="342"/>
        <w:ind w:left="-3"/>
        <w:rPr>
          <w:lang w:val="fr-FR"/>
        </w:rPr>
      </w:pPr>
      <w:r w:rsidRPr="00AB3AF7">
        <w:rPr>
          <w:lang w:val="fr-FR"/>
        </w:rPr>
        <w:t xml:space="preserve">L’inférence fournie par NVIDIA est conçue pour utiliser la caméra du nano-ordinateur. Dans le cadre de cet essai, un matériel vidéo virtuel est utilisé pour simuler la caméra, et alimenter le modèle avec une vidéo enregistrée. La contrepartie de cette solution est à prendre en considération durant l’évaluation des performances : en effet la caméra demande plus de puissance au </w:t>
      </w:r>
      <w:r w:rsidR="005F0177" w:rsidRPr="00AB3AF7">
        <w:rPr>
          <w:lang w:val="fr-FR"/>
        </w:rPr>
        <w:t>nano-ordi</w:t>
      </w:r>
      <w:r w:rsidRPr="00AB3AF7">
        <w:rPr>
          <w:lang w:val="fr-FR"/>
        </w:rPr>
        <w:t>nateur que le simulateur logiciel.</w:t>
      </w:r>
    </w:p>
    <w:p w14:paraId="47DED02B" w14:textId="77777777" w:rsidR="00A87D2C" w:rsidRPr="00AB3AF7" w:rsidRDefault="00704BFB" w:rsidP="00AB3AF7">
      <w:pPr>
        <w:pStyle w:val="Titre4"/>
        <w:rPr>
          <w:lang w:val="fr-FR"/>
        </w:rPr>
      </w:pPr>
      <w:r w:rsidRPr="00AB3AF7">
        <w:rPr>
          <w:lang w:val="fr-FR"/>
        </w:rPr>
        <w:t>Tests</w:t>
      </w:r>
    </w:p>
    <w:p w14:paraId="49E4CFEC" w14:textId="77777777" w:rsidR="00A87D2C" w:rsidRPr="00AB3AF7" w:rsidRDefault="00704BFB" w:rsidP="00952DFA">
      <w:pPr>
        <w:spacing w:after="372"/>
        <w:ind w:left="-3"/>
        <w:rPr>
          <w:lang w:val="fr-FR"/>
        </w:rPr>
      </w:pPr>
      <w:r w:rsidRPr="00AB3AF7">
        <w:rPr>
          <w:lang w:val="fr-FR"/>
        </w:rPr>
        <w:t>Afin de s’assurer que le nano-ordinateur est prêt pour être évalué, des tests matériels et logiciels sont effectués une fois le système monté et stabilisé. Les résultats des tests servent de référence pour évaluer l’état de santé du nano-ordinateur.</w:t>
      </w:r>
    </w:p>
    <w:p w14:paraId="6A096374" w14:textId="77777777" w:rsidR="00A87D2C" w:rsidRPr="00E879BC" w:rsidRDefault="00704BFB" w:rsidP="00952DFA">
      <w:pPr>
        <w:pStyle w:val="Titre3"/>
        <w:ind w:left="702" w:hanging="717"/>
        <w:rPr>
          <w:rFonts w:cs="Times New Roman"/>
          <w:lang w:val="fr-FR"/>
        </w:rPr>
      </w:pPr>
      <w:bookmarkStart w:id="101" w:name="_Toc86180705"/>
      <w:r w:rsidRPr="00E879BC">
        <w:rPr>
          <w:rFonts w:cs="Times New Roman"/>
          <w:lang w:val="fr-FR"/>
        </w:rPr>
        <w:t>Collecte des données</w:t>
      </w:r>
      <w:bookmarkEnd w:id="101"/>
    </w:p>
    <w:p w14:paraId="0539475D" w14:textId="4B0C159F" w:rsidR="00A87D2C" w:rsidRPr="00AB3AF7" w:rsidRDefault="00704BFB" w:rsidP="00952DFA">
      <w:pPr>
        <w:spacing w:after="372"/>
        <w:ind w:left="-3"/>
        <w:rPr>
          <w:lang w:val="fr-FR"/>
        </w:rPr>
      </w:pPr>
      <w:r w:rsidRPr="00AB3AF7">
        <w:rPr>
          <w:lang w:val="fr-FR"/>
        </w:rPr>
        <w:t xml:space="preserve">Le jeu d’images de </w:t>
      </w:r>
      <w:commentRangeStart w:id="102"/>
      <w:proofErr w:type="spellStart"/>
      <w:r w:rsidRPr="00D23ABA">
        <w:rPr>
          <w:i/>
          <w:iCs/>
          <w:lang w:val="fr-FR"/>
          <w:rPrChange w:id="103" w:author="Mickaël Germain" w:date="2021-11-12T11:40:00Z">
            <w:rPr>
              <w:lang w:val="fr-FR"/>
            </w:rPr>
          </w:rPrChange>
        </w:rPr>
        <w:t>DeepScene</w:t>
      </w:r>
      <w:commentRangeEnd w:id="102"/>
      <w:proofErr w:type="spellEnd"/>
      <w:r w:rsidR="00D23ABA">
        <w:rPr>
          <w:rStyle w:val="Marquedecommentaire"/>
        </w:rPr>
        <w:commentReference w:id="102"/>
      </w:r>
      <w:r w:rsidRPr="00AB3AF7">
        <w:rPr>
          <w:lang w:val="fr-FR"/>
        </w:rPr>
        <w:t xml:space="preserve"> est celui qui semble le plus approprié</w:t>
      </w:r>
      <w:r w:rsidR="003D0058" w:rsidRPr="00AB3AF7">
        <w:rPr>
          <w:lang w:val="fr-FR"/>
        </w:rPr>
        <w:t>,</w:t>
      </w:r>
      <w:r w:rsidRPr="00AB3AF7">
        <w:rPr>
          <w:lang w:val="fr-FR"/>
        </w:rPr>
        <w:t xml:space="preserve"> car il a été conçu pour détecter les chemins dans la forêt. De plus, il existe une version de l’architecture qui a été entrainée avec ce jeu. Comme un jeu d’images</w:t>
      </w:r>
      <w:r w:rsidR="003D0058" w:rsidRPr="00AB3AF7">
        <w:rPr>
          <w:lang w:val="fr-FR"/>
        </w:rPr>
        <w:t xml:space="preserve"> </w:t>
      </w:r>
      <w:r w:rsidRPr="00AB3AF7">
        <w:rPr>
          <w:lang w:val="fr-FR"/>
        </w:rPr>
        <w:t xml:space="preserve">vérité terrain est disponible, cela procure un gain de temps non négligeable dans le cadre d’un essai. Le jeu d’images de </w:t>
      </w:r>
      <w:proofErr w:type="spellStart"/>
      <w:r w:rsidRPr="00D23ABA">
        <w:rPr>
          <w:i/>
          <w:iCs/>
          <w:lang w:val="fr-FR"/>
          <w:rPrChange w:id="104" w:author="Mickaël Germain" w:date="2021-11-12T11:40:00Z">
            <w:rPr>
              <w:lang w:val="fr-FR"/>
            </w:rPr>
          </w:rPrChange>
        </w:rPr>
        <w:t>CityScape</w:t>
      </w:r>
      <w:proofErr w:type="spellEnd"/>
      <w:r w:rsidRPr="00AB3AF7">
        <w:rPr>
          <w:lang w:val="fr-FR"/>
        </w:rPr>
        <w:t xml:space="preserve"> est complet pour les scènes urbaines, mais comme il est moins spécialisé dans la détection de chemins ou de piste, son utilisation n’est pas priorisé</w:t>
      </w:r>
      <w:r w:rsidR="002321CF" w:rsidRPr="00AB3AF7">
        <w:rPr>
          <w:lang w:val="fr-FR"/>
        </w:rPr>
        <w:t>e</w:t>
      </w:r>
      <w:r w:rsidRPr="00AB3AF7">
        <w:rPr>
          <w:lang w:val="fr-FR"/>
        </w:rPr>
        <w:t>. Il contient toutefois des images vérité terrain de routes, ce qui est avantageux dans notre contexte et le favorise par rapport au</w:t>
      </w:r>
      <w:r w:rsidR="003D0058" w:rsidRPr="00AB3AF7">
        <w:rPr>
          <w:lang w:val="fr-FR"/>
        </w:rPr>
        <w:t>x</w:t>
      </w:r>
      <w:r w:rsidRPr="00AB3AF7">
        <w:rPr>
          <w:lang w:val="fr-FR"/>
        </w:rPr>
        <w:t xml:space="preserve"> deux derniers que nous avons à notre disposition. En effet le jeu d’images et de vidéos de l’APC-PJC, et celui que j’ai monté en prenant des vidéos de pistes cyclables de mon quartier, sont des jeux intéressants pour tester les résultats de la segmentation avec des images ou des vidéos qui viennent du site d’études, ou similaire, que celui de chemins forestiers. De plus ces images et vidéos sont loin des conditions parfaites (luminosité, qualité du sol, angle de vue, etc.).</w:t>
      </w:r>
    </w:p>
    <w:p w14:paraId="017375AF" w14:textId="77777777" w:rsidR="00A87D2C" w:rsidRPr="00AB3AF7" w:rsidRDefault="00704BFB" w:rsidP="00952DFA">
      <w:pPr>
        <w:pStyle w:val="Titre3"/>
        <w:ind w:left="702" w:hanging="717"/>
        <w:rPr>
          <w:rFonts w:cs="Times New Roman"/>
          <w:lang w:val="fr-FR"/>
        </w:rPr>
      </w:pPr>
      <w:bookmarkStart w:id="105" w:name="_Toc86180706"/>
      <w:r w:rsidRPr="00AB3AF7">
        <w:rPr>
          <w:rFonts w:cs="Times New Roman"/>
          <w:lang w:val="fr-FR"/>
        </w:rPr>
        <w:lastRenderedPageBreak/>
        <w:t>Mise en place des solutions logicielles</w:t>
      </w:r>
      <w:bookmarkEnd w:id="105"/>
    </w:p>
    <w:p w14:paraId="45766535" w14:textId="77777777" w:rsidR="00A87D2C" w:rsidRPr="00AB3AF7" w:rsidRDefault="00704BFB" w:rsidP="00952DFA">
      <w:pPr>
        <w:spacing w:after="225" w:line="265" w:lineRule="auto"/>
        <w:ind w:left="-5"/>
        <w:jc w:val="left"/>
        <w:rPr>
          <w:b/>
          <w:lang w:val="fr-FR"/>
        </w:rPr>
      </w:pPr>
      <w:commentRangeStart w:id="106"/>
      <w:proofErr w:type="spellStart"/>
      <w:r w:rsidRPr="00AB3AF7">
        <w:rPr>
          <w:b/>
          <w:lang w:val="fr-FR"/>
        </w:rPr>
        <w:t>Jetson</w:t>
      </w:r>
      <w:proofErr w:type="spellEnd"/>
      <w:r w:rsidRPr="00AB3AF7">
        <w:rPr>
          <w:b/>
          <w:lang w:val="fr-FR"/>
        </w:rPr>
        <w:t xml:space="preserve"> Nano</w:t>
      </w:r>
      <w:commentRangeEnd w:id="106"/>
      <w:r w:rsidR="00D23ABA">
        <w:rPr>
          <w:rStyle w:val="Marquedecommentaire"/>
        </w:rPr>
        <w:commentReference w:id="106"/>
      </w:r>
    </w:p>
    <w:p w14:paraId="574ECA72" w14:textId="08D8B6CC" w:rsidR="00C960C7" w:rsidRPr="00AB3AF7" w:rsidRDefault="00280046" w:rsidP="00FF2315">
      <w:pPr>
        <w:spacing w:after="342"/>
        <w:ind w:left="-3"/>
        <w:rPr>
          <w:b/>
          <w:lang w:val="fr-FR"/>
        </w:rPr>
      </w:pPr>
      <w:r w:rsidRPr="00AB3AF7">
        <w:rPr>
          <w:lang w:val="fr-FR"/>
        </w:rPr>
        <w:t>Le nano-ordinateur est destiné à</w:t>
      </w:r>
      <w:r w:rsidR="00704BFB" w:rsidRPr="00AB3AF7">
        <w:rPr>
          <w:lang w:val="fr-FR"/>
        </w:rPr>
        <w:t xml:space="preserve"> l’inférence. NVIDIA fournit tout un système d’installation, qui est nommé </w:t>
      </w:r>
      <w:proofErr w:type="spellStart"/>
      <w:r w:rsidR="00704BFB" w:rsidRPr="00AB3AF7">
        <w:rPr>
          <w:lang w:val="fr-FR"/>
        </w:rPr>
        <w:t>JetPack</w:t>
      </w:r>
      <w:proofErr w:type="spellEnd"/>
      <w:r w:rsidR="00704BFB" w:rsidRPr="00AB3AF7">
        <w:rPr>
          <w:lang w:val="fr-FR"/>
        </w:rPr>
        <w:t xml:space="preserve">, et qui contient un système d’exploitation basée sur Ubuntu, "Linux pour </w:t>
      </w:r>
      <w:proofErr w:type="spellStart"/>
      <w:r w:rsidR="00704BFB" w:rsidRPr="00AB3AF7">
        <w:rPr>
          <w:lang w:val="fr-FR"/>
        </w:rPr>
        <w:t>Tegra</w:t>
      </w:r>
      <w:proofErr w:type="spellEnd"/>
      <w:r w:rsidR="00704BFB" w:rsidRPr="00AB3AF7">
        <w:rPr>
          <w:lang w:val="fr-FR"/>
        </w:rPr>
        <w:t>" L4T), la plateforme applicative et les librairies nécessaires pour l’inférence, tel</w:t>
      </w:r>
      <w:r w:rsidR="003D0058" w:rsidRPr="00AB3AF7">
        <w:rPr>
          <w:lang w:val="fr-FR"/>
        </w:rPr>
        <w:t>le</w:t>
      </w:r>
      <w:r w:rsidR="00704BFB" w:rsidRPr="00AB3AF7">
        <w:rPr>
          <w:lang w:val="fr-FR"/>
        </w:rPr>
        <w:t xml:space="preserve">s que Python, </w:t>
      </w:r>
      <w:proofErr w:type="spellStart"/>
      <w:r w:rsidR="00704BFB" w:rsidRPr="00AB3AF7">
        <w:rPr>
          <w:lang w:val="fr-FR"/>
        </w:rPr>
        <w:t>pytorch</w:t>
      </w:r>
      <w:proofErr w:type="spellEnd"/>
      <w:r w:rsidR="00704BFB" w:rsidRPr="00AB3AF7">
        <w:rPr>
          <w:lang w:val="fr-FR"/>
        </w:rPr>
        <w:t xml:space="preserve">, les modèles </w:t>
      </w:r>
      <w:proofErr w:type="spellStart"/>
      <w:r w:rsidR="00704BFB" w:rsidRPr="00AB3AF7">
        <w:rPr>
          <w:lang w:val="fr-FR"/>
        </w:rPr>
        <w:t>préentrainés</w:t>
      </w:r>
      <w:proofErr w:type="spellEnd"/>
      <w:r w:rsidR="00704BFB" w:rsidRPr="00AB3AF7">
        <w:rPr>
          <w:lang w:val="fr-FR"/>
        </w:rPr>
        <w:t xml:space="preserve"> au format ONNX, le compilateur CUDA, et le SDK </w:t>
      </w:r>
      <w:proofErr w:type="spellStart"/>
      <w:r w:rsidR="00704BFB" w:rsidRPr="00AB3AF7">
        <w:rPr>
          <w:lang w:val="fr-FR"/>
        </w:rPr>
        <w:t>TensorRT</w:t>
      </w:r>
      <w:proofErr w:type="spellEnd"/>
      <w:r w:rsidR="00704BFB" w:rsidRPr="00AB3AF7">
        <w:rPr>
          <w:lang w:val="fr-FR"/>
        </w:rPr>
        <w:t>.</w:t>
      </w:r>
    </w:p>
    <w:p w14:paraId="04B95E25" w14:textId="77777777" w:rsidR="00A87D2C" w:rsidRPr="00AB3AF7" w:rsidRDefault="00704BFB" w:rsidP="00952DFA">
      <w:pPr>
        <w:spacing w:after="225" w:line="265" w:lineRule="auto"/>
        <w:ind w:left="-5"/>
        <w:jc w:val="left"/>
        <w:rPr>
          <w:b/>
          <w:lang w:val="fr-FR"/>
        </w:rPr>
      </w:pPr>
      <w:r w:rsidRPr="00AB3AF7">
        <w:rPr>
          <w:b/>
          <w:lang w:val="fr-FR"/>
        </w:rPr>
        <w:t>Calcul Québec</w:t>
      </w:r>
    </w:p>
    <w:p w14:paraId="565D660A" w14:textId="01C5FDBC" w:rsidR="00A87D2C" w:rsidRPr="00AB3AF7" w:rsidDel="00D23ABA" w:rsidRDefault="00AC48A8" w:rsidP="00952DFA">
      <w:pPr>
        <w:spacing w:after="0"/>
        <w:ind w:left="-3"/>
        <w:rPr>
          <w:del w:id="107" w:author="Mickaël Germain" w:date="2021-11-12T11:43:00Z"/>
          <w:lang w:val="fr-FR"/>
        </w:rPr>
      </w:pPr>
      <w:r w:rsidRPr="00AB3AF7">
        <w:rPr>
          <w:lang w:val="fr-FR"/>
        </w:rPr>
        <w:t>Le nano-ordinateur est destiné à</w:t>
      </w:r>
      <w:r w:rsidR="00704BFB" w:rsidRPr="00AB3AF7">
        <w:rPr>
          <w:lang w:val="fr-FR"/>
        </w:rPr>
        <w:t xml:space="preserve"> l’inférence, et non l’entrainement d’architectures. Il n’est pas non plus destiné </w:t>
      </w:r>
      <w:r w:rsidRPr="00AB3AF7">
        <w:rPr>
          <w:lang w:val="fr-FR"/>
        </w:rPr>
        <w:t xml:space="preserve">à </w:t>
      </w:r>
      <w:r w:rsidR="00704BFB" w:rsidRPr="00AB3AF7">
        <w:rPr>
          <w:lang w:val="fr-FR"/>
        </w:rPr>
        <w:t>être un environnement de développement. Un autre environnement de travail est donc nécessaire pour développer, et doit posséder les capacités matérielles (</w:t>
      </w:r>
      <w:proofErr w:type="spellStart"/>
      <w:r w:rsidR="00704BFB" w:rsidRPr="00AB3AF7">
        <w:rPr>
          <w:lang w:val="fr-FR"/>
        </w:rPr>
        <w:t>GPUs</w:t>
      </w:r>
      <w:proofErr w:type="spellEnd"/>
      <w:r w:rsidR="00704BFB" w:rsidRPr="00AB3AF7">
        <w:rPr>
          <w:lang w:val="fr-FR"/>
        </w:rPr>
        <w:t>, mémoires, espace de stockage) et logicielles (librairies) pour entrainer une architecture. Le professeur Mickaël Germain, directeur de projet, m’a présenté l’environnement de Calcul Québec. Celui-</w:t>
      </w:r>
      <w:r w:rsidR="003D0058" w:rsidRPr="00AB3AF7">
        <w:rPr>
          <w:lang w:val="fr-FR"/>
        </w:rPr>
        <w:t>c</w:t>
      </w:r>
      <w:r w:rsidR="00704BFB" w:rsidRPr="00AB3AF7">
        <w:rPr>
          <w:lang w:val="fr-FR"/>
        </w:rPr>
        <w:t xml:space="preserve">i fournit un espace de travail scientifique destiné aux chercheurs et aux universitaires, qui m’a </w:t>
      </w:r>
      <w:r w:rsidR="000412BF" w:rsidRPr="00AB3AF7">
        <w:rPr>
          <w:lang w:val="fr-FR"/>
        </w:rPr>
        <w:t>permis</w:t>
      </w:r>
      <w:r w:rsidR="00704BFB" w:rsidRPr="00AB3AF7">
        <w:rPr>
          <w:lang w:val="fr-FR"/>
        </w:rPr>
        <w:t xml:space="preserve"> de pouvoir travailler avec l’apprentissage profond, compiler un fork de </w:t>
      </w:r>
      <w:proofErr w:type="spellStart"/>
      <w:r w:rsidR="00704BFB" w:rsidRPr="00AB3AF7">
        <w:rPr>
          <w:lang w:val="fr-FR"/>
        </w:rPr>
        <w:t>torchvision</w:t>
      </w:r>
      <w:proofErr w:type="spellEnd"/>
      <w:r w:rsidR="00704BFB" w:rsidRPr="00AB3AF7">
        <w:rPr>
          <w:lang w:val="fr-FR"/>
        </w:rPr>
        <w:t xml:space="preserve">, </w:t>
      </w:r>
      <w:proofErr w:type="spellStart"/>
      <w:r w:rsidR="00704BFB" w:rsidRPr="00AB3AF7">
        <w:rPr>
          <w:lang w:val="fr-FR"/>
        </w:rPr>
        <w:t>réentrainer</w:t>
      </w:r>
      <w:proofErr w:type="spellEnd"/>
      <w:r w:rsidR="00704BFB" w:rsidRPr="00AB3AF7">
        <w:rPr>
          <w:lang w:val="fr-FR"/>
        </w:rPr>
        <w:t xml:space="preserve"> des archite</w:t>
      </w:r>
      <w:r w:rsidR="003D0058" w:rsidRPr="00AB3AF7">
        <w:rPr>
          <w:lang w:val="fr-FR"/>
        </w:rPr>
        <w:t>c</w:t>
      </w:r>
      <w:r w:rsidR="00704BFB" w:rsidRPr="00AB3AF7">
        <w:rPr>
          <w:lang w:val="fr-FR"/>
        </w:rPr>
        <w:t>tures, générer les versions ONNX, et ainsi contourner les limitations du nano-ordinateur.</w:t>
      </w:r>
      <w:ins w:id="108" w:author="Mickaël Germain" w:date="2021-11-12T11:43:00Z">
        <w:r w:rsidR="00D23ABA">
          <w:rPr>
            <w:lang w:val="fr-FR"/>
          </w:rPr>
          <w:t xml:space="preserve"> </w:t>
        </w:r>
      </w:ins>
    </w:p>
    <w:p w14:paraId="58207B1A" w14:textId="77777777" w:rsidR="00A87D2C" w:rsidRPr="00AB3AF7" w:rsidRDefault="00CC2E19" w:rsidP="00D23ABA">
      <w:pPr>
        <w:spacing w:after="0"/>
        <w:ind w:left="-3"/>
        <w:rPr>
          <w:lang w:val="fr-FR"/>
        </w:rPr>
        <w:pPrChange w:id="109" w:author="Mickaël Germain" w:date="2021-11-12T11:43:00Z">
          <w:pPr>
            <w:spacing w:after="350"/>
            <w:ind w:left="-3"/>
          </w:pPr>
        </w:pPrChange>
      </w:pPr>
      <w:r w:rsidRPr="00AB3AF7">
        <w:rPr>
          <w:lang w:val="fr-FR"/>
        </w:rPr>
        <w:t>Avoir accès à</w:t>
      </w:r>
      <w:r w:rsidR="00704BFB" w:rsidRPr="00AB3AF7">
        <w:rPr>
          <w:lang w:val="fr-FR"/>
        </w:rPr>
        <w:t xml:space="preserve"> cet environnement de travail a été un élément clé dans le cadre de cet essai.</w:t>
      </w:r>
    </w:p>
    <w:p w14:paraId="711F7CBE" w14:textId="77777777" w:rsidR="00A87D2C" w:rsidRPr="00AB3AF7" w:rsidRDefault="00704BFB" w:rsidP="00952DFA">
      <w:pPr>
        <w:pStyle w:val="Titre5"/>
        <w:ind w:left="-5"/>
        <w:rPr>
          <w:rFonts w:ascii="Times New Roman" w:hAnsi="Times New Roman" w:cs="Times New Roman"/>
          <w:lang w:val="fr-FR"/>
        </w:rPr>
      </w:pPr>
      <w:r w:rsidRPr="00AB3AF7">
        <w:rPr>
          <w:rFonts w:ascii="Times New Roman" w:hAnsi="Times New Roman" w:cs="Times New Roman"/>
          <w:lang w:val="fr-FR"/>
        </w:rPr>
        <w:t>Compte Calcul Québec</w:t>
      </w:r>
    </w:p>
    <w:p w14:paraId="60017F3B" w14:textId="7B11B31A" w:rsidR="00A87D2C" w:rsidRPr="00AB3AF7" w:rsidRDefault="00704BFB" w:rsidP="00952DFA">
      <w:pPr>
        <w:ind w:left="-3"/>
        <w:rPr>
          <w:lang w:val="fr-FR"/>
        </w:rPr>
      </w:pPr>
      <w:r w:rsidRPr="00AB3AF7">
        <w:rPr>
          <w:lang w:val="fr-FR"/>
        </w:rPr>
        <w:t xml:space="preserve">Calcul Québec mets à disposition des ressources matérielles puissantes et l’accès </w:t>
      </w:r>
      <w:proofErr w:type="spellStart"/>
      <w:r w:rsidRPr="00AB3AF7">
        <w:rPr>
          <w:lang w:val="fr-FR"/>
        </w:rPr>
        <w:t>a</w:t>
      </w:r>
      <w:proofErr w:type="spellEnd"/>
      <w:r w:rsidRPr="00AB3AF7">
        <w:rPr>
          <w:lang w:val="fr-FR"/>
        </w:rPr>
        <w:t xml:space="preserve"> des libraires de haute technologie telle que pour l’apprentissage profond, permettant d’avoir un environnement de travail professionnel et performant rapidement. Les ressources matérielles à disposition sont des grappes de serveurs, de </w:t>
      </w:r>
      <w:proofErr w:type="spellStart"/>
      <w:r w:rsidRPr="00AB3AF7">
        <w:rPr>
          <w:lang w:val="fr-FR"/>
        </w:rPr>
        <w:t>CPUs</w:t>
      </w:r>
      <w:proofErr w:type="spellEnd"/>
      <w:r w:rsidRPr="00AB3AF7">
        <w:rPr>
          <w:lang w:val="fr-FR"/>
        </w:rPr>
        <w:t xml:space="preserve"> et </w:t>
      </w:r>
      <w:proofErr w:type="spellStart"/>
      <w:r w:rsidRPr="00AB3AF7">
        <w:rPr>
          <w:lang w:val="fr-FR"/>
        </w:rPr>
        <w:t>GPUs</w:t>
      </w:r>
      <w:proofErr w:type="spellEnd"/>
      <w:r w:rsidRPr="00AB3AF7">
        <w:rPr>
          <w:lang w:val="fr-FR"/>
        </w:rPr>
        <w:t xml:space="preserve"> de différents types, ainsi que de l’espace de stockage. Les librairies sont disponibles via un repository privé, et lorsque certaines étaient manquantes (ONNX et </w:t>
      </w:r>
      <w:proofErr w:type="spellStart"/>
      <w:r w:rsidRPr="00AB3AF7">
        <w:rPr>
          <w:lang w:val="fr-FR"/>
        </w:rPr>
        <w:t>onnxruntime</w:t>
      </w:r>
      <w:proofErr w:type="spellEnd"/>
      <w:r w:rsidRPr="00AB3AF7">
        <w:rPr>
          <w:lang w:val="fr-FR"/>
        </w:rPr>
        <w:t>), j’ai fait une demande par courriel. L’administrateur a pu rendre disponible l’une des deux (ONNX), la seconde (</w:t>
      </w:r>
      <w:proofErr w:type="spellStart"/>
      <w:r w:rsidRPr="00AB3AF7">
        <w:rPr>
          <w:lang w:val="fr-FR"/>
        </w:rPr>
        <w:t>onnxruntime</w:t>
      </w:r>
      <w:proofErr w:type="spellEnd"/>
      <w:r w:rsidRPr="00AB3AF7">
        <w:rPr>
          <w:lang w:val="fr-FR"/>
        </w:rPr>
        <w:t xml:space="preserve">) étant beaucoup plus complexe </w:t>
      </w:r>
      <w:r w:rsidR="003D0058" w:rsidRPr="00AB3AF7">
        <w:rPr>
          <w:lang w:val="fr-FR"/>
        </w:rPr>
        <w:t>à</w:t>
      </w:r>
      <w:r w:rsidRPr="00AB3AF7">
        <w:rPr>
          <w:lang w:val="fr-FR"/>
        </w:rPr>
        <w:t xml:space="preserve"> install</w:t>
      </w:r>
      <w:r w:rsidR="003D0058" w:rsidRPr="00AB3AF7">
        <w:rPr>
          <w:lang w:val="fr-FR"/>
        </w:rPr>
        <w:t>er</w:t>
      </w:r>
      <w:r w:rsidRPr="00AB3AF7">
        <w:rPr>
          <w:lang w:val="fr-FR"/>
        </w:rPr>
        <w:t>, pour l’avoir tenté sur le nano-ordinateur.</w:t>
      </w:r>
    </w:p>
    <w:p w14:paraId="347ADE2A" w14:textId="77777777" w:rsidR="00A87D2C" w:rsidRPr="00AB3AF7" w:rsidRDefault="00704BFB" w:rsidP="00952DFA">
      <w:pPr>
        <w:ind w:left="-3"/>
        <w:rPr>
          <w:lang w:val="fr-FR"/>
        </w:rPr>
      </w:pPr>
      <w:r w:rsidRPr="00AB3AF7">
        <w:rPr>
          <w:lang w:val="fr-FR"/>
        </w:rPr>
        <w:t xml:space="preserve">L’autre avantage de l’environnement de Calcul Québec est la mise à disposition de </w:t>
      </w:r>
      <w:proofErr w:type="spellStart"/>
      <w:r w:rsidRPr="00AB3AF7">
        <w:rPr>
          <w:lang w:val="fr-FR"/>
        </w:rPr>
        <w:t>Jupyter</w:t>
      </w:r>
      <w:proofErr w:type="spellEnd"/>
      <w:r w:rsidRPr="00AB3AF7">
        <w:rPr>
          <w:lang w:val="fr-FR"/>
        </w:rPr>
        <w:t xml:space="preserve"> Notebook, afin de tester rapidement du code Python. Par contre il n’est pas conseillé d’exécuter du code nécessitant des délais, tels que l’entrainement d’une architecture.</w:t>
      </w:r>
    </w:p>
    <w:p w14:paraId="68A9C207" w14:textId="77777777" w:rsidR="00A87D2C" w:rsidRPr="00AB3AF7" w:rsidRDefault="00704BFB" w:rsidP="00952DFA">
      <w:pPr>
        <w:ind w:left="-3"/>
        <w:rPr>
          <w:lang w:val="fr-FR"/>
        </w:rPr>
      </w:pPr>
      <w:r w:rsidRPr="00AB3AF7">
        <w:rPr>
          <w:lang w:val="fr-FR"/>
        </w:rPr>
        <w:lastRenderedPageBreak/>
        <w:t>L’un des irritants est de ne pas pouvoir exécuter un cont</w:t>
      </w:r>
      <w:r w:rsidR="001106DB" w:rsidRPr="00AB3AF7">
        <w:rPr>
          <w:lang w:val="fr-FR"/>
        </w:rPr>
        <w:t xml:space="preserve">eneur </w:t>
      </w:r>
      <w:r w:rsidR="00CF67E5" w:rsidRPr="00AB3AF7">
        <w:rPr>
          <w:lang w:val="fr-FR"/>
        </w:rPr>
        <w:t>Docker</w:t>
      </w:r>
      <w:r w:rsidRPr="00AB3AF7">
        <w:rPr>
          <w:lang w:val="fr-FR"/>
        </w:rPr>
        <w:t xml:space="preserve"> tel quel. Il faut le convertir au format </w:t>
      </w:r>
      <w:proofErr w:type="spellStart"/>
      <w:r w:rsidRPr="00AB3AF7">
        <w:rPr>
          <w:lang w:val="fr-FR"/>
        </w:rPr>
        <w:t>Singularity</w:t>
      </w:r>
      <w:proofErr w:type="spellEnd"/>
      <w:r w:rsidRPr="00AB3AF7">
        <w:rPr>
          <w:lang w:val="fr-FR"/>
        </w:rPr>
        <w:t xml:space="preserve">. Dans le cadre du projet cela m’aurait facilité la tâche, car NVIDIA fournit des </w:t>
      </w:r>
      <w:r w:rsidR="00217064" w:rsidRPr="00AB3AF7">
        <w:rPr>
          <w:lang w:val="fr-FR"/>
        </w:rPr>
        <w:t>conteneurs D</w:t>
      </w:r>
      <w:r w:rsidRPr="00AB3AF7">
        <w:rPr>
          <w:lang w:val="fr-FR"/>
        </w:rPr>
        <w:t>ocker prêt</w:t>
      </w:r>
      <w:r w:rsidR="00641E5F" w:rsidRPr="00AB3AF7">
        <w:rPr>
          <w:lang w:val="fr-FR"/>
        </w:rPr>
        <w:t>s</w:t>
      </w:r>
      <w:r w:rsidRPr="00AB3AF7">
        <w:rPr>
          <w:lang w:val="fr-FR"/>
        </w:rPr>
        <w:t xml:space="preserve"> à l’utilisation pour le réentrainement. Je n’ai malheureusement pas pris le temps et la chance de convertir un cont</w:t>
      </w:r>
      <w:r w:rsidR="001106DB" w:rsidRPr="00AB3AF7">
        <w:rPr>
          <w:lang w:val="fr-FR"/>
        </w:rPr>
        <w:t xml:space="preserve">eneur </w:t>
      </w:r>
      <w:r w:rsidR="00CF67E5" w:rsidRPr="00AB3AF7">
        <w:rPr>
          <w:lang w:val="fr-FR"/>
        </w:rPr>
        <w:t>Docker</w:t>
      </w:r>
      <w:r w:rsidRPr="00AB3AF7">
        <w:rPr>
          <w:lang w:val="fr-FR"/>
        </w:rPr>
        <w:t xml:space="preserve"> au format </w:t>
      </w:r>
      <w:proofErr w:type="spellStart"/>
      <w:r w:rsidRPr="00AB3AF7">
        <w:rPr>
          <w:lang w:val="fr-FR"/>
        </w:rPr>
        <w:t>Singularity</w:t>
      </w:r>
      <w:proofErr w:type="spellEnd"/>
      <w:r w:rsidRPr="00AB3AF7">
        <w:rPr>
          <w:lang w:val="fr-FR"/>
        </w:rPr>
        <w:t>. Je ne sais pas si c’est une activité assez simple ou complexe, mais du peu que j’ai lu cela semble assez "rapide".</w:t>
      </w:r>
    </w:p>
    <w:p w14:paraId="53857F67" w14:textId="77777777" w:rsidR="00A87D2C" w:rsidRPr="00AB3AF7" w:rsidRDefault="00704BFB" w:rsidP="00952DFA">
      <w:pPr>
        <w:pStyle w:val="Titre5"/>
        <w:ind w:left="-5"/>
        <w:rPr>
          <w:rFonts w:ascii="Times New Roman" w:hAnsi="Times New Roman" w:cs="Times New Roman"/>
          <w:lang w:val="fr-FR"/>
        </w:rPr>
      </w:pPr>
      <w:proofErr w:type="spellStart"/>
      <w:r w:rsidRPr="00AB3AF7">
        <w:rPr>
          <w:rFonts w:ascii="Times New Roman" w:hAnsi="Times New Roman" w:cs="Times New Roman"/>
          <w:lang w:val="fr-FR"/>
        </w:rPr>
        <w:t>Jupyter</w:t>
      </w:r>
      <w:proofErr w:type="spellEnd"/>
      <w:r w:rsidRPr="00AB3AF7">
        <w:rPr>
          <w:rFonts w:ascii="Times New Roman" w:hAnsi="Times New Roman" w:cs="Times New Roman"/>
          <w:lang w:val="fr-FR"/>
        </w:rPr>
        <w:t xml:space="preserve"> Notebook</w:t>
      </w:r>
    </w:p>
    <w:p w14:paraId="43756BBC" w14:textId="77777777" w:rsidR="00A87D2C" w:rsidRPr="00AB3AF7" w:rsidRDefault="00704BFB" w:rsidP="00952DFA">
      <w:pPr>
        <w:spacing w:after="342"/>
        <w:ind w:left="-3"/>
        <w:rPr>
          <w:lang w:val="fr-FR"/>
        </w:rPr>
      </w:pPr>
      <w:r w:rsidRPr="00AB3AF7">
        <w:rPr>
          <w:lang w:val="fr-FR"/>
        </w:rPr>
        <w:t xml:space="preserve">Le besoin de tester du code Python est toujours nécessaire. La console Python n’étant vraiment pas conviviale, un environnement </w:t>
      </w:r>
      <w:proofErr w:type="spellStart"/>
      <w:r w:rsidRPr="00AB3AF7">
        <w:rPr>
          <w:lang w:val="fr-FR"/>
        </w:rPr>
        <w:t>Jupyter</w:t>
      </w:r>
      <w:proofErr w:type="spellEnd"/>
      <w:r w:rsidRPr="00AB3AF7">
        <w:rPr>
          <w:lang w:val="fr-FR"/>
        </w:rPr>
        <w:t xml:space="preserve"> Notebook est un compromis incontournable. Heureusement Calcul Québec fournit un accès à des notebooks depuis Internet, permettant en plus d’hériter de leur environnement de travail. Il est à noter que les notebooks n’ont pas été utilisés pour entrainer une architecture ou générer les versions ONNX, mais de tester du code Python simple, comme visualiser des images, transformer des </w:t>
      </w:r>
      <w:proofErr w:type="spellStart"/>
      <w:r w:rsidRPr="00AB3AF7">
        <w:rPr>
          <w:lang w:val="fr-FR"/>
        </w:rPr>
        <w:t>tensors</w:t>
      </w:r>
      <w:proofErr w:type="spellEnd"/>
      <w:r w:rsidRPr="00AB3AF7">
        <w:rPr>
          <w:lang w:val="fr-FR"/>
        </w:rPr>
        <w:t>, et évaluer la segmentation prédite générée avec le vérité terrain (GT).</w:t>
      </w:r>
    </w:p>
    <w:p w14:paraId="0AB2D28F" w14:textId="77777777" w:rsidR="00A87D2C" w:rsidRPr="00AB3AF7" w:rsidRDefault="00704BFB" w:rsidP="00952DFA">
      <w:pPr>
        <w:spacing w:after="390" w:line="265" w:lineRule="auto"/>
        <w:ind w:left="-5"/>
        <w:jc w:val="left"/>
        <w:rPr>
          <w:b/>
          <w:lang w:val="fr-FR"/>
        </w:rPr>
      </w:pPr>
      <w:r w:rsidRPr="00AB3AF7">
        <w:rPr>
          <w:b/>
          <w:lang w:val="fr-FR"/>
        </w:rPr>
        <w:t>NVIDIA</w:t>
      </w:r>
    </w:p>
    <w:p w14:paraId="09446177" w14:textId="77777777" w:rsidR="00A87D2C" w:rsidRPr="00AB3AF7" w:rsidRDefault="00704BFB" w:rsidP="00952DFA">
      <w:pPr>
        <w:pStyle w:val="Titre5"/>
        <w:ind w:left="-5"/>
        <w:rPr>
          <w:rFonts w:ascii="Times New Roman" w:hAnsi="Times New Roman" w:cs="Times New Roman"/>
          <w:lang w:val="fr-FR"/>
        </w:rPr>
      </w:pPr>
      <w:r w:rsidRPr="00AB3AF7">
        <w:rPr>
          <w:rFonts w:ascii="Times New Roman" w:hAnsi="Times New Roman" w:cs="Times New Roman"/>
          <w:lang w:val="fr-FR"/>
        </w:rPr>
        <w:t>Compte NVIDIA</w:t>
      </w:r>
    </w:p>
    <w:p w14:paraId="1F5BB779" w14:textId="05DEBDBD" w:rsidR="00A87D2C" w:rsidRPr="00AB3AF7" w:rsidRDefault="00704BFB" w:rsidP="00952DFA">
      <w:pPr>
        <w:spacing w:after="342"/>
        <w:ind w:left="-3"/>
        <w:rPr>
          <w:lang w:val="fr-FR"/>
        </w:rPr>
      </w:pPr>
      <w:r w:rsidRPr="00AB3AF7">
        <w:rPr>
          <w:lang w:val="fr-FR"/>
        </w:rPr>
        <w:t>NVIDIA met à disposition tout un écosystème éducatif permettant aux développeurs et aux chercheurs d’obtenir de l’aide au sujet de leur produit et librairie. Dans le cadre de l’essai, un compte NVIDIA a été créé, permettant d’accéder au forum de développeurs, et les cont</w:t>
      </w:r>
      <w:r w:rsidR="00B33514" w:rsidRPr="00AB3AF7">
        <w:rPr>
          <w:lang w:val="fr-FR"/>
        </w:rPr>
        <w:t xml:space="preserve">eneurs </w:t>
      </w:r>
      <w:r w:rsidR="00CF67E5" w:rsidRPr="00AB3AF7">
        <w:rPr>
          <w:lang w:val="fr-FR"/>
        </w:rPr>
        <w:t>Docker</w:t>
      </w:r>
      <w:r w:rsidRPr="00AB3AF7">
        <w:rPr>
          <w:lang w:val="fr-FR"/>
        </w:rPr>
        <w:t xml:space="preserve"> par exemple. Il est aussi possible d’accéder à du matériel éducatif grâce à l’institut </w:t>
      </w:r>
      <w:proofErr w:type="spellStart"/>
      <w:r w:rsidRPr="00AB3AF7">
        <w:rPr>
          <w:lang w:val="fr-FR"/>
        </w:rPr>
        <w:t>DeepLearning</w:t>
      </w:r>
      <w:proofErr w:type="spellEnd"/>
      <w:r w:rsidRPr="00AB3AF7">
        <w:rPr>
          <w:lang w:val="fr-FR"/>
        </w:rPr>
        <w:t xml:space="preserve"> de NVIDIA, dont l’accès a été commandité par le professeur Mickaël Germain, directeur de projet. Le forum de développeurs a été un outil utile dans le cadre de ce projet, car le dépôt d’une question m’a permis de me débloquer. Je n’étais pas capable de r</w:t>
      </w:r>
      <w:r w:rsidR="003D0058" w:rsidRPr="00AB3AF7">
        <w:rPr>
          <w:lang w:val="fr-FR"/>
        </w:rPr>
        <w:t>é</w:t>
      </w:r>
      <w:r w:rsidRPr="00AB3AF7">
        <w:rPr>
          <w:lang w:val="fr-FR"/>
        </w:rPr>
        <w:t>générer la version ONNX à partir du code source et de la documentation fournie par NVIDIA pour une architecture FCN. Le développeur principal de l’application a répondu et m’a guidé dans la résolution du problème. Les autres ressources ont eu un impact limité dans le cadre de ce projet, puisque par exemple le cont</w:t>
      </w:r>
      <w:r w:rsidR="00340A4C" w:rsidRPr="00AB3AF7">
        <w:rPr>
          <w:lang w:val="fr-FR"/>
        </w:rPr>
        <w:t xml:space="preserve">eneur </w:t>
      </w:r>
      <w:r w:rsidR="00CF67E5" w:rsidRPr="00AB3AF7">
        <w:rPr>
          <w:lang w:val="fr-FR"/>
        </w:rPr>
        <w:t>Docker</w:t>
      </w:r>
      <w:r w:rsidRPr="00AB3AF7">
        <w:rPr>
          <w:lang w:val="fr-FR"/>
        </w:rPr>
        <w:t xml:space="preserve"> et DIGITS n’ont pas pu être utilisé. Le code source des architectures est disponible sans nécessiter de compte, de même que les SDKs </w:t>
      </w:r>
      <w:proofErr w:type="spellStart"/>
      <w:r w:rsidRPr="00AB3AF7">
        <w:rPr>
          <w:lang w:val="fr-FR"/>
        </w:rPr>
        <w:t>Jetpack</w:t>
      </w:r>
      <w:proofErr w:type="spellEnd"/>
      <w:r w:rsidRPr="00AB3AF7">
        <w:rPr>
          <w:lang w:val="fr-FR"/>
        </w:rPr>
        <w:t>.</w:t>
      </w:r>
    </w:p>
    <w:p w14:paraId="1C9A5B00" w14:textId="77777777" w:rsidR="00A87D2C" w:rsidRPr="00AB3AF7" w:rsidRDefault="00704BFB" w:rsidP="00952DFA">
      <w:pPr>
        <w:pStyle w:val="Titre5"/>
        <w:ind w:left="-5"/>
        <w:rPr>
          <w:rFonts w:ascii="Times New Roman" w:hAnsi="Times New Roman" w:cs="Times New Roman"/>
          <w:lang w:val="fr-FR"/>
        </w:rPr>
      </w:pPr>
      <w:r w:rsidRPr="00AB3AF7">
        <w:rPr>
          <w:rFonts w:ascii="Times New Roman" w:hAnsi="Times New Roman" w:cs="Times New Roman"/>
          <w:lang w:val="fr-FR"/>
        </w:rPr>
        <w:lastRenderedPageBreak/>
        <w:t>NVIDIA DIGITS</w:t>
      </w:r>
    </w:p>
    <w:p w14:paraId="68A1D1C2" w14:textId="23A3CC99" w:rsidR="00A87D2C" w:rsidRPr="00AB3AF7" w:rsidDel="00D23ABA" w:rsidRDefault="00704BFB" w:rsidP="00952DFA">
      <w:pPr>
        <w:spacing w:after="25"/>
        <w:ind w:left="-3"/>
        <w:rPr>
          <w:del w:id="110" w:author="Mickaël Germain" w:date="2021-11-12T11:43:00Z"/>
          <w:lang w:val="fr-FR"/>
        </w:rPr>
      </w:pPr>
      <w:r w:rsidRPr="00AB3AF7">
        <w:rPr>
          <w:lang w:val="fr-FR"/>
        </w:rPr>
        <w:t xml:space="preserve">NVIDIA fournit aux développeurs un environnement visuel permettant de </w:t>
      </w:r>
      <w:proofErr w:type="spellStart"/>
      <w:r w:rsidRPr="00AB3AF7">
        <w:rPr>
          <w:lang w:val="fr-FR"/>
        </w:rPr>
        <w:t>réentrainer</w:t>
      </w:r>
      <w:proofErr w:type="spellEnd"/>
      <w:r w:rsidRPr="00AB3AF7">
        <w:rPr>
          <w:lang w:val="fr-FR"/>
        </w:rPr>
        <w:t xml:space="preserve"> les architectures FCN qu’ils fournissent avec leurs propres </w:t>
      </w:r>
      <w:r w:rsidR="003D0058" w:rsidRPr="00AB3AF7">
        <w:rPr>
          <w:lang w:val="fr-FR"/>
        </w:rPr>
        <w:t>jeux de données</w:t>
      </w:r>
      <w:r w:rsidRPr="00AB3AF7">
        <w:rPr>
          <w:lang w:val="fr-FR"/>
        </w:rPr>
        <w:t>. Cet environnement se nomme DIGITS. Malheureusement il est nécessaire d’avoir son propre matériel, le système d’exploitation Ubuntu</w:t>
      </w:r>
      <w:ins w:id="111" w:author="Mickaël Germain" w:date="2021-11-12T11:43:00Z">
        <w:r w:rsidR="00D23ABA">
          <w:rPr>
            <w:lang w:val="fr-FR"/>
          </w:rPr>
          <w:t xml:space="preserve"> </w:t>
        </w:r>
      </w:ins>
    </w:p>
    <w:p w14:paraId="22F8F99D" w14:textId="77777777" w:rsidR="00A87D2C" w:rsidRPr="00AB3AF7" w:rsidRDefault="00704BFB" w:rsidP="00D23ABA">
      <w:pPr>
        <w:spacing w:after="25"/>
        <w:ind w:left="-3"/>
        <w:rPr>
          <w:lang w:val="fr-FR"/>
        </w:rPr>
        <w:pPrChange w:id="112" w:author="Mickaël Germain" w:date="2021-11-12T11:43:00Z">
          <w:pPr>
            <w:spacing w:after="341"/>
            <w:ind w:left="-3"/>
          </w:pPr>
        </w:pPrChange>
      </w:pPr>
      <w:r w:rsidRPr="00AB3AF7">
        <w:rPr>
          <w:lang w:val="fr-FR"/>
        </w:rPr>
        <w:t>18.04 LTS, d’avoir au moins un GPU. DIGITS ne s’installe pas sur le nano-ordinateur, ni sous Windows, ni avec la version "WSL" (Sous-système Windows pour Linux). Cette option a donc été abandonnée rapidement.</w:t>
      </w:r>
    </w:p>
    <w:p w14:paraId="448CB25C" w14:textId="77777777" w:rsidR="00A87D2C" w:rsidRPr="00AB3AF7" w:rsidRDefault="00704BFB" w:rsidP="00952DFA">
      <w:pPr>
        <w:pStyle w:val="Titre5"/>
        <w:ind w:left="-5"/>
        <w:rPr>
          <w:rFonts w:ascii="Times New Roman" w:hAnsi="Times New Roman" w:cs="Times New Roman"/>
          <w:lang w:val="fr-FR"/>
        </w:rPr>
      </w:pPr>
      <w:r w:rsidRPr="00AB3AF7">
        <w:rPr>
          <w:rFonts w:ascii="Times New Roman" w:hAnsi="Times New Roman" w:cs="Times New Roman"/>
          <w:lang w:val="fr-FR"/>
        </w:rPr>
        <w:t>Docker NVIDIA</w:t>
      </w:r>
    </w:p>
    <w:p w14:paraId="64A34158" w14:textId="6C57920F" w:rsidR="00A87D2C" w:rsidRPr="00AB3AF7" w:rsidRDefault="00704BFB" w:rsidP="00952DFA">
      <w:pPr>
        <w:spacing w:after="342"/>
        <w:ind w:left="-3"/>
        <w:rPr>
          <w:lang w:val="fr-FR"/>
        </w:rPr>
      </w:pPr>
      <w:r w:rsidRPr="00AB3AF7">
        <w:rPr>
          <w:lang w:val="fr-FR"/>
        </w:rPr>
        <w:t xml:space="preserve">NVIDIA fournit aux développeurs des </w:t>
      </w:r>
      <w:r w:rsidR="005F7A11" w:rsidRPr="00AB3AF7">
        <w:rPr>
          <w:lang w:val="fr-FR"/>
        </w:rPr>
        <w:t>conteneurs Docker</w:t>
      </w:r>
      <w:r w:rsidRPr="00AB3AF7">
        <w:rPr>
          <w:lang w:val="fr-FR"/>
        </w:rPr>
        <w:t xml:space="preserve">, avec tout ce qui est nécessaire pour </w:t>
      </w:r>
      <w:proofErr w:type="spellStart"/>
      <w:r w:rsidRPr="00AB3AF7">
        <w:rPr>
          <w:lang w:val="fr-FR"/>
        </w:rPr>
        <w:t>réentrainer</w:t>
      </w:r>
      <w:proofErr w:type="spellEnd"/>
      <w:r w:rsidRPr="00AB3AF7">
        <w:rPr>
          <w:lang w:val="fr-FR"/>
        </w:rPr>
        <w:t xml:space="preserve"> une architecture et r</w:t>
      </w:r>
      <w:r w:rsidR="003D0058" w:rsidRPr="00AB3AF7">
        <w:rPr>
          <w:lang w:val="fr-FR"/>
        </w:rPr>
        <w:t>é</w:t>
      </w:r>
      <w:r w:rsidRPr="00AB3AF7">
        <w:rPr>
          <w:lang w:val="fr-FR"/>
        </w:rPr>
        <w:t xml:space="preserve">générer une version ONNX, par exemple. Malheureusement la capacité du nano-ordinateur ne permet pas de travailler efficacement avec un </w:t>
      </w:r>
      <w:r w:rsidR="005F7A11" w:rsidRPr="00AB3AF7">
        <w:rPr>
          <w:lang w:val="fr-FR"/>
        </w:rPr>
        <w:t>conteneur Docker</w:t>
      </w:r>
      <w:r w:rsidRPr="00AB3AF7">
        <w:rPr>
          <w:lang w:val="fr-FR"/>
        </w:rPr>
        <w:t>, le nano-ordinateur devient sans réponse, nécessitant un redémarrage forcé. Cette option a donc été aussi abandonnée rapidement.</w:t>
      </w:r>
    </w:p>
    <w:p w14:paraId="660EC993" w14:textId="77777777" w:rsidR="00A87D2C" w:rsidRPr="00AB3AF7" w:rsidRDefault="00704BFB" w:rsidP="00952DFA">
      <w:pPr>
        <w:pStyle w:val="Titre5"/>
        <w:ind w:left="-5"/>
        <w:rPr>
          <w:rFonts w:ascii="Times New Roman" w:hAnsi="Times New Roman" w:cs="Times New Roman"/>
          <w:lang w:val="fr-FR"/>
        </w:rPr>
      </w:pPr>
      <w:r w:rsidRPr="00AB3AF7">
        <w:rPr>
          <w:rFonts w:ascii="Times New Roman" w:hAnsi="Times New Roman" w:cs="Times New Roman"/>
          <w:lang w:val="fr-FR"/>
        </w:rPr>
        <w:t xml:space="preserve">NVIDIA </w:t>
      </w:r>
      <w:proofErr w:type="spellStart"/>
      <w:r w:rsidRPr="00AB3AF7">
        <w:rPr>
          <w:rFonts w:ascii="Times New Roman" w:hAnsi="Times New Roman" w:cs="Times New Roman"/>
          <w:lang w:val="fr-FR"/>
        </w:rPr>
        <w:t>DeepStream</w:t>
      </w:r>
      <w:proofErr w:type="spellEnd"/>
    </w:p>
    <w:p w14:paraId="6057E8DD" w14:textId="77777777" w:rsidR="00A87D2C" w:rsidRPr="00AB3AF7" w:rsidRDefault="00704BFB" w:rsidP="00952DFA">
      <w:pPr>
        <w:spacing w:after="465"/>
        <w:ind w:left="-3"/>
        <w:rPr>
          <w:lang w:val="fr-FR"/>
        </w:rPr>
      </w:pPr>
      <w:r w:rsidRPr="00AB3AF7">
        <w:rPr>
          <w:lang w:val="fr-FR"/>
        </w:rPr>
        <w:t>Durant le déroulement de l’essai, NVIDIA a mis à disposition un environnement d’apprentissage profond, nommé "</w:t>
      </w:r>
      <w:proofErr w:type="spellStart"/>
      <w:r w:rsidRPr="00AB3AF7">
        <w:rPr>
          <w:lang w:val="fr-FR"/>
        </w:rPr>
        <w:t>DeepStream</w:t>
      </w:r>
      <w:proofErr w:type="spellEnd"/>
      <w:r w:rsidRPr="00AB3AF7">
        <w:rPr>
          <w:lang w:val="fr-FR"/>
        </w:rPr>
        <w:t xml:space="preserve">", facilitant la conception et la génération de modèles, jusqu’à l’inférence. Cet outil n’a pas été évalué, mais pourrait être un outil alternatif pour </w:t>
      </w:r>
      <w:proofErr w:type="spellStart"/>
      <w:r w:rsidRPr="00AB3AF7">
        <w:rPr>
          <w:lang w:val="fr-FR"/>
        </w:rPr>
        <w:t>réentrainer</w:t>
      </w:r>
      <w:proofErr w:type="spellEnd"/>
      <w:r w:rsidRPr="00AB3AF7">
        <w:rPr>
          <w:lang w:val="fr-FR"/>
        </w:rPr>
        <w:t xml:space="preserve"> une architecture.</w:t>
      </w:r>
    </w:p>
    <w:p w14:paraId="278D45AC" w14:textId="77777777" w:rsidR="00A87D2C" w:rsidRPr="00E879BC" w:rsidRDefault="00704BFB" w:rsidP="00952DFA">
      <w:pPr>
        <w:pStyle w:val="Titre2"/>
        <w:ind w:left="631" w:hanging="646"/>
        <w:rPr>
          <w:rFonts w:cs="Times New Roman"/>
          <w:lang w:val="fr-FR"/>
        </w:rPr>
      </w:pPr>
      <w:bookmarkStart w:id="113" w:name="_Toc86180707"/>
      <w:r w:rsidRPr="00E879BC">
        <w:rPr>
          <w:rFonts w:cs="Times New Roman"/>
          <w:lang w:val="fr-FR"/>
        </w:rPr>
        <w:t>Évaluation</w:t>
      </w:r>
      <w:bookmarkEnd w:id="113"/>
    </w:p>
    <w:p w14:paraId="71B693B9" w14:textId="0DB9038F" w:rsidR="00A87D2C" w:rsidRPr="00AB3AF7" w:rsidRDefault="00704BFB" w:rsidP="00952DFA">
      <w:pPr>
        <w:spacing w:after="25"/>
        <w:ind w:left="-13" w:firstLine="351"/>
        <w:rPr>
          <w:lang w:val="fr-FR"/>
        </w:rPr>
      </w:pPr>
      <w:r w:rsidRPr="00AB3AF7">
        <w:rPr>
          <w:lang w:val="fr-FR"/>
        </w:rPr>
        <w:t xml:space="preserve">L’évaluation des performances se décompose de différents éléments suivants, et qui sont présentés dans le diagramme de la </w:t>
      </w:r>
      <w:r w:rsidR="00C960C7" w:rsidRPr="00AB3AF7">
        <w:rPr>
          <w:lang w:val="fr-FR"/>
        </w:rPr>
        <w:fldChar w:fldCharType="begin"/>
      </w:r>
      <w:r w:rsidR="00C960C7" w:rsidRPr="00AB3AF7">
        <w:rPr>
          <w:lang w:val="fr-FR"/>
        </w:rPr>
        <w:instrText xml:space="preserve"> REF _Ref84685712 \h </w:instrText>
      </w:r>
      <w:r w:rsidR="00C960C7" w:rsidRPr="00AB3AF7">
        <w:rPr>
          <w:lang w:val="fr-FR"/>
        </w:rPr>
      </w:r>
      <w:r w:rsidR="00C960C7" w:rsidRPr="00AB3AF7">
        <w:rPr>
          <w:lang w:val="fr-FR"/>
        </w:rPr>
        <w:fldChar w:fldCharType="separate"/>
      </w:r>
      <w:r w:rsidR="00C960C7" w:rsidRPr="00AB3AF7">
        <w:rPr>
          <w:lang w:val="fr-FR"/>
        </w:rPr>
        <w:t xml:space="preserve">Figure </w:t>
      </w:r>
      <w:r w:rsidR="00C960C7" w:rsidRPr="00AB3AF7">
        <w:rPr>
          <w:noProof/>
          <w:lang w:val="fr-FR"/>
        </w:rPr>
        <w:t>14</w:t>
      </w:r>
      <w:r w:rsidR="00C960C7" w:rsidRPr="00AB3AF7">
        <w:rPr>
          <w:lang w:val="fr-FR"/>
        </w:rPr>
        <w:fldChar w:fldCharType="end"/>
      </w:r>
      <w:r w:rsidRPr="00AB3AF7">
        <w:rPr>
          <w:lang w:val="fr-FR"/>
        </w:rPr>
        <w:t>:</w:t>
      </w:r>
    </w:p>
    <w:p w14:paraId="044E21E9" w14:textId="3B0EC699" w:rsidR="00A87D2C" w:rsidRPr="00AB3AF7" w:rsidRDefault="00704BFB" w:rsidP="00952DFA">
      <w:pPr>
        <w:spacing w:after="40"/>
        <w:ind w:left="361"/>
        <w:rPr>
          <w:lang w:val="fr-FR"/>
        </w:rPr>
      </w:pPr>
      <w:commentRangeStart w:id="114"/>
      <w:commentRangeStart w:id="115"/>
      <w:r w:rsidRPr="00AB3AF7">
        <w:rPr>
          <w:lang w:val="fr-FR"/>
        </w:rPr>
        <w:t xml:space="preserve">— </w:t>
      </w:r>
      <w:del w:id="116" w:author="Mickaël Germain" w:date="2021-11-12T11:44:00Z">
        <w:r w:rsidRPr="00AB3AF7" w:rsidDel="00D23ABA">
          <w:rPr>
            <w:lang w:val="fr-FR"/>
          </w:rPr>
          <w:delText>Tout d’abord, les</w:delText>
        </w:r>
      </w:del>
      <w:ins w:id="117" w:author="Mickaël Germain" w:date="2021-11-12T11:44:00Z">
        <w:r w:rsidR="00D23ABA">
          <w:rPr>
            <w:lang w:val="fr-FR"/>
          </w:rPr>
          <w:t>Les</w:t>
        </w:r>
      </w:ins>
      <w:r w:rsidRPr="00AB3AF7">
        <w:rPr>
          <w:lang w:val="fr-FR"/>
        </w:rPr>
        <w:t xml:space="preserve"> indicateurs de performances.</w:t>
      </w:r>
      <w:commentRangeEnd w:id="115"/>
      <w:r w:rsidR="006866E0">
        <w:rPr>
          <w:rStyle w:val="Marquedecommentaire"/>
        </w:rPr>
        <w:commentReference w:id="115"/>
      </w:r>
    </w:p>
    <w:p w14:paraId="4477AB4E" w14:textId="1BFD09C6" w:rsidR="00A87D2C" w:rsidRPr="00AB3AF7" w:rsidRDefault="00704BFB" w:rsidP="00952DFA">
      <w:pPr>
        <w:spacing w:after="21"/>
        <w:ind w:left="1063" w:hanging="356"/>
        <w:rPr>
          <w:lang w:val="fr-FR"/>
        </w:rPr>
      </w:pPr>
      <w:r w:rsidRPr="00AB3AF7">
        <w:rPr>
          <w:lang w:val="fr-FR"/>
        </w:rPr>
        <w:t>— Les performances matérielles durant l’inférence sont évaluées grâce aux indicateurs fournis par les utilitaires ’</w:t>
      </w:r>
      <w:proofErr w:type="spellStart"/>
      <w:r w:rsidRPr="00AB3AF7">
        <w:rPr>
          <w:lang w:val="fr-FR"/>
        </w:rPr>
        <w:t>Tegrastats</w:t>
      </w:r>
      <w:proofErr w:type="spellEnd"/>
      <w:r w:rsidRPr="00AB3AF7">
        <w:rPr>
          <w:lang w:val="fr-FR"/>
        </w:rPr>
        <w:t>’ de NVIDIA, ’free’ et ’</w:t>
      </w:r>
      <w:proofErr w:type="spellStart"/>
      <w:r w:rsidRPr="00AB3AF7">
        <w:rPr>
          <w:lang w:val="fr-FR"/>
        </w:rPr>
        <w:t>iotop</w:t>
      </w:r>
      <w:proofErr w:type="spellEnd"/>
      <w:r w:rsidRPr="00AB3AF7">
        <w:rPr>
          <w:lang w:val="fr-FR"/>
        </w:rPr>
        <w:t xml:space="preserve">’. Ces utilitaires sont brièvement </w:t>
      </w:r>
      <w:r w:rsidR="00312CDE" w:rsidRPr="00AB3AF7">
        <w:rPr>
          <w:lang w:val="fr-FR"/>
        </w:rPr>
        <w:t>décrits</w:t>
      </w:r>
      <w:r w:rsidRPr="00AB3AF7">
        <w:rPr>
          <w:lang w:val="fr-FR"/>
        </w:rPr>
        <w:t xml:space="preserve"> dans le tableau 2.</w:t>
      </w:r>
    </w:p>
    <w:p w14:paraId="3DF3AA00" w14:textId="77777777" w:rsidR="00A87D2C" w:rsidRPr="00AB3AF7" w:rsidRDefault="00704BFB" w:rsidP="00952DFA">
      <w:pPr>
        <w:spacing w:after="22"/>
        <w:ind w:left="1063" w:hanging="356"/>
        <w:rPr>
          <w:lang w:val="fr-FR"/>
        </w:rPr>
      </w:pPr>
      <w:r w:rsidRPr="00AB3AF7">
        <w:rPr>
          <w:lang w:val="fr-FR"/>
        </w:rPr>
        <w:lastRenderedPageBreak/>
        <w:t>— Les performances de la segmentation sont évaluées avec les indicateurs classiques</w:t>
      </w:r>
      <w:r w:rsidR="00D46FBA" w:rsidRPr="00AB3AF7">
        <w:rPr>
          <w:vertAlign w:val="superscript"/>
          <w:lang w:val="fr-FR"/>
        </w:rPr>
        <w:t xml:space="preserve"> </w:t>
      </w:r>
      <w:r w:rsidR="00D46FBA" w:rsidRPr="00AB3AF7">
        <w:rPr>
          <w:rStyle w:val="Appelnotedebasdep"/>
          <w:lang w:val="fr-FR"/>
        </w:rPr>
        <w:footnoteReference w:id="25"/>
      </w:r>
      <w:r w:rsidRPr="00AB3AF7">
        <w:rPr>
          <w:lang w:val="fr-FR"/>
        </w:rPr>
        <w:t>: le "</w:t>
      </w:r>
      <w:proofErr w:type="spellStart"/>
      <w:r w:rsidRPr="00AB3AF7">
        <w:rPr>
          <w:lang w:val="fr-FR"/>
        </w:rPr>
        <w:t>IoU</w:t>
      </w:r>
      <w:proofErr w:type="spellEnd"/>
      <w:r w:rsidRPr="00AB3AF7">
        <w:rPr>
          <w:lang w:val="fr-FR"/>
        </w:rPr>
        <w:t>" ("Intersection sur Union", ou "Jaccard index"); et le F1 score (ou "</w:t>
      </w:r>
      <w:proofErr w:type="spellStart"/>
      <w:r w:rsidRPr="00AB3AF7">
        <w:rPr>
          <w:lang w:val="fr-FR"/>
        </w:rPr>
        <w:t>Dice</w:t>
      </w:r>
      <w:proofErr w:type="spellEnd"/>
      <w:r w:rsidRPr="00AB3AF7">
        <w:rPr>
          <w:lang w:val="fr-FR"/>
        </w:rPr>
        <w:t xml:space="preserve"> coefficient").</w:t>
      </w:r>
    </w:p>
    <w:p w14:paraId="47CD9399" w14:textId="47F9A042" w:rsidR="00A87D2C" w:rsidRPr="00AB3AF7" w:rsidRDefault="00704BFB" w:rsidP="00952DFA">
      <w:pPr>
        <w:spacing w:after="25"/>
        <w:ind w:left="707" w:hanging="356"/>
        <w:rPr>
          <w:lang w:val="fr-FR"/>
        </w:rPr>
      </w:pPr>
      <w:r w:rsidRPr="00AB3AF7">
        <w:rPr>
          <w:lang w:val="fr-FR"/>
        </w:rPr>
        <w:t xml:space="preserve">— </w:t>
      </w:r>
      <w:del w:id="118" w:author="Mickaël Germain" w:date="2021-11-12T11:45:00Z">
        <w:r w:rsidRPr="00AB3AF7" w:rsidDel="00D23ABA">
          <w:rPr>
            <w:lang w:val="fr-FR"/>
          </w:rPr>
          <w:delText>Ensuite, différentes</w:delText>
        </w:r>
      </w:del>
      <w:ins w:id="119" w:author="Mickaël Germain" w:date="2021-11-12T11:45:00Z">
        <w:r w:rsidR="00D23ABA">
          <w:rPr>
            <w:lang w:val="fr-FR"/>
          </w:rPr>
          <w:t>Les</w:t>
        </w:r>
      </w:ins>
      <w:r w:rsidRPr="00AB3AF7">
        <w:rPr>
          <w:lang w:val="fr-FR"/>
        </w:rPr>
        <w:t xml:space="preserve"> résolutions d’images et de vidéos sont utilisées pour déterminer lesquelles sont supportées par l’architecture évalué</w:t>
      </w:r>
      <w:r w:rsidR="003D0058" w:rsidRPr="00AB3AF7">
        <w:rPr>
          <w:lang w:val="fr-FR"/>
        </w:rPr>
        <w:t>e</w:t>
      </w:r>
      <w:r w:rsidRPr="00AB3AF7">
        <w:rPr>
          <w:lang w:val="fr-FR"/>
        </w:rPr>
        <w:t xml:space="preserve">, </w:t>
      </w:r>
      <w:r w:rsidR="003D0058" w:rsidRPr="00AB3AF7">
        <w:rPr>
          <w:lang w:val="fr-FR"/>
        </w:rPr>
        <w:t xml:space="preserve">comme </w:t>
      </w:r>
      <w:r w:rsidRPr="00AB3AF7">
        <w:rPr>
          <w:lang w:val="fr-FR"/>
        </w:rPr>
        <w:t>indiqué dans la section "3.7.3 Résolutions évaluées".</w:t>
      </w:r>
    </w:p>
    <w:p w14:paraId="34A42701" w14:textId="77777777" w:rsidR="00A87D2C" w:rsidRPr="00AB3AF7" w:rsidRDefault="00704BFB" w:rsidP="00952DFA">
      <w:pPr>
        <w:spacing w:after="24"/>
        <w:ind w:left="707" w:hanging="356"/>
        <w:rPr>
          <w:lang w:val="fr-FR"/>
        </w:rPr>
      </w:pPr>
      <w:r w:rsidRPr="00AB3AF7">
        <w:rPr>
          <w:lang w:val="fr-FR"/>
        </w:rPr>
        <w:t>— Les images et vidéos qui sont à notre disposition pour être évaluée proviennent de différentes sources de données, tel que décrit dans la section "3.6.2 Collecte des données".</w:t>
      </w:r>
    </w:p>
    <w:p w14:paraId="187923B6" w14:textId="0C14262D" w:rsidR="00A87D2C" w:rsidRPr="00AB3AF7" w:rsidRDefault="00704BFB" w:rsidP="00952DFA">
      <w:pPr>
        <w:ind w:left="707" w:hanging="356"/>
        <w:rPr>
          <w:lang w:val="fr-FR"/>
        </w:rPr>
      </w:pPr>
      <w:r w:rsidRPr="00AB3AF7">
        <w:rPr>
          <w:lang w:val="fr-FR"/>
        </w:rPr>
        <w:t>— Enfin plusieurs modèles ont été sélectionnés comme candidats intéressants pour l’évaluation, et décrit</w:t>
      </w:r>
      <w:r w:rsidR="003D0058" w:rsidRPr="00AB3AF7">
        <w:rPr>
          <w:lang w:val="fr-FR"/>
        </w:rPr>
        <w:t>s</w:t>
      </w:r>
      <w:r w:rsidRPr="00AB3AF7">
        <w:rPr>
          <w:lang w:val="fr-FR"/>
        </w:rPr>
        <w:t xml:space="preserve"> dans la section "3.8.1 Choix de l’architecture FCN".</w:t>
      </w:r>
      <w:commentRangeEnd w:id="114"/>
      <w:r w:rsidR="00D23ABA">
        <w:rPr>
          <w:rStyle w:val="Marquedecommentaire"/>
        </w:rPr>
        <w:commentReference w:id="114"/>
      </w:r>
    </w:p>
    <w:p w14:paraId="7A5BC87E" w14:textId="77777777" w:rsidR="00A87D2C" w:rsidRPr="00E879BC" w:rsidRDefault="00704BFB" w:rsidP="00952DFA">
      <w:pPr>
        <w:spacing w:after="290" w:line="259" w:lineRule="auto"/>
        <w:jc w:val="left"/>
        <w:rPr>
          <w:lang w:val="fr-FR"/>
        </w:rPr>
      </w:pPr>
      <w:r w:rsidRPr="00E879BC">
        <w:rPr>
          <w:noProof/>
          <w:lang w:val="fr-FR"/>
        </w:rPr>
        <w:drawing>
          <wp:inline distT="0" distB="0" distL="0" distR="0" wp14:anchorId="469C5765" wp14:editId="76D1858B">
            <wp:extent cx="5943496" cy="4444550"/>
            <wp:effectExtent l="0" t="0" r="0" b="0"/>
            <wp:docPr id="1915" name="Picture 1915"/>
            <wp:cNvGraphicFramePr/>
            <a:graphic xmlns:a="http://schemas.openxmlformats.org/drawingml/2006/main">
              <a:graphicData uri="http://schemas.openxmlformats.org/drawingml/2006/picture">
                <pic:pic xmlns:pic="http://schemas.openxmlformats.org/drawingml/2006/picture">
                  <pic:nvPicPr>
                    <pic:cNvPr id="1915" name="Picture 1915"/>
                    <pic:cNvPicPr/>
                  </pic:nvPicPr>
                  <pic:blipFill>
                    <a:blip r:embed="rId50"/>
                    <a:stretch>
                      <a:fillRect/>
                    </a:stretch>
                  </pic:blipFill>
                  <pic:spPr>
                    <a:xfrm>
                      <a:off x="0" y="0"/>
                      <a:ext cx="5943496" cy="4444550"/>
                    </a:xfrm>
                    <a:prstGeom prst="rect">
                      <a:avLst/>
                    </a:prstGeom>
                  </pic:spPr>
                </pic:pic>
              </a:graphicData>
            </a:graphic>
          </wp:inline>
        </w:drawing>
      </w:r>
    </w:p>
    <w:p w14:paraId="2E277FA3" w14:textId="77777777" w:rsidR="00987FDC" w:rsidRPr="00AB3AF7" w:rsidRDefault="00987FDC" w:rsidP="00987FDC">
      <w:pPr>
        <w:pStyle w:val="Lgende"/>
        <w:rPr>
          <w:lang w:val="fr-FR"/>
        </w:rPr>
      </w:pPr>
      <w:bookmarkStart w:id="120" w:name="_Ref84685712"/>
      <w:bookmarkStart w:id="121" w:name="_Toc86180671"/>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14</w:t>
      </w:r>
      <w:r w:rsidRPr="00E879BC">
        <w:rPr>
          <w:lang w:val="fr-FR"/>
        </w:rPr>
        <w:fldChar w:fldCharType="end"/>
      </w:r>
      <w:bookmarkEnd w:id="120"/>
      <w:r w:rsidRPr="00AB3AF7">
        <w:rPr>
          <w:lang w:val="fr-FR"/>
        </w:rPr>
        <w:t>: Éléments pour l’évaluation des performances</w:t>
      </w:r>
      <w:bookmarkEnd w:id="121"/>
    </w:p>
    <w:p w14:paraId="3C585F6A" w14:textId="77777777" w:rsidR="00A87D2C" w:rsidRPr="00AB3AF7" w:rsidRDefault="00704BFB" w:rsidP="00952DFA">
      <w:pPr>
        <w:pStyle w:val="Titre3"/>
        <w:ind w:left="702" w:hanging="717"/>
        <w:rPr>
          <w:rFonts w:cs="Times New Roman"/>
          <w:lang w:val="fr-FR"/>
        </w:rPr>
      </w:pPr>
      <w:bookmarkStart w:id="122" w:name="_Toc86180708"/>
      <w:r w:rsidRPr="00AB3AF7">
        <w:rPr>
          <w:rFonts w:cs="Times New Roman"/>
          <w:lang w:val="fr-FR"/>
        </w:rPr>
        <w:lastRenderedPageBreak/>
        <w:t>Stratégie de test de l’inférence</w:t>
      </w:r>
      <w:bookmarkEnd w:id="122"/>
    </w:p>
    <w:p w14:paraId="25513F20" w14:textId="1E9EB174" w:rsidR="00A87D2C" w:rsidRPr="00AB3AF7" w:rsidRDefault="00704BFB" w:rsidP="00952DFA">
      <w:pPr>
        <w:spacing w:after="111"/>
        <w:ind w:left="-3"/>
        <w:rPr>
          <w:lang w:val="fr-FR"/>
        </w:rPr>
      </w:pPr>
      <w:r w:rsidRPr="00AB3AF7">
        <w:rPr>
          <w:lang w:val="fr-FR"/>
        </w:rPr>
        <w:t>L’objectif principal de l’essai est de déterminer la capacité et les limites du nano-ordinateur d’inférer en temps réel</w:t>
      </w:r>
      <w:r w:rsidR="008039AB" w:rsidRPr="00AB3AF7">
        <w:rPr>
          <w:lang w:val="fr-FR"/>
        </w:rPr>
        <w:t xml:space="preserve"> des FCN</w:t>
      </w:r>
      <w:r w:rsidRPr="00AB3AF7">
        <w:rPr>
          <w:lang w:val="fr-FR"/>
        </w:rPr>
        <w:t xml:space="preserve"> pour la segmentation sémantique de vidéos. La stratégie qui est appliquée est de tester avec diverses architectures et divers niveaux de qualité vidéos, en espérant trouver le compromis qui répond le mieux à cet objectif.</w:t>
      </w:r>
    </w:p>
    <w:p w14:paraId="38EF6B65" w14:textId="77777777" w:rsidR="00A87D2C" w:rsidRPr="00AB3AF7" w:rsidRDefault="00704BFB" w:rsidP="00952DFA">
      <w:pPr>
        <w:numPr>
          <w:ilvl w:val="0"/>
          <w:numId w:val="3"/>
        </w:numPr>
        <w:spacing w:after="111"/>
        <w:ind w:hanging="296"/>
        <w:rPr>
          <w:lang w:val="fr-FR"/>
        </w:rPr>
      </w:pPr>
      <w:r w:rsidRPr="00AB3AF7">
        <w:rPr>
          <w:lang w:val="fr-FR"/>
        </w:rPr>
        <w:t xml:space="preserve">Afin de s’assurer du bon fonctionnement du nano-ordinateur et d’avoir des résultats de référence propre à notre environnement, l’inférence est testée avec des modèles existants et </w:t>
      </w:r>
      <w:proofErr w:type="spellStart"/>
      <w:r w:rsidRPr="00AB3AF7">
        <w:rPr>
          <w:lang w:val="fr-FR"/>
        </w:rPr>
        <w:t>préentrainés</w:t>
      </w:r>
      <w:proofErr w:type="spellEnd"/>
      <w:r w:rsidRPr="00AB3AF7">
        <w:rPr>
          <w:lang w:val="fr-FR"/>
        </w:rPr>
        <w:t xml:space="preserve"> pour la segmentation sémantique, avec les images et les vidéos provenant des références, et dont les caractéristiques et les résultats sont disponibles.</w:t>
      </w:r>
    </w:p>
    <w:p w14:paraId="53F7C114" w14:textId="4B68420E" w:rsidR="00A87D2C" w:rsidRPr="00AB3AF7" w:rsidRDefault="00704BFB" w:rsidP="00952DFA">
      <w:pPr>
        <w:numPr>
          <w:ilvl w:val="0"/>
          <w:numId w:val="3"/>
        </w:numPr>
        <w:spacing w:after="114"/>
        <w:ind w:hanging="296"/>
        <w:rPr>
          <w:lang w:val="fr-FR"/>
        </w:rPr>
      </w:pPr>
      <w:r w:rsidRPr="00AB3AF7">
        <w:rPr>
          <w:lang w:val="fr-FR"/>
        </w:rPr>
        <w:t>En espérant que les tests de l’étape #1 donnent les résultats documentés dans les articles de références, ils sont repris avec les mêmes modèles, mais avec les images et les vidéos du site d’étude possédant la meilleure qualité acquise (1080p/i, 30FPS). Les données sources (images et vidéos) devront subir certains prétraitements à ce</w:t>
      </w:r>
      <w:r w:rsidR="003D0058" w:rsidRPr="00AB3AF7">
        <w:rPr>
          <w:lang w:val="fr-FR"/>
        </w:rPr>
        <w:t>t</w:t>
      </w:r>
      <w:r w:rsidRPr="00AB3AF7">
        <w:rPr>
          <w:lang w:val="fr-FR"/>
        </w:rPr>
        <w:t xml:space="preserve"> effet, afin de répondre aux requis des architectures.</w:t>
      </w:r>
    </w:p>
    <w:p w14:paraId="62B70FBA" w14:textId="77777777" w:rsidR="00A87D2C" w:rsidRPr="00AB3AF7" w:rsidRDefault="00704BFB" w:rsidP="00952DFA">
      <w:pPr>
        <w:numPr>
          <w:ilvl w:val="0"/>
          <w:numId w:val="3"/>
        </w:numPr>
        <w:spacing w:after="111"/>
        <w:ind w:hanging="296"/>
        <w:rPr>
          <w:lang w:val="fr-FR"/>
        </w:rPr>
      </w:pPr>
      <w:r w:rsidRPr="00AB3AF7">
        <w:rPr>
          <w:lang w:val="fr-FR"/>
        </w:rPr>
        <w:t>Selon les résultats de l’étape #2, les tests se concentreront sur l’inférence avec des vidéos, en réduisant progressivement la résolution (760p/i, 576p/i, 480p/i, 360p/i) et le nombre d’images par seconde (20FPS, 10FSP, 1FPS).</w:t>
      </w:r>
    </w:p>
    <w:p w14:paraId="23E34F41" w14:textId="77777777" w:rsidR="00A87D2C" w:rsidRPr="00AB3AF7" w:rsidRDefault="00704BFB" w:rsidP="00952DFA">
      <w:pPr>
        <w:numPr>
          <w:ilvl w:val="0"/>
          <w:numId w:val="3"/>
        </w:numPr>
        <w:spacing w:after="372"/>
        <w:ind w:hanging="296"/>
        <w:rPr>
          <w:lang w:val="fr-FR"/>
        </w:rPr>
      </w:pPr>
      <w:r w:rsidRPr="00AB3AF7">
        <w:rPr>
          <w:lang w:val="fr-FR"/>
        </w:rPr>
        <w:t>Les étapes intermédiaires de l’étape #3 sont de 1) valider les résultats de l’inférence avec des images avant de tester avec les vidéos, et 2) évaluer si les architectures de réseaux de neurones pleinement connectés (FCNN) doivent et/ou peuvent être adaptées facilement, en tenant compte de l’échéancier de l’essai, et ce afin de répondre à l’objectif principal.</w:t>
      </w:r>
    </w:p>
    <w:p w14:paraId="62642DAE" w14:textId="54A25970" w:rsidR="00A87D2C" w:rsidRPr="00AB3AF7" w:rsidRDefault="00704BFB" w:rsidP="00952DFA">
      <w:pPr>
        <w:pStyle w:val="Titre3"/>
        <w:ind w:left="702" w:hanging="717"/>
        <w:rPr>
          <w:rFonts w:cs="Times New Roman"/>
          <w:lang w:val="fr-FR"/>
        </w:rPr>
      </w:pPr>
      <w:bookmarkStart w:id="123" w:name="_Toc86180709"/>
      <w:r w:rsidRPr="00AB3AF7">
        <w:rPr>
          <w:rFonts w:cs="Times New Roman"/>
          <w:lang w:val="fr-FR"/>
        </w:rPr>
        <w:t>Stratégie de collecte des indicateurs de performance matériel</w:t>
      </w:r>
      <w:r w:rsidR="003D0058" w:rsidRPr="00AB3AF7">
        <w:rPr>
          <w:rFonts w:cs="Times New Roman"/>
          <w:lang w:val="fr-FR"/>
        </w:rPr>
        <w:t>le</w:t>
      </w:r>
      <w:bookmarkEnd w:id="123"/>
    </w:p>
    <w:p w14:paraId="38394779" w14:textId="77777777" w:rsidR="00A87D2C" w:rsidRPr="00AB3AF7" w:rsidRDefault="00704BFB" w:rsidP="00952DFA">
      <w:pPr>
        <w:spacing w:after="78"/>
        <w:ind w:left="-3"/>
        <w:rPr>
          <w:lang w:val="fr-FR"/>
        </w:rPr>
      </w:pPr>
      <w:commentRangeStart w:id="124"/>
      <w:r w:rsidRPr="00AB3AF7">
        <w:rPr>
          <w:lang w:val="fr-FR"/>
        </w:rPr>
        <w:t>La méthodologie de la collecte des indicateurs est la suivante</w:t>
      </w:r>
      <w:r w:rsidR="007B6E0D" w:rsidRPr="00AB3AF7">
        <w:rPr>
          <w:vertAlign w:val="superscript"/>
          <w:lang w:val="fr-FR"/>
        </w:rPr>
        <w:t xml:space="preserve"> </w:t>
      </w:r>
      <w:r w:rsidR="007B6E0D" w:rsidRPr="00E879BC">
        <w:rPr>
          <w:rStyle w:val="Appelnotedebasdep"/>
          <w:lang w:val="fr-FR"/>
        </w:rPr>
        <w:footnoteReference w:id="26"/>
      </w:r>
      <w:r w:rsidRPr="00AB3AF7">
        <w:rPr>
          <w:lang w:val="fr-FR"/>
        </w:rPr>
        <w:t>:</w:t>
      </w:r>
      <w:commentRangeEnd w:id="124"/>
      <w:r w:rsidR="00F04369">
        <w:rPr>
          <w:rStyle w:val="Marquedecommentaire"/>
        </w:rPr>
        <w:commentReference w:id="124"/>
      </w:r>
    </w:p>
    <w:p w14:paraId="0877CFF1" w14:textId="40C8FEBF" w:rsidR="00A87D2C" w:rsidRPr="00AB3AF7" w:rsidRDefault="00704BFB" w:rsidP="00952DFA">
      <w:pPr>
        <w:spacing w:after="24"/>
        <w:ind w:left="707" w:hanging="356"/>
        <w:rPr>
          <w:lang w:val="fr-FR"/>
        </w:rPr>
      </w:pPr>
      <w:r w:rsidRPr="00AB3AF7">
        <w:rPr>
          <w:lang w:val="fr-FR"/>
        </w:rPr>
        <w:t xml:space="preserve">— La collecte est démarrée après un démarrage frais, manuellement, via un script </w:t>
      </w:r>
      <w:r w:rsidR="003D0058" w:rsidRPr="00AB3AF7">
        <w:rPr>
          <w:lang w:val="fr-FR"/>
        </w:rPr>
        <w:t>S</w:t>
      </w:r>
      <w:r w:rsidRPr="00AB3AF7">
        <w:rPr>
          <w:lang w:val="fr-FR"/>
        </w:rPr>
        <w:t>hell, qui exécute chaque utilitaire, et attend l’interruption du test.</w:t>
      </w:r>
    </w:p>
    <w:p w14:paraId="77710200" w14:textId="167AD3A6" w:rsidR="00A87D2C" w:rsidRPr="00AB3AF7" w:rsidRDefault="00704BFB" w:rsidP="00952DFA">
      <w:pPr>
        <w:spacing w:after="40"/>
        <w:ind w:left="361"/>
        <w:rPr>
          <w:lang w:val="fr-FR"/>
        </w:rPr>
      </w:pPr>
      <w:r w:rsidRPr="00AB3AF7">
        <w:rPr>
          <w:lang w:val="fr-FR"/>
        </w:rPr>
        <w:t>— Chaque utilitaire qui est utilisé pour collecter les mesures possède son propre fichier.</w:t>
      </w:r>
    </w:p>
    <w:p w14:paraId="4566B5B5" w14:textId="77777777" w:rsidR="00A87D2C" w:rsidRPr="00AB3AF7" w:rsidRDefault="00704BFB" w:rsidP="00952DFA">
      <w:pPr>
        <w:spacing w:after="40"/>
        <w:ind w:left="361"/>
        <w:rPr>
          <w:lang w:val="fr-FR"/>
        </w:rPr>
      </w:pPr>
      <w:r w:rsidRPr="00AB3AF7">
        <w:rPr>
          <w:lang w:val="fr-FR"/>
        </w:rPr>
        <w:t>— La date et l’heure de chaque indicateur collecté sont précisées.</w:t>
      </w:r>
    </w:p>
    <w:p w14:paraId="1055B666" w14:textId="77777777" w:rsidR="00A87D2C" w:rsidRPr="00AB3AF7" w:rsidRDefault="00704BFB" w:rsidP="00952DFA">
      <w:pPr>
        <w:spacing w:after="25"/>
        <w:ind w:left="707" w:hanging="356"/>
        <w:rPr>
          <w:lang w:val="fr-FR"/>
        </w:rPr>
      </w:pPr>
      <w:r w:rsidRPr="00AB3AF7">
        <w:rPr>
          <w:lang w:val="fr-FR"/>
        </w:rPr>
        <w:lastRenderedPageBreak/>
        <w:t>— Afin de faciliter la documentation et l’analyse du test, des points d’intérêt sont ajoutés dans un fichier séparé pour marquer un moment particulier du test, avec la date, l’heure et un libellé. Ce point d’intérêt est fait grâce à une commande "</w:t>
      </w:r>
      <w:proofErr w:type="spellStart"/>
      <w:r w:rsidRPr="00AB3AF7">
        <w:rPr>
          <w:lang w:val="fr-FR"/>
        </w:rPr>
        <w:t>shell</w:t>
      </w:r>
      <w:proofErr w:type="spellEnd"/>
      <w:r w:rsidRPr="00AB3AF7">
        <w:rPr>
          <w:lang w:val="fr-FR"/>
        </w:rPr>
        <w:t>" qui vient ajouter une trace dans ce fichier.</w:t>
      </w:r>
    </w:p>
    <w:p w14:paraId="43433222" w14:textId="77777777" w:rsidR="00A87D2C" w:rsidRPr="00AB3AF7" w:rsidRDefault="00704BFB" w:rsidP="00952DFA">
      <w:pPr>
        <w:spacing w:after="40"/>
        <w:ind w:left="361"/>
        <w:rPr>
          <w:lang w:val="fr-FR"/>
        </w:rPr>
      </w:pPr>
      <w:r w:rsidRPr="00AB3AF7">
        <w:rPr>
          <w:lang w:val="fr-FR"/>
        </w:rPr>
        <w:t>— Chaque indicateur est collecté toutes les secondes.</w:t>
      </w:r>
    </w:p>
    <w:p w14:paraId="03E71C58" w14:textId="77777777" w:rsidR="00A87D2C" w:rsidRPr="00AB3AF7" w:rsidRDefault="00704BFB" w:rsidP="00952DFA">
      <w:pPr>
        <w:spacing w:after="40"/>
        <w:ind w:left="361"/>
        <w:rPr>
          <w:lang w:val="fr-FR"/>
        </w:rPr>
      </w:pPr>
      <w:r w:rsidRPr="00AB3AF7">
        <w:rPr>
          <w:lang w:val="fr-FR"/>
        </w:rPr>
        <w:t xml:space="preserve">— Une fois le test complété, la collecte est </w:t>
      </w:r>
      <w:r w:rsidR="007B6E0D" w:rsidRPr="00AB3AF7">
        <w:rPr>
          <w:lang w:val="fr-FR"/>
        </w:rPr>
        <w:t>arrêtée</w:t>
      </w:r>
      <w:r w:rsidRPr="00AB3AF7">
        <w:rPr>
          <w:lang w:val="fr-FR"/>
        </w:rPr>
        <w:t xml:space="preserve"> manuellement.</w:t>
      </w:r>
    </w:p>
    <w:p w14:paraId="54371537" w14:textId="05BD25BD" w:rsidR="00A87D2C" w:rsidRPr="00AB3AF7" w:rsidRDefault="00704BFB" w:rsidP="00952DFA">
      <w:pPr>
        <w:spacing w:after="40"/>
        <w:ind w:left="361"/>
        <w:rPr>
          <w:lang w:val="fr-FR"/>
        </w:rPr>
      </w:pPr>
      <w:r w:rsidRPr="00AB3AF7">
        <w:rPr>
          <w:lang w:val="fr-FR"/>
        </w:rPr>
        <w:t xml:space="preserve">— Chaque fichier est ensuite transformé en fichier CSV, via des commandes </w:t>
      </w:r>
      <w:r w:rsidR="003D0058" w:rsidRPr="00AB3AF7">
        <w:rPr>
          <w:lang w:val="fr-FR"/>
        </w:rPr>
        <w:t>S</w:t>
      </w:r>
      <w:r w:rsidRPr="00AB3AF7">
        <w:rPr>
          <w:lang w:val="fr-FR"/>
        </w:rPr>
        <w:t>hell.</w:t>
      </w:r>
    </w:p>
    <w:p w14:paraId="6035B020" w14:textId="577EF0CF" w:rsidR="00A87D2C" w:rsidRPr="00AB3AF7" w:rsidRDefault="00704BFB" w:rsidP="00952DFA">
      <w:pPr>
        <w:ind w:left="361"/>
        <w:rPr>
          <w:lang w:val="fr-FR"/>
        </w:rPr>
      </w:pPr>
      <w:r w:rsidRPr="00AB3AF7">
        <w:rPr>
          <w:lang w:val="fr-FR"/>
        </w:rPr>
        <w:t>— À partir des fichiers CSV</w:t>
      </w:r>
      <w:r w:rsidR="003D0058" w:rsidRPr="00AB3AF7">
        <w:rPr>
          <w:lang w:val="fr-FR"/>
        </w:rPr>
        <w:t>,</w:t>
      </w:r>
      <w:r w:rsidRPr="00AB3AF7">
        <w:rPr>
          <w:lang w:val="fr-FR"/>
        </w:rPr>
        <w:t xml:space="preserve"> un script Python génère les graphiques automatiquement.</w:t>
      </w:r>
    </w:p>
    <w:p w14:paraId="06B2B0F7" w14:textId="77777777" w:rsidR="00A87D2C" w:rsidRPr="00AB3AF7" w:rsidRDefault="00704BFB" w:rsidP="00952DFA">
      <w:pPr>
        <w:ind w:left="-3"/>
        <w:rPr>
          <w:lang w:val="fr-FR"/>
        </w:rPr>
      </w:pPr>
      <w:r w:rsidRPr="00AB3AF7">
        <w:rPr>
          <w:lang w:val="fr-FR"/>
        </w:rPr>
        <w:t>Chaque indicateur est une colonne du fichier CSV. Il existe le même nombre d’indicateurs à tout moment. La date et l’heure sont un champ.</w:t>
      </w:r>
    </w:p>
    <w:p w14:paraId="103BB871" w14:textId="77777777" w:rsidR="00A87D2C" w:rsidRPr="00AB3AF7" w:rsidRDefault="00704BFB" w:rsidP="00952DFA">
      <w:pPr>
        <w:spacing w:after="1"/>
        <w:ind w:left="-3"/>
        <w:rPr>
          <w:lang w:val="fr-FR"/>
        </w:rPr>
      </w:pPr>
      <w:r w:rsidRPr="00AB3AF7">
        <w:rPr>
          <w:lang w:val="fr-FR"/>
        </w:rPr>
        <w:t>Avant tout début de tests, la collecte est démarrée sans activité autre que la collecte des indicateurs.</w:t>
      </w:r>
    </w:p>
    <w:p w14:paraId="0537F647" w14:textId="46A0E925" w:rsidR="00A87D2C" w:rsidRPr="00AB3AF7" w:rsidDel="00F04369" w:rsidRDefault="00704BFB" w:rsidP="002A34B9">
      <w:pPr>
        <w:ind w:left="-3"/>
        <w:rPr>
          <w:del w:id="125" w:author="Mickaël Germain" w:date="2021-11-12T11:55:00Z"/>
          <w:lang w:val="fr-FR"/>
        </w:rPr>
      </w:pPr>
      <w:r w:rsidRPr="00AB3AF7">
        <w:rPr>
          <w:lang w:val="fr-FR"/>
        </w:rPr>
        <w:t>Cela permet de prendre une base de référence sans aucune charge.</w:t>
      </w:r>
      <w:r w:rsidR="008039AB" w:rsidRPr="00AB3AF7">
        <w:rPr>
          <w:lang w:val="fr-FR"/>
        </w:rPr>
        <w:t xml:space="preserve"> </w:t>
      </w:r>
      <w:r w:rsidRPr="00AB3AF7">
        <w:rPr>
          <w:lang w:val="fr-FR"/>
        </w:rPr>
        <w:t>Ensuite les tests débutent.</w:t>
      </w:r>
      <w:r w:rsidR="008039AB" w:rsidRPr="00AB3AF7">
        <w:rPr>
          <w:lang w:val="fr-FR"/>
        </w:rPr>
        <w:t xml:space="preserve"> </w:t>
      </w:r>
      <w:r w:rsidRPr="00AB3AF7">
        <w:rPr>
          <w:lang w:val="fr-FR"/>
        </w:rPr>
        <w:t xml:space="preserve">Les indicateurs collectés permettent de créer des graphiques qui montrent la progression de </w:t>
      </w:r>
      <w:proofErr w:type="spellStart"/>
      <w:r w:rsidRPr="00AB3AF7">
        <w:rPr>
          <w:lang w:val="fr-FR"/>
        </w:rPr>
        <w:t>chacun.</w:t>
      </w:r>
    </w:p>
    <w:p w14:paraId="4EEFA2FC" w14:textId="77777777" w:rsidR="00A87D2C" w:rsidRPr="00AB3AF7" w:rsidRDefault="00704BFB" w:rsidP="00F04369">
      <w:pPr>
        <w:ind w:left="-3"/>
        <w:rPr>
          <w:lang w:val="fr-FR"/>
        </w:rPr>
      </w:pPr>
      <w:r w:rsidRPr="00AB3AF7">
        <w:rPr>
          <w:lang w:val="fr-FR"/>
        </w:rPr>
        <w:t>Les</w:t>
      </w:r>
      <w:proofErr w:type="spellEnd"/>
      <w:r w:rsidRPr="00AB3AF7">
        <w:rPr>
          <w:lang w:val="fr-FR"/>
        </w:rPr>
        <w:t xml:space="preserve"> performances matérielles du </w:t>
      </w:r>
      <w:proofErr w:type="spellStart"/>
      <w:r w:rsidRPr="00AB3AF7">
        <w:rPr>
          <w:lang w:val="fr-FR"/>
        </w:rPr>
        <w:t>Jetson</w:t>
      </w:r>
      <w:proofErr w:type="spellEnd"/>
      <w:r w:rsidRPr="00AB3AF7">
        <w:rPr>
          <w:lang w:val="fr-FR"/>
        </w:rPr>
        <w:t xml:space="preserve"> Nano sont évaluées grâce à différents utilitaires : "</w:t>
      </w:r>
      <w:proofErr w:type="spellStart"/>
      <w:r w:rsidRPr="00AB3AF7">
        <w:rPr>
          <w:lang w:val="fr-FR"/>
        </w:rPr>
        <w:t>tegrastats</w:t>
      </w:r>
      <w:proofErr w:type="spellEnd"/>
      <w:r w:rsidRPr="00AB3AF7">
        <w:rPr>
          <w:lang w:val="fr-FR"/>
        </w:rPr>
        <w:t xml:space="preserve">" fournis par </w:t>
      </w:r>
      <w:proofErr w:type="gramStart"/>
      <w:r w:rsidRPr="00AB3AF7">
        <w:rPr>
          <w:lang w:val="fr-FR"/>
        </w:rPr>
        <w:t>NVIDIA;</w:t>
      </w:r>
      <w:proofErr w:type="gramEnd"/>
      <w:r w:rsidRPr="00AB3AF7">
        <w:rPr>
          <w:lang w:val="fr-FR"/>
        </w:rPr>
        <w:t xml:space="preserve"> "free"; et "</w:t>
      </w:r>
      <w:proofErr w:type="spellStart"/>
      <w:r w:rsidRPr="00AB3AF7">
        <w:rPr>
          <w:lang w:val="fr-FR"/>
        </w:rPr>
        <w:t>iotop</w:t>
      </w:r>
      <w:proofErr w:type="spellEnd"/>
      <w:r w:rsidRPr="00AB3AF7">
        <w:rPr>
          <w:lang w:val="fr-FR"/>
        </w:rPr>
        <w:t>".</w:t>
      </w:r>
    </w:p>
    <w:p w14:paraId="453BE3BA" w14:textId="5C81A9DF" w:rsidR="001C63E9" w:rsidRPr="00AB3AF7" w:rsidRDefault="00704BFB" w:rsidP="00FF2315">
      <w:pPr>
        <w:spacing w:after="372"/>
        <w:ind w:left="-3"/>
        <w:rPr>
          <w:rFonts w:eastAsia="Calibri"/>
          <w:lang w:val="fr-FR"/>
        </w:rPr>
      </w:pPr>
      <w:r w:rsidRPr="00AB3AF7">
        <w:rPr>
          <w:lang w:val="fr-FR"/>
        </w:rPr>
        <w:t xml:space="preserve">Les performances de la segmentation sont évaluées grâce au </w:t>
      </w:r>
      <w:proofErr w:type="spellStart"/>
      <w:r w:rsidRPr="00AB3AF7">
        <w:rPr>
          <w:lang w:val="fr-FR"/>
        </w:rPr>
        <w:t>IoU</w:t>
      </w:r>
      <w:proofErr w:type="spellEnd"/>
      <w:r w:rsidRPr="00AB3AF7">
        <w:rPr>
          <w:lang w:val="fr-FR"/>
        </w:rPr>
        <w:t xml:space="preserve"> et au F1 score pour la classe du chemin / route. Une fonction Python est utilisée. Les fonctions </w:t>
      </w:r>
      <w:proofErr w:type="spellStart"/>
      <w:r w:rsidRPr="00AB3AF7">
        <w:rPr>
          <w:lang w:val="fr-FR"/>
        </w:rPr>
        <w:t>IoU</w:t>
      </w:r>
      <w:proofErr w:type="spellEnd"/>
      <w:r w:rsidRPr="00AB3AF7">
        <w:rPr>
          <w:lang w:val="fr-FR"/>
        </w:rPr>
        <w:t xml:space="preserve"> et le F1 score utilisent l’image prédite (généré par l’architecture FCN) et l’image vérité terrain. Les images originales sont pré sélectionnées selon leur intérêt et l’image vérité terrain créée. L’image prédite et vérité terrain doivent utiliser la même palette de couleurs et doivent être de la même résolution. Pour les images qui ne possèdent pas d’image vérité terrain, cell</w:t>
      </w:r>
      <w:r w:rsidR="008F3237" w:rsidRPr="00AB3AF7">
        <w:rPr>
          <w:lang w:val="fr-FR"/>
        </w:rPr>
        <w:t>e</w:t>
      </w:r>
      <w:r w:rsidRPr="00AB3AF7">
        <w:rPr>
          <w:lang w:val="fr-FR"/>
        </w:rPr>
        <w:t>-ci est créée à la main avec l’éditeur "</w:t>
      </w:r>
      <w:proofErr w:type="spellStart"/>
      <w:r w:rsidRPr="00AB3AF7">
        <w:rPr>
          <w:lang w:val="fr-FR"/>
        </w:rPr>
        <w:t>Gimp</w:t>
      </w:r>
      <w:proofErr w:type="spellEnd"/>
      <w:r w:rsidRPr="00AB3AF7">
        <w:rPr>
          <w:lang w:val="fr-FR"/>
        </w:rPr>
        <w:t>", en utilisant la même résolution de la segmentation de l’image produite par l’architecture du modèle de NVIDIA. Le besoin est d’évaluer et non d’entrainer, l’importance de la précision de la classification est moindre dans ce cas.</w:t>
      </w:r>
    </w:p>
    <w:p w14:paraId="259C3C7A" w14:textId="77777777" w:rsidR="00A87D2C" w:rsidRPr="00E879BC" w:rsidRDefault="00704BFB" w:rsidP="00952DFA">
      <w:pPr>
        <w:pStyle w:val="Titre3"/>
        <w:ind w:left="702" w:hanging="717"/>
        <w:rPr>
          <w:rFonts w:cs="Times New Roman"/>
          <w:lang w:val="fr-FR"/>
        </w:rPr>
      </w:pPr>
      <w:bookmarkStart w:id="126" w:name="_Toc86180710"/>
      <w:r w:rsidRPr="00E879BC">
        <w:rPr>
          <w:rFonts w:cs="Times New Roman"/>
          <w:lang w:val="fr-FR"/>
        </w:rPr>
        <w:t>Résolutions évaluées</w:t>
      </w:r>
      <w:bookmarkEnd w:id="126"/>
    </w:p>
    <w:p w14:paraId="75C8C8FE" w14:textId="77777777" w:rsidR="00A87D2C" w:rsidRPr="00AB3AF7" w:rsidRDefault="00704BFB" w:rsidP="00987FDC">
      <w:pPr>
        <w:spacing w:after="262" w:line="265" w:lineRule="auto"/>
        <w:ind w:left="10"/>
        <w:jc w:val="center"/>
        <w:rPr>
          <w:lang w:val="fr-FR"/>
        </w:rPr>
      </w:pPr>
      <w:r w:rsidRPr="00AB3AF7">
        <w:rPr>
          <w:lang w:val="fr-FR"/>
        </w:rPr>
        <w:t>Les résolutions et images par seconde qui sont évaluées sont présentées dans le</w:t>
      </w:r>
      <w:r w:rsidR="006216B1" w:rsidRPr="00AB3AF7">
        <w:rPr>
          <w:lang w:val="fr-FR"/>
        </w:rPr>
        <w:t xml:space="preserve"> </w:t>
      </w:r>
      <w:r w:rsidR="006216B1" w:rsidRPr="00AB3AF7">
        <w:rPr>
          <w:lang w:val="fr-FR"/>
        </w:rPr>
        <w:fldChar w:fldCharType="begin"/>
      </w:r>
      <w:r w:rsidR="006216B1" w:rsidRPr="00AB3AF7">
        <w:rPr>
          <w:lang w:val="fr-FR"/>
        </w:rPr>
        <w:instrText xml:space="preserve"> REF _Ref84685734 \h </w:instrText>
      </w:r>
      <w:r w:rsidR="006216B1" w:rsidRPr="00AB3AF7">
        <w:rPr>
          <w:lang w:val="fr-FR"/>
        </w:rPr>
      </w:r>
      <w:r w:rsidR="006216B1" w:rsidRPr="00AB3AF7">
        <w:rPr>
          <w:lang w:val="fr-FR"/>
        </w:rPr>
        <w:fldChar w:fldCharType="separate"/>
      </w:r>
      <w:r w:rsidR="006216B1" w:rsidRPr="00AB3AF7">
        <w:rPr>
          <w:lang w:val="fr-FR"/>
        </w:rPr>
        <w:t xml:space="preserve">Tableau </w:t>
      </w:r>
      <w:r w:rsidR="006216B1" w:rsidRPr="00AB3AF7">
        <w:rPr>
          <w:noProof/>
          <w:lang w:val="fr-FR"/>
        </w:rPr>
        <w:t>4</w:t>
      </w:r>
      <w:r w:rsidR="006216B1" w:rsidRPr="00AB3AF7">
        <w:rPr>
          <w:lang w:val="fr-FR"/>
        </w:rPr>
        <w:fldChar w:fldCharType="end"/>
      </w:r>
      <w:r w:rsidRPr="00AB3AF7">
        <w:rPr>
          <w:lang w:val="fr-FR"/>
        </w:rPr>
        <w:t>.</w:t>
      </w:r>
    </w:p>
    <w:p w14:paraId="32D3ACB7" w14:textId="77777777" w:rsidR="00987FDC" w:rsidRPr="00AB3AF7" w:rsidRDefault="00987FDC" w:rsidP="00987FDC">
      <w:pPr>
        <w:pStyle w:val="Lgende"/>
        <w:rPr>
          <w:lang w:val="fr-FR"/>
        </w:rPr>
      </w:pPr>
      <w:bookmarkStart w:id="127" w:name="_Ref84685734"/>
      <w:bookmarkStart w:id="128" w:name="_Toc86180653"/>
      <w:r w:rsidRPr="00AB3AF7">
        <w:rPr>
          <w:lang w:val="fr-FR"/>
        </w:rPr>
        <w:t>Table</w:t>
      </w:r>
      <w:r w:rsidR="009D70AB" w:rsidRPr="00AB3AF7">
        <w:rPr>
          <w:lang w:val="fr-FR"/>
        </w:rPr>
        <w:t>au</w:t>
      </w:r>
      <w:r w:rsidRPr="00AB3AF7">
        <w:rPr>
          <w:lang w:val="fr-FR"/>
        </w:rPr>
        <w:t xml:space="preserve"> </w:t>
      </w:r>
      <w:r w:rsidRPr="00E879BC">
        <w:rPr>
          <w:lang w:val="fr-FR"/>
        </w:rPr>
        <w:fldChar w:fldCharType="begin"/>
      </w:r>
      <w:r w:rsidRPr="00AB3AF7">
        <w:rPr>
          <w:lang w:val="fr-FR"/>
        </w:rPr>
        <w:instrText xml:space="preserve"> SEQ Table \* ARABIC </w:instrText>
      </w:r>
      <w:r w:rsidRPr="00E879BC">
        <w:rPr>
          <w:lang w:val="fr-FR"/>
        </w:rPr>
        <w:fldChar w:fldCharType="separate"/>
      </w:r>
      <w:r w:rsidR="00FA6619" w:rsidRPr="00AB3AF7">
        <w:rPr>
          <w:noProof/>
          <w:lang w:val="fr-FR"/>
        </w:rPr>
        <w:t>4</w:t>
      </w:r>
      <w:r w:rsidRPr="00E879BC">
        <w:rPr>
          <w:lang w:val="fr-FR"/>
        </w:rPr>
        <w:fldChar w:fldCharType="end"/>
      </w:r>
      <w:bookmarkEnd w:id="127"/>
      <w:r w:rsidRPr="00AB3AF7">
        <w:rPr>
          <w:lang w:val="fr-FR"/>
        </w:rPr>
        <w:t>: Résolutions et images par seconde (FPS) qui sont évaluées</w:t>
      </w:r>
      <w:bookmarkEnd w:id="128"/>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E879BC" w14:paraId="711F4591"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7D95A671" w14:textId="77777777" w:rsidR="00A87D2C" w:rsidRPr="00E879BC" w:rsidRDefault="00704BFB" w:rsidP="00952DFA">
            <w:pPr>
              <w:spacing w:line="259" w:lineRule="auto"/>
              <w:jc w:val="left"/>
              <w:rPr>
                <w:lang w:val="fr-FR"/>
              </w:rPr>
            </w:pPr>
            <w:r w:rsidRPr="00E879BC">
              <w:rPr>
                <w:lang w:val="fr-FR"/>
              </w:rPr>
              <w:t>Résolutions</w:t>
            </w:r>
          </w:p>
        </w:tc>
      </w:tr>
      <w:tr w:rsidR="00A87D2C" w:rsidRPr="00E879BC" w14:paraId="41B6E405" w14:textId="77777777">
        <w:trPr>
          <w:trHeight w:val="1236"/>
        </w:trPr>
        <w:tc>
          <w:tcPr>
            <w:tcW w:w="8616" w:type="dxa"/>
            <w:tcBorders>
              <w:top w:val="single" w:sz="3" w:space="0" w:color="000000"/>
              <w:left w:val="single" w:sz="3" w:space="0" w:color="000000"/>
              <w:bottom w:val="single" w:sz="3" w:space="0" w:color="000000"/>
              <w:right w:val="single" w:sz="3" w:space="0" w:color="000000"/>
            </w:tcBorders>
            <w:vAlign w:val="center"/>
          </w:tcPr>
          <w:p w14:paraId="57BCCA14" w14:textId="77777777" w:rsidR="00A87D2C" w:rsidRPr="00DC196A" w:rsidRDefault="00704BFB" w:rsidP="00952DFA">
            <w:pPr>
              <w:spacing w:after="79" w:line="259" w:lineRule="auto"/>
              <w:jc w:val="left"/>
            </w:pPr>
            <w:r w:rsidRPr="00DC196A">
              <w:lastRenderedPageBreak/>
              <w:t>320x576, 480x640, 720x1280, 768x1024, 768x1152, 800x1152, 832x1024, 864x1024,</w:t>
            </w:r>
          </w:p>
          <w:p w14:paraId="00A14B98" w14:textId="77777777" w:rsidR="00A87D2C" w:rsidRPr="00DC196A" w:rsidRDefault="00704BFB" w:rsidP="00952DFA">
            <w:pPr>
              <w:tabs>
                <w:tab w:val="center" w:pos="1734"/>
                <w:tab w:val="center" w:pos="2959"/>
                <w:tab w:val="center" w:pos="4184"/>
                <w:tab w:val="center" w:pos="5410"/>
                <w:tab w:val="center" w:pos="6635"/>
                <w:tab w:val="right" w:pos="8377"/>
              </w:tabs>
              <w:spacing w:after="52" w:line="259" w:lineRule="auto"/>
              <w:jc w:val="left"/>
            </w:pPr>
            <w:r w:rsidRPr="00DC196A">
              <w:t>832x1120,</w:t>
            </w:r>
            <w:r w:rsidRPr="00DC196A">
              <w:tab/>
              <w:t>832x1152,</w:t>
            </w:r>
            <w:r w:rsidRPr="00DC196A">
              <w:tab/>
              <w:t>768x1280,</w:t>
            </w:r>
            <w:r w:rsidRPr="00DC196A">
              <w:tab/>
              <w:t>800x1280,</w:t>
            </w:r>
            <w:r w:rsidRPr="00DC196A">
              <w:tab/>
              <w:t>864x1152,</w:t>
            </w:r>
            <w:r w:rsidRPr="00DC196A">
              <w:tab/>
              <w:t>900x1152,</w:t>
            </w:r>
            <w:r w:rsidRPr="00DC196A">
              <w:tab/>
              <w:t>900x1280,</w:t>
            </w:r>
          </w:p>
          <w:p w14:paraId="46DDB007" w14:textId="77777777" w:rsidR="00A87D2C" w:rsidRPr="00E879BC" w:rsidRDefault="00704BFB" w:rsidP="00952DFA">
            <w:pPr>
              <w:spacing w:line="259" w:lineRule="auto"/>
              <w:jc w:val="left"/>
              <w:rPr>
                <w:lang w:val="fr-FR"/>
              </w:rPr>
            </w:pPr>
            <w:r w:rsidRPr="00E879BC">
              <w:rPr>
                <w:lang w:val="fr-FR"/>
              </w:rPr>
              <w:t>960x1600, 1080x1920, 1024x1024</w:t>
            </w:r>
          </w:p>
        </w:tc>
      </w:tr>
      <w:tr w:rsidR="00A87D2C" w:rsidRPr="00E879BC" w14:paraId="2F8E4E22"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0567334" w14:textId="77777777" w:rsidR="00A87D2C" w:rsidRPr="00E879BC" w:rsidRDefault="00704BFB" w:rsidP="00952DFA">
            <w:pPr>
              <w:spacing w:line="259" w:lineRule="auto"/>
              <w:jc w:val="left"/>
              <w:rPr>
                <w:lang w:val="fr-FR"/>
              </w:rPr>
            </w:pPr>
            <w:r w:rsidRPr="00E879BC">
              <w:rPr>
                <w:lang w:val="fr-FR"/>
              </w:rPr>
              <w:t>Images par seconde (FPS)</w:t>
            </w:r>
          </w:p>
        </w:tc>
      </w:tr>
      <w:tr w:rsidR="00A87D2C" w:rsidRPr="00E879BC" w14:paraId="330FCEE3"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15849B1" w14:textId="77777777" w:rsidR="00A87D2C" w:rsidRPr="00E879BC" w:rsidRDefault="00704BFB" w:rsidP="00952DFA">
            <w:pPr>
              <w:spacing w:line="259" w:lineRule="auto"/>
              <w:jc w:val="left"/>
              <w:rPr>
                <w:lang w:val="fr-FR"/>
              </w:rPr>
            </w:pPr>
            <w:r w:rsidRPr="00E879BC">
              <w:rPr>
                <w:lang w:val="fr-FR"/>
              </w:rPr>
              <w:t>60/1, 30/1, 15/1, 1/1</w:t>
            </w:r>
          </w:p>
        </w:tc>
      </w:tr>
    </w:tbl>
    <w:p w14:paraId="63A63C1D" w14:textId="77777777" w:rsidR="00A87D2C" w:rsidRPr="00E879BC" w:rsidRDefault="00704BFB" w:rsidP="00952DFA">
      <w:pPr>
        <w:pStyle w:val="Titre3"/>
        <w:ind w:left="702" w:hanging="717"/>
        <w:rPr>
          <w:rFonts w:cs="Times New Roman"/>
          <w:lang w:val="fr-FR"/>
        </w:rPr>
      </w:pPr>
      <w:bookmarkStart w:id="129" w:name="_Toc86180711"/>
      <w:r w:rsidRPr="00E879BC">
        <w:rPr>
          <w:rFonts w:cs="Times New Roman"/>
          <w:lang w:val="fr-FR"/>
        </w:rPr>
        <w:t>Segmentation avec des images</w:t>
      </w:r>
      <w:bookmarkEnd w:id="129"/>
    </w:p>
    <w:p w14:paraId="7B5D053A" w14:textId="77777777" w:rsidR="00A87D2C" w:rsidRPr="00E879BC" w:rsidRDefault="00704BFB" w:rsidP="00952DFA">
      <w:pPr>
        <w:spacing w:after="225" w:line="265" w:lineRule="auto"/>
        <w:ind w:left="-5"/>
        <w:jc w:val="left"/>
        <w:rPr>
          <w:b/>
          <w:lang w:val="fr-FR"/>
        </w:rPr>
      </w:pPr>
      <w:r w:rsidRPr="00E879BC">
        <w:rPr>
          <w:b/>
          <w:lang w:val="fr-FR"/>
        </w:rPr>
        <w:t>Préparation et post-traitement</w:t>
      </w:r>
    </w:p>
    <w:p w14:paraId="3A9E8A37" w14:textId="45A73891" w:rsidR="00A87D2C" w:rsidRPr="00AB3AF7" w:rsidRDefault="00704BFB" w:rsidP="00952DFA">
      <w:pPr>
        <w:ind w:left="-3"/>
        <w:rPr>
          <w:lang w:val="fr-FR"/>
        </w:rPr>
      </w:pPr>
      <w:r w:rsidRPr="00AB3AF7">
        <w:rPr>
          <w:lang w:val="fr-FR"/>
        </w:rPr>
        <w:t>Afin de pouvoir mesurer les performances de la segmentation (</w:t>
      </w:r>
      <w:proofErr w:type="spellStart"/>
      <w:r w:rsidRPr="00AB3AF7">
        <w:rPr>
          <w:lang w:val="fr-FR"/>
        </w:rPr>
        <w:t>IoU</w:t>
      </w:r>
      <w:proofErr w:type="spellEnd"/>
      <w:r w:rsidRPr="00AB3AF7">
        <w:rPr>
          <w:lang w:val="fr-FR"/>
        </w:rPr>
        <w:t>, F1 score), les classes et la palette de couleur entre l’image vérité terrain et celles prédites doivent être les mêmes.</w:t>
      </w:r>
    </w:p>
    <w:p w14:paraId="6F293B77" w14:textId="2C3B2F5B" w:rsidR="00A87D2C" w:rsidRPr="00AB3AF7" w:rsidDel="00F04369" w:rsidRDefault="00704BFB" w:rsidP="00952DFA">
      <w:pPr>
        <w:ind w:left="-3"/>
        <w:rPr>
          <w:del w:id="130" w:author="Mickaël Germain" w:date="2021-11-12T11:56:00Z"/>
          <w:lang w:val="fr-FR"/>
        </w:rPr>
      </w:pPr>
      <w:r w:rsidRPr="00AB3AF7">
        <w:rPr>
          <w:lang w:val="fr-FR"/>
        </w:rPr>
        <w:t xml:space="preserve">L’image vérité terrain du jeu de donnée original </w:t>
      </w:r>
      <w:proofErr w:type="spellStart"/>
      <w:r w:rsidRPr="00AB3AF7">
        <w:rPr>
          <w:lang w:val="fr-FR"/>
        </w:rPr>
        <w:t>DeepScene</w:t>
      </w:r>
      <w:proofErr w:type="spellEnd"/>
      <w:r w:rsidRPr="00AB3AF7">
        <w:rPr>
          <w:lang w:val="fr-FR"/>
        </w:rPr>
        <w:t xml:space="preserve"> ne possède pas la même palette de couleur ni exactement les mêmes classes que celle de l’architecture.</w:t>
      </w:r>
      <w:ins w:id="131" w:author="Mickaël Germain" w:date="2021-11-12T11:56:00Z">
        <w:r w:rsidR="00F04369">
          <w:rPr>
            <w:lang w:val="fr-FR"/>
          </w:rPr>
          <w:t xml:space="preserve"> </w:t>
        </w:r>
      </w:ins>
    </w:p>
    <w:p w14:paraId="1BDB3C1E" w14:textId="77777777" w:rsidR="00FD1CC8" w:rsidRPr="00AB3AF7" w:rsidRDefault="00704BFB" w:rsidP="00F04369">
      <w:pPr>
        <w:ind w:left="-3"/>
        <w:rPr>
          <w:lang w:val="fr-FR"/>
        </w:rPr>
        <w:pPrChange w:id="132" w:author="Mickaël Germain" w:date="2021-11-12T11:56:00Z">
          <w:pPr>
            <w:spacing w:after="0"/>
            <w:ind w:left="-3"/>
          </w:pPr>
        </w:pPrChange>
      </w:pPr>
      <w:r w:rsidRPr="00AB3AF7">
        <w:rPr>
          <w:lang w:val="fr-FR"/>
        </w:rPr>
        <w:t xml:space="preserve">Un travail d’uniformisation est nécessaire avant la segmentation, qui est résumée dans le </w:t>
      </w:r>
      <w:r w:rsidR="000C4FAD" w:rsidRPr="00AB3AF7">
        <w:rPr>
          <w:lang w:val="fr-FR"/>
        </w:rPr>
        <w:fldChar w:fldCharType="begin"/>
      </w:r>
      <w:r w:rsidR="000C4FAD" w:rsidRPr="00AB3AF7">
        <w:rPr>
          <w:lang w:val="fr-FR"/>
        </w:rPr>
        <w:instrText xml:space="preserve"> REF _Ref84685753 \h </w:instrText>
      </w:r>
      <w:r w:rsidR="000C4FAD" w:rsidRPr="00AB3AF7">
        <w:rPr>
          <w:lang w:val="fr-FR"/>
        </w:rPr>
      </w:r>
      <w:r w:rsidR="000C4FAD" w:rsidRPr="00AB3AF7">
        <w:rPr>
          <w:lang w:val="fr-FR"/>
        </w:rPr>
        <w:fldChar w:fldCharType="separate"/>
      </w:r>
      <w:r w:rsidR="000C4FAD" w:rsidRPr="00AB3AF7">
        <w:rPr>
          <w:lang w:val="fr-FR"/>
        </w:rPr>
        <w:t xml:space="preserve">Tableau </w:t>
      </w:r>
      <w:r w:rsidR="000C4FAD" w:rsidRPr="00AB3AF7">
        <w:rPr>
          <w:noProof/>
          <w:lang w:val="fr-FR"/>
        </w:rPr>
        <w:t>5</w:t>
      </w:r>
      <w:r w:rsidR="000C4FAD" w:rsidRPr="00AB3AF7">
        <w:rPr>
          <w:lang w:val="fr-FR"/>
        </w:rPr>
        <w:fldChar w:fldCharType="end"/>
      </w:r>
      <w:r w:rsidR="000C4FAD" w:rsidRPr="00AB3AF7">
        <w:rPr>
          <w:lang w:val="fr-FR"/>
        </w:rPr>
        <w:t>.</w:t>
      </w:r>
    </w:p>
    <w:p w14:paraId="449E165A" w14:textId="77777777" w:rsidR="00FD1CC8" w:rsidRPr="00AB3AF7" w:rsidRDefault="00FD1CC8" w:rsidP="00FD1CC8">
      <w:pPr>
        <w:pStyle w:val="Lgende"/>
        <w:rPr>
          <w:lang w:val="fr-FR"/>
        </w:rPr>
      </w:pPr>
      <w:bookmarkStart w:id="133" w:name="_Ref84685753"/>
      <w:bookmarkStart w:id="134" w:name="_Toc86180654"/>
      <w:r w:rsidRPr="00AB3AF7">
        <w:rPr>
          <w:lang w:val="fr-FR"/>
        </w:rPr>
        <w:t>Table</w:t>
      </w:r>
      <w:r w:rsidR="009D70AB" w:rsidRPr="00AB3AF7">
        <w:rPr>
          <w:lang w:val="fr-FR"/>
        </w:rPr>
        <w:t>au</w:t>
      </w:r>
      <w:r w:rsidRPr="00AB3AF7">
        <w:rPr>
          <w:lang w:val="fr-FR"/>
        </w:rPr>
        <w:t xml:space="preserve"> </w:t>
      </w:r>
      <w:r w:rsidRPr="00E879BC">
        <w:rPr>
          <w:lang w:val="fr-FR"/>
        </w:rPr>
        <w:fldChar w:fldCharType="begin"/>
      </w:r>
      <w:r w:rsidRPr="00AB3AF7">
        <w:rPr>
          <w:lang w:val="fr-FR"/>
        </w:rPr>
        <w:instrText xml:space="preserve"> SEQ Table \* ARABIC </w:instrText>
      </w:r>
      <w:r w:rsidRPr="00E879BC">
        <w:rPr>
          <w:lang w:val="fr-FR"/>
        </w:rPr>
        <w:fldChar w:fldCharType="separate"/>
      </w:r>
      <w:r w:rsidR="00FA6619" w:rsidRPr="00AB3AF7">
        <w:rPr>
          <w:noProof/>
          <w:lang w:val="fr-FR"/>
        </w:rPr>
        <w:t>5</w:t>
      </w:r>
      <w:r w:rsidRPr="00E879BC">
        <w:rPr>
          <w:lang w:val="fr-FR"/>
        </w:rPr>
        <w:fldChar w:fldCharType="end"/>
      </w:r>
      <w:bookmarkEnd w:id="133"/>
      <w:r w:rsidRPr="00AB3AF7">
        <w:rPr>
          <w:lang w:val="fr-FR"/>
        </w:rPr>
        <w:t>: Classes et palettes de couleur</w:t>
      </w:r>
      <w:bookmarkEnd w:id="134"/>
    </w:p>
    <w:tbl>
      <w:tblPr>
        <w:tblStyle w:val="TableGrid"/>
        <w:tblW w:w="8751" w:type="dxa"/>
        <w:tblInd w:w="304" w:type="dxa"/>
        <w:tblCellMar>
          <w:left w:w="124" w:type="dxa"/>
          <w:right w:w="61" w:type="dxa"/>
        </w:tblCellMar>
        <w:tblLook w:val="04A0" w:firstRow="1" w:lastRow="0" w:firstColumn="1" w:lastColumn="0" w:noHBand="0" w:noVBand="1"/>
      </w:tblPr>
      <w:tblGrid>
        <w:gridCol w:w="1238"/>
        <w:gridCol w:w="1670"/>
        <w:gridCol w:w="1262"/>
        <w:gridCol w:w="1671"/>
        <w:gridCol w:w="1262"/>
        <w:gridCol w:w="1648"/>
      </w:tblGrid>
      <w:tr w:rsidR="00A87D2C" w:rsidRPr="00E879BC" w14:paraId="7BB9B105" w14:textId="77777777">
        <w:trPr>
          <w:trHeight w:val="514"/>
        </w:trPr>
        <w:tc>
          <w:tcPr>
            <w:tcW w:w="2909" w:type="dxa"/>
            <w:gridSpan w:val="2"/>
            <w:tcBorders>
              <w:top w:val="single" w:sz="3" w:space="0" w:color="000000"/>
              <w:left w:val="single" w:sz="3" w:space="0" w:color="000000"/>
              <w:bottom w:val="single" w:sz="3" w:space="0" w:color="000000"/>
              <w:right w:val="double" w:sz="3" w:space="0" w:color="000000"/>
            </w:tcBorders>
            <w:vAlign w:val="center"/>
          </w:tcPr>
          <w:p w14:paraId="7FCC5129" w14:textId="77777777" w:rsidR="00A87D2C" w:rsidRPr="00E879BC" w:rsidRDefault="00704BFB" w:rsidP="00952DFA">
            <w:pPr>
              <w:spacing w:line="259" w:lineRule="auto"/>
              <w:jc w:val="center"/>
              <w:rPr>
                <w:lang w:val="fr-FR"/>
              </w:rPr>
            </w:pPr>
            <w:proofErr w:type="spellStart"/>
            <w:r w:rsidRPr="00E879BC">
              <w:rPr>
                <w:lang w:val="fr-FR"/>
              </w:rPr>
              <w:t>DeepScene</w:t>
            </w:r>
            <w:proofErr w:type="spellEnd"/>
          </w:p>
        </w:tc>
        <w:tc>
          <w:tcPr>
            <w:tcW w:w="2933" w:type="dxa"/>
            <w:gridSpan w:val="2"/>
            <w:tcBorders>
              <w:top w:val="single" w:sz="3" w:space="0" w:color="000000"/>
              <w:left w:val="double" w:sz="3" w:space="0" w:color="000000"/>
              <w:bottom w:val="single" w:sz="3" w:space="0" w:color="000000"/>
              <w:right w:val="double" w:sz="3" w:space="0" w:color="000000"/>
            </w:tcBorders>
            <w:vAlign w:val="center"/>
          </w:tcPr>
          <w:p w14:paraId="5C528342" w14:textId="77777777" w:rsidR="00A87D2C" w:rsidRPr="00E879BC" w:rsidRDefault="00704BFB" w:rsidP="00952DFA">
            <w:pPr>
              <w:spacing w:line="259" w:lineRule="auto"/>
              <w:jc w:val="center"/>
              <w:rPr>
                <w:lang w:val="fr-FR"/>
              </w:rPr>
            </w:pPr>
            <w:r w:rsidRPr="00E879BC">
              <w:rPr>
                <w:lang w:val="fr-FR"/>
              </w:rPr>
              <w:t>NVIDIA</w:t>
            </w:r>
          </w:p>
        </w:tc>
        <w:tc>
          <w:tcPr>
            <w:tcW w:w="2909" w:type="dxa"/>
            <w:gridSpan w:val="2"/>
            <w:tcBorders>
              <w:top w:val="single" w:sz="3" w:space="0" w:color="000000"/>
              <w:left w:val="double" w:sz="3" w:space="0" w:color="000000"/>
              <w:bottom w:val="single" w:sz="3" w:space="0" w:color="000000"/>
              <w:right w:val="single" w:sz="3" w:space="0" w:color="000000"/>
            </w:tcBorders>
            <w:vAlign w:val="center"/>
          </w:tcPr>
          <w:p w14:paraId="6482746F" w14:textId="77777777" w:rsidR="00A87D2C" w:rsidRPr="00E879BC" w:rsidRDefault="00704BFB" w:rsidP="00952DFA">
            <w:pPr>
              <w:spacing w:line="259" w:lineRule="auto"/>
              <w:ind w:left="16"/>
              <w:jc w:val="center"/>
              <w:rPr>
                <w:lang w:val="fr-FR"/>
              </w:rPr>
            </w:pPr>
            <w:r w:rsidRPr="00E879BC">
              <w:rPr>
                <w:lang w:val="fr-FR"/>
              </w:rPr>
              <w:t>Consolidée</w:t>
            </w:r>
          </w:p>
        </w:tc>
      </w:tr>
      <w:tr w:rsidR="00A87D2C" w:rsidRPr="00E879BC" w14:paraId="58C485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DC8FFD5" w14:textId="77777777" w:rsidR="00A87D2C" w:rsidRPr="00E879BC" w:rsidRDefault="00704BFB" w:rsidP="00952DFA">
            <w:pPr>
              <w:spacing w:line="259" w:lineRule="auto"/>
              <w:jc w:val="left"/>
              <w:rPr>
                <w:lang w:val="fr-FR"/>
              </w:rPr>
            </w:pPr>
            <w:r w:rsidRPr="00E879BC">
              <w:rPr>
                <w:lang w:val="fr-FR"/>
              </w:rPr>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430B6153" w14:textId="77777777" w:rsidR="00A87D2C" w:rsidRPr="00E879BC" w:rsidRDefault="00704BFB" w:rsidP="00952DFA">
            <w:pPr>
              <w:spacing w:line="259" w:lineRule="auto"/>
              <w:jc w:val="center"/>
              <w:rPr>
                <w:lang w:val="fr-FR"/>
              </w:rPr>
            </w:pPr>
            <w:r w:rsidRPr="00E879BC">
              <w:rPr>
                <w:lang w:val="fr-FR"/>
              </w:rPr>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26A189EA" w14:textId="77777777" w:rsidR="00A87D2C" w:rsidRPr="00E879BC" w:rsidRDefault="00704BFB" w:rsidP="00952DFA">
            <w:pPr>
              <w:spacing w:line="259" w:lineRule="auto"/>
              <w:ind w:left="24"/>
              <w:jc w:val="left"/>
              <w:rPr>
                <w:lang w:val="fr-FR"/>
              </w:rPr>
            </w:pPr>
            <w:r w:rsidRPr="00E879BC">
              <w:rPr>
                <w:lang w:val="fr-FR"/>
              </w:rPr>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1E34AAE7" w14:textId="77777777" w:rsidR="00A87D2C" w:rsidRPr="00E879BC" w:rsidRDefault="00704BFB" w:rsidP="00952DFA">
            <w:pPr>
              <w:spacing w:line="259" w:lineRule="auto"/>
              <w:jc w:val="center"/>
              <w:rPr>
                <w:lang w:val="fr-FR"/>
              </w:rPr>
            </w:pPr>
            <w:r w:rsidRPr="00E879BC">
              <w:rPr>
                <w:lang w:val="fr-FR"/>
              </w:rPr>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658D320A" w14:textId="77777777" w:rsidR="00A87D2C" w:rsidRPr="00E879BC" w:rsidRDefault="00704BFB" w:rsidP="00952DFA">
            <w:pPr>
              <w:spacing w:line="259" w:lineRule="auto"/>
              <w:ind w:left="24"/>
              <w:jc w:val="left"/>
              <w:rPr>
                <w:lang w:val="fr-FR"/>
              </w:rPr>
            </w:pPr>
            <w:r w:rsidRPr="00E879BC">
              <w:rPr>
                <w:lang w:val="fr-FR"/>
              </w:rPr>
              <w:t>Classes</w:t>
            </w:r>
          </w:p>
        </w:tc>
        <w:tc>
          <w:tcPr>
            <w:tcW w:w="1682" w:type="dxa"/>
            <w:tcBorders>
              <w:top w:val="single" w:sz="3" w:space="0" w:color="000000"/>
              <w:left w:val="single" w:sz="3" w:space="0" w:color="000000"/>
              <w:bottom w:val="single" w:sz="3" w:space="0" w:color="000000"/>
              <w:right w:val="single" w:sz="3" w:space="0" w:color="000000"/>
            </w:tcBorders>
            <w:vAlign w:val="center"/>
          </w:tcPr>
          <w:p w14:paraId="74C58677" w14:textId="77777777" w:rsidR="00A87D2C" w:rsidRPr="00E879BC" w:rsidRDefault="00704BFB" w:rsidP="00952DFA">
            <w:pPr>
              <w:spacing w:line="259" w:lineRule="auto"/>
              <w:jc w:val="center"/>
              <w:rPr>
                <w:lang w:val="fr-FR"/>
              </w:rPr>
            </w:pPr>
            <w:r w:rsidRPr="00E879BC">
              <w:rPr>
                <w:lang w:val="fr-FR"/>
              </w:rPr>
              <w:t>RGB</w:t>
            </w:r>
          </w:p>
        </w:tc>
      </w:tr>
      <w:tr w:rsidR="00A87D2C" w:rsidRPr="00E879BC" w14:paraId="293B43F3"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640A7A8" w14:textId="77777777" w:rsidR="00A87D2C" w:rsidRPr="00E879BC" w:rsidRDefault="00704BFB" w:rsidP="00952DFA">
            <w:pPr>
              <w:spacing w:line="259" w:lineRule="auto"/>
              <w:jc w:val="left"/>
              <w:rPr>
                <w:lang w:val="fr-FR"/>
              </w:rPr>
            </w:pPr>
            <w:r w:rsidRPr="00E879BC">
              <w:rPr>
                <w:lang w:val="fr-FR"/>
              </w:rPr>
              <w:t>Road</w:t>
            </w:r>
          </w:p>
        </w:tc>
        <w:tc>
          <w:tcPr>
            <w:tcW w:w="1706" w:type="dxa"/>
            <w:tcBorders>
              <w:top w:val="single" w:sz="3" w:space="0" w:color="000000"/>
              <w:left w:val="single" w:sz="3" w:space="0" w:color="000000"/>
              <w:bottom w:val="single" w:sz="3" w:space="0" w:color="000000"/>
              <w:right w:val="double" w:sz="3" w:space="0" w:color="000000"/>
            </w:tcBorders>
            <w:vAlign w:val="center"/>
          </w:tcPr>
          <w:p w14:paraId="796C9CD0" w14:textId="77777777" w:rsidR="00A87D2C" w:rsidRPr="00E879BC" w:rsidRDefault="00704BFB" w:rsidP="00952DFA">
            <w:pPr>
              <w:spacing w:line="259" w:lineRule="auto"/>
              <w:jc w:val="left"/>
              <w:rPr>
                <w:lang w:val="fr-FR"/>
              </w:rPr>
            </w:pPr>
            <w:r w:rsidRPr="00E879BC">
              <w:rPr>
                <w:lang w:val="fr-FR"/>
              </w:rPr>
              <w:t>170-170-170</w:t>
            </w:r>
          </w:p>
        </w:tc>
        <w:tc>
          <w:tcPr>
            <w:tcW w:w="1227" w:type="dxa"/>
            <w:tcBorders>
              <w:top w:val="single" w:sz="3" w:space="0" w:color="000000"/>
              <w:left w:val="double" w:sz="3" w:space="0" w:color="000000"/>
              <w:bottom w:val="single" w:sz="3" w:space="0" w:color="000000"/>
              <w:right w:val="single" w:sz="3" w:space="0" w:color="000000"/>
            </w:tcBorders>
            <w:vAlign w:val="center"/>
          </w:tcPr>
          <w:p w14:paraId="56C8CE06" w14:textId="77777777" w:rsidR="00A87D2C" w:rsidRPr="00E879BC" w:rsidRDefault="00704BFB" w:rsidP="00952DFA">
            <w:pPr>
              <w:spacing w:line="259" w:lineRule="auto"/>
              <w:ind w:left="24"/>
              <w:jc w:val="left"/>
              <w:rPr>
                <w:lang w:val="fr-FR"/>
              </w:rPr>
            </w:pPr>
            <w:r w:rsidRPr="00E879BC">
              <w:rPr>
                <w:lang w:val="fr-FR"/>
              </w:rPr>
              <w:t>Trail</w:t>
            </w:r>
          </w:p>
        </w:tc>
        <w:tc>
          <w:tcPr>
            <w:tcW w:w="1706" w:type="dxa"/>
            <w:tcBorders>
              <w:top w:val="single" w:sz="3" w:space="0" w:color="000000"/>
              <w:left w:val="single" w:sz="3" w:space="0" w:color="000000"/>
              <w:bottom w:val="single" w:sz="3" w:space="0" w:color="000000"/>
              <w:right w:val="double" w:sz="3" w:space="0" w:color="000000"/>
            </w:tcBorders>
            <w:vAlign w:val="center"/>
          </w:tcPr>
          <w:p w14:paraId="70949CC2" w14:textId="77777777" w:rsidR="00A87D2C" w:rsidRPr="00E879BC" w:rsidRDefault="00704BFB" w:rsidP="00952DFA">
            <w:pPr>
              <w:spacing w:line="259" w:lineRule="auto"/>
              <w:jc w:val="left"/>
              <w:rPr>
                <w:lang w:val="fr-FR"/>
              </w:rPr>
            </w:pPr>
            <w:r w:rsidRPr="00E879BC">
              <w:rPr>
                <w:lang w:val="fr-FR"/>
              </w:rPr>
              <w:t>200-155-75</w:t>
            </w:r>
          </w:p>
        </w:tc>
        <w:tc>
          <w:tcPr>
            <w:tcW w:w="1227" w:type="dxa"/>
            <w:tcBorders>
              <w:top w:val="single" w:sz="3" w:space="0" w:color="000000"/>
              <w:left w:val="double" w:sz="3" w:space="0" w:color="000000"/>
              <w:bottom w:val="single" w:sz="3" w:space="0" w:color="000000"/>
              <w:right w:val="single" w:sz="3" w:space="0" w:color="000000"/>
            </w:tcBorders>
            <w:vAlign w:val="center"/>
          </w:tcPr>
          <w:p w14:paraId="104EC3DA" w14:textId="77777777" w:rsidR="00A87D2C" w:rsidRPr="00E879BC" w:rsidRDefault="00704BFB" w:rsidP="00952DFA">
            <w:pPr>
              <w:spacing w:line="259" w:lineRule="auto"/>
              <w:ind w:left="24"/>
              <w:jc w:val="left"/>
              <w:rPr>
                <w:lang w:val="fr-FR"/>
              </w:rPr>
            </w:pPr>
            <w:r w:rsidRPr="00E879BC">
              <w:rPr>
                <w:lang w:val="fr-FR"/>
              </w:rPr>
              <w:t>Trail</w:t>
            </w:r>
          </w:p>
        </w:tc>
        <w:tc>
          <w:tcPr>
            <w:tcW w:w="1682" w:type="dxa"/>
            <w:tcBorders>
              <w:top w:val="single" w:sz="3" w:space="0" w:color="000000"/>
              <w:left w:val="single" w:sz="3" w:space="0" w:color="000000"/>
              <w:bottom w:val="single" w:sz="3" w:space="0" w:color="000000"/>
              <w:right w:val="single" w:sz="3" w:space="0" w:color="000000"/>
            </w:tcBorders>
            <w:vAlign w:val="center"/>
          </w:tcPr>
          <w:p w14:paraId="38BC41F6" w14:textId="77777777" w:rsidR="00A87D2C" w:rsidRPr="00E879BC" w:rsidRDefault="00704BFB" w:rsidP="00952DFA">
            <w:pPr>
              <w:spacing w:line="259" w:lineRule="auto"/>
              <w:jc w:val="left"/>
              <w:rPr>
                <w:lang w:val="fr-FR"/>
              </w:rPr>
            </w:pPr>
            <w:r w:rsidRPr="00E879BC">
              <w:rPr>
                <w:color w:val="FF0000"/>
                <w:lang w:val="fr-FR"/>
              </w:rPr>
              <w:t>170-170-170</w:t>
            </w:r>
          </w:p>
        </w:tc>
      </w:tr>
      <w:tr w:rsidR="00A87D2C" w:rsidRPr="00E879BC" w14:paraId="0200DC72"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61AA82FD" w14:textId="77777777" w:rsidR="00A87D2C" w:rsidRPr="00E879BC" w:rsidRDefault="00704BFB" w:rsidP="00952DFA">
            <w:pPr>
              <w:spacing w:line="259" w:lineRule="auto"/>
              <w:jc w:val="left"/>
              <w:rPr>
                <w:lang w:val="fr-FR"/>
              </w:rPr>
            </w:pPr>
            <w:r w:rsidRPr="00E879BC">
              <w:rPr>
                <w:lang w:val="fr-FR"/>
              </w:rPr>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65700936" w14:textId="77777777" w:rsidR="00A87D2C" w:rsidRPr="00E879BC" w:rsidRDefault="00704BFB" w:rsidP="00952DFA">
            <w:pPr>
              <w:spacing w:line="259" w:lineRule="auto"/>
              <w:jc w:val="left"/>
              <w:rPr>
                <w:lang w:val="fr-FR"/>
              </w:rPr>
            </w:pPr>
            <w:r w:rsidRPr="00E879BC">
              <w:rPr>
                <w:lang w:val="fr-FR"/>
              </w:rPr>
              <w:t>0-255-0</w:t>
            </w:r>
          </w:p>
        </w:tc>
        <w:tc>
          <w:tcPr>
            <w:tcW w:w="1227" w:type="dxa"/>
            <w:tcBorders>
              <w:top w:val="single" w:sz="3" w:space="0" w:color="000000"/>
              <w:left w:val="double" w:sz="3" w:space="0" w:color="000000"/>
              <w:bottom w:val="single" w:sz="3" w:space="0" w:color="000000"/>
              <w:right w:val="single" w:sz="3" w:space="0" w:color="000000"/>
            </w:tcBorders>
            <w:vAlign w:val="center"/>
          </w:tcPr>
          <w:p w14:paraId="161E4CA3" w14:textId="77777777" w:rsidR="00A87D2C" w:rsidRPr="00E879BC" w:rsidRDefault="00704BFB" w:rsidP="00952DFA">
            <w:pPr>
              <w:spacing w:line="259" w:lineRule="auto"/>
              <w:ind w:left="24"/>
              <w:jc w:val="left"/>
              <w:rPr>
                <w:lang w:val="fr-FR"/>
              </w:rPr>
            </w:pPr>
            <w:r w:rsidRPr="00E879BC">
              <w:rPr>
                <w:lang w:val="fr-FR"/>
              </w:rPr>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236ED1E6" w14:textId="77777777" w:rsidR="00A87D2C" w:rsidRPr="00E879BC" w:rsidRDefault="00704BFB" w:rsidP="00952DFA">
            <w:pPr>
              <w:spacing w:line="259" w:lineRule="auto"/>
              <w:jc w:val="left"/>
              <w:rPr>
                <w:lang w:val="fr-FR"/>
              </w:rPr>
            </w:pPr>
            <w:r w:rsidRPr="00E879BC">
              <w:rPr>
                <w:lang w:val="fr-FR"/>
              </w:rPr>
              <w:t>85-210-100</w:t>
            </w:r>
          </w:p>
        </w:tc>
        <w:tc>
          <w:tcPr>
            <w:tcW w:w="1227" w:type="dxa"/>
            <w:tcBorders>
              <w:top w:val="single" w:sz="3" w:space="0" w:color="000000"/>
              <w:left w:val="double" w:sz="3" w:space="0" w:color="000000"/>
              <w:bottom w:val="single" w:sz="3" w:space="0" w:color="000000"/>
              <w:right w:val="single" w:sz="3" w:space="0" w:color="000000"/>
            </w:tcBorders>
            <w:vAlign w:val="center"/>
          </w:tcPr>
          <w:p w14:paraId="6D771F5F" w14:textId="77777777" w:rsidR="00A87D2C" w:rsidRPr="00E879BC" w:rsidRDefault="00704BFB" w:rsidP="00952DFA">
            <w:pPr>
              <w:spacing w:line="259" w:lineRule="auto"/>
              <w:ind w:left="24"/>
              <w:jc w:val="left"/>
              <w:rPr>
                <w:lang w:val="fr-FR"/>
              </w:rPr>
            </w:pPr>
            <w:r w:rsidRPr="00E879BC">
              <w:rPr>
                <w:lang w:val="fr-FR"/>
              </w:rPr>
              <w:t>Grass</w:t>
            </w:r>
          </w:p>
        </w:tc>
        <w:tc>
          <w:tcPr>
            <w:tcW w:w="1682" w:type="dxa"/>
            <w:tcBorders>
              <w:top w:val="single" w:sz="3" w:space="0" w:color="000000"/>
              <w:left w:val="single" w:sz="3" w:space="0" w:color="000000"/>
              <w:bottom w:val="single" w:sz="3" w:space="0" w:color="000000"/>
              <w:right w:val="single" w:sz="3" w:space="0" w:color="000000"/>
            </w:tcBorders>
            <w:vAlign w:val="center"/>
          </w:tcPr>
          <w:p w14:paraId="0DFB6FE8" w14:textId="77777777" w:rsidR="00A87D2C" w:rsidRPr="00E879BC" w:rsidRDefault="00704BFB" w:rsidP="00952DFA">
            <w:pPr>
              <w:spacing w:line="259" w:lineRule="auto"/>
              <w:jc w:val="left"/>
              <w:rPr>
                <w:lang w:val="fr-FR"/>
              </w:rPr>
            </w:pPr>
            <w:r w:rsidRPr="00E879BC">
              <w:rPr>
                <w:color w:val="FF0000"/>
                <w:lang w:val="fr-FR"/>
              </w:rPr>
              <w:t>0-255-0</w:t>
            </w:r>
          </w:p>
        </w:tc>
      </w:tr>
      <w:tr w:rsidR="00A87D2C" w:rsidRPr="00E879BC" w14:paraId="5AE85D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615A7A0" w14:textId="77777777" w:rsidR="00A87D2C" w:rsidRPr="00E879BC" w:rsidRDefault="00704BFB" w:rsidP="00952DFA">
            <w:pPr>
              <w:spacing w:line="259" w:lineRule="auto"/>
              <w:jc w:val="left"/>
              <w:rPr>
                <w:lang w:val="fr-FR"/>
              </w:rPr>
            </w:pPr>
            <w:proofErr w:type="spellStart"/>
            <w:r w:rsidRPr="00E879BC">
              <w:rPr>
                <w:lang w:val="fr-FR"/>
              </w:rPr>
              <w:t>Vegetation</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37CC9765" w14:textId="77777777" w:rsidR="00A87D2C" w:rsidRPr="00E879BC" w:rsidRDefault="00704BFB" w:rsidP="00952DFA">
            <w:pPr>
              <w:spacing w:line="259" w:lineRule="auto"/>
              <w:jc w:val="left"/>
              <w:rPr>
                <w:lang w:val="fr-FR"/>
              </w:rPr>
            </w:pPr>
            <w:r w:rsidRPr="00E879BC">
              <w:rPr>
                <w:lang w:val="fr-FR"/>
              </w:rPr>
              <w:t>102-102-51</w:t>
            </w:r>
          </w:p>
        </w:tc>
        <w:tc>
          <w:tcPr>
            <w:tcW w:w="1227" w:type="dxa"/>
            <w:tcBorders>
              <w:top w:val="single" w:sz="3" w:space="0" w:color="000000"/>
              <w:left w:val="double" w:sz="3" w:space="0" w:color="000000"/>
              <w:bottom w:val="single" w:sz="3" w:space="0" w:color="000000"/>
              <w:right w:val="single" w:sz="3" w:space="0" w:color="000000"/>
            </w:tcBorders>
            <w:vAlign w:val="center"/>
          </w:tcPr>
          <w:p w14:paraId="3ED8C83F" w14:textId="77777777" w:rsidR="00A87D2C" w:rsidRPr="00E879BC" w:rsidRDefault="00704BFB" w:rsidP="00952DFA">
            <w:pPr>
              <w:spacing w:line="259" w:lineRule="auto"/>
              <w:ind w:left="24"/>
              <w:jc w:val="left"/>
              <w:rPr>
                <w:lang w:val="fr-FR"/>
              </w:rPr>
            </w:pPr>
            <w:proofErr w:type="spellStart"/>
            <w:r w:rsidRPr="00E879BC">
              <w:rPr>
                <w:lang w:val="fr-FR"/>
              </w:rPr>
              <w:t>Vegetation</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1D86E877" w14:textId="77777777" w:rsidR="00A87D2C" w:rsidRPr="00E879BC" w:rsidRDefault="00704BFB" w:rsidP="00952DFA">
            <w:pPr>
              <w:spacing w:line="259" w:lineRule="auto"/>
              <w:jc w:val="left"/>
              <w:rPr>
                <w:lang w:val="fr-FR"/>
              </w:rPr>
            </w:pPr>
            <w:r w:rsidRPr="00E879BC">
              <w:rPr>
                <w:lang w:val="fr-FR"/>
              </w:rPr>
              <w:t>15-100-20</w:t>
            </w:r>
          </w:p>
        </w:tc>
        <w:tc>
          <w:tcPr>
            <w:tcW w:w="1227" w:type="dxa"/>
            <w:tcBorders>
              <w:top w:val="single" w:sz="3" w:space="0" w:color="000000"/>
              <w:left w:val="double" w:sz="3" w:space="0" w:color="000000"/>
              <w:bottom w:val="single" w:sz="3" w:space="0" w:color="000000"/>
              <w:right w:val="single" w:sz="3" w:space="0" w:color="000000"/>
            </w:tcBorders>
            <w:vAlign w:val="center"/>
          </w:tcPr>
          <w:p w14:paraId="5B90CCF5" w14:textId="77777777" w:rsidR="00A87D2C" w:rsidRPr="00E879BC" w:rsidRDefault="00704BFB" w:rsidP="00952DFA">
            <w:pPr>
              <w:spacing w:line="259" w:lineRule="auto"/>
              <w:ind w:left="24"/>
              <w:jc w:val="left"/>
              <w:rPr>
                <w:lang w:val="fr-FR"/>
              </w:rPr>
            </w:pPr>
            <w:proofErr w:type="spellStart"/>
            <w:r w:rsidRPr="00E879BC">
              <w:rPr>
                <w:lang w:val="fr-FR"/>
              </w:rPr>
              <w:t>Vegetation</w:t>
            </w:r>
            <w:proofErr w:type="spellEnd"/>
          </w:p>
        </w:tc>
        <w:tc>
          <w:tcPr>
            <w:tcW w:w="1682" w:type="dxa"/>
            <w:tcBorders>
              <w:top w:val="single" w:sz="3" w:space="0" w:color="000000"/>
              <w:left w:val="single" w:sz="3" w:space="0" w:color="000000"/>
              <w:bottom w:val="single" w:sz="3" w:space="0" w:color="000000"/>
              <w:right w:val="single" w:sz="3" w:space="0" w:color="000000"/>
            </w:tcBorders>
            <w:vAlign w:val="center"/>
          </w:tcPr>
          <w:p w14:paraId="5D13C7E4" w14:textId="77777777" w:rsidR="00A87D2C" w:rsidRPr="00E879BC" w:rsidRDefault="00704BFB" w:rsidP="00952DFA">
            <w:pPr>
              <w:spacing w:line="259" w:lineRule="auto"/>
              <w:jc w:val="left"/>
              <w:rPr>
                <w:lang w:val="fr-FR"/>
              </w:rPr>
            </w:pPr>
            <w:r w:rsidRPr="00E879BC">
              <w:rPr>
                <w:color w:val="FF0000"/>
                <w:lang w:val="fr-FR"/>
              </w:rPr>
              <w:t>102-102-51</w:t>
            </w:r>
          </w:p>
        </w:tc>
      </w:tr>
      <w:tr w:rsidR="00A87D2C" w:rsidRPr="00E879BC" w14:paraId="2B58C549"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F560D00" w14:textId="77777777" w:rsidR="00A87D2C" w:rsidRPr="00E879BC" w:rsidRDefault="00704BFB" w:rsidP="00952DFA">
            <w:pPr>
              <w:spacing w:line="259" w:lineRule="auto"/>
              <w:jc w:val="left"/>
              <w:rPr>
                <w:lang w:val="fr-FR"/>
              </w:rPr>
            </w:pPr>
            <w:proofErr w:type="spellStart"/>
            <w:r w:rsidRPr="00E879BC">
              <w:rPr>
                <w:lang w:val="fr-FR"/>
              </w:rPr>
              <w:t>Tree</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433D7505" w14:textId="77777777" w:rsidR="00A87D2C" w:rsidRPr="00E879BC" w:rsidRDefault="00704BFB" w:rsidP="00952DFA">
            <w:pPr>
              <w:spacing w:line="259" w:lineRule="auto"/>
              <w:jc w:val="left"/>
              <w:rPr>
                <w:lang w:val="fr-FR"/>
              </w:rPr>
            </w:pPr>
            <w:r w:rsidRPr="00E879BC">
              <w:rPr>
                <w:lang w:val="fr-FR"/>
              </w:rPr>
              <w:t>0-60-0</w:t>
            </w:r>
          </w:p>
        </w:tc>
        <w:tc>
          <w:tcPr>
            <w:tcW w:w="1227" w:type="dxa"/>
            <w:tcBorders>
              <w:top w:val="single" w:sz="3" w:space="0" w:color="000000"/>
              <w:left w:val="double" w:sz="3" w:space="0" w:color="000000"/>
              <w:bottom w:val="single" w:sz="3" w:space="0" w:color="000000"/>
              <w:right w:val="single" w:sz="3" w:space="0" w:color="000000"/>
            </w:tcBorders>
            <w:vAlign w:val="center"/>
          </w:tcPr>
          <w:p w14:paraId="27BF0740" w14:textId="77777777" w:rsidR="00A87D2C" w:rsidRPr="00E879BC" w:rsidRDefault="00704BFB" w:rsidP="00952DFA">
            <w:pPr>
              <w:spacing w:line="259" w:lineRule="auto"/>
              <w:ind w:left="24"/>
              <w:jc w:val="left"/>
              <w:rPr>
                <w:lang w:val="fr-FR"/>
              </w:rPr>
            </w:pPr>
            <w:r w:rsidRPr="00E879BC">
              <w:rPr>
                <w:lang w:val="fr-FR"/>
              </w:rPr>
              <w:t>-</w:t>
            </w:r>
          </w:p>
        </w:tc>
        <w:tc>
          <w:tcPr>
            <w:tcW w:w="1706" w:type="dxa"/>
            <w:tcBorders>
              <w:top w:val="single" w:sz="3" w:space="0" w:color="000000"/>
              <w:left w:val="single" w:sz="3" w:space="0" w:color="000000"/>
              <w:bottom w:val="single" w:sz="3" w:space="0" w:color="000000"/>
              <w:right w:val="double" w:sz="3" w:space="0" w:color="000000"/>
            </w:tcBorders>
            <w:vAlign w:val="center"/>
          </w:tcPr>
          <w:p w14:paraId="6685F232" w14:textId="77777777" w:rsidR="00A87D2C" w:rsidRPr="00E879BC" w:rsidRDefault="00704BFB" w:rsidP="00952DFA">
            <w:pPr>
              <w:spacing w:line="259" w:lineRule="auto"/>
              <w:jc w:val="left"/>
              <w:rPr>
                <w:lang w:val="fr-FR"/>
              </w:rPr>
            </w:pPr>
            <w:r w:rsidRPr="00E879BC">
              <w:rPr>
                <w:lang w:val="fr-FR"/>
              </w:rPr>
              <w:t>-</w:t>
            </w:r>
          </w:p>
        </w:tc>
        <w:tc>
          <w:tcPr>
            <w:tcW w:w="1227" w:type="dxa"/>
            <w:tcBorders>
              <w:top w:val="single" w:sz="3" w:space="0" w:color="000000"/>
              <w:left w:val="double" w:sz="3" w:space="0" w:color="000000"/>
              <w:bottom w:val="single" w:sz="3" w:space="0" w:color="000000"/>
              <w:right w:val="single" w:sz="3" w:space="0" w:color="000000"/>
            </w:tcBorders>
            <w:vAlign w:val="center"/>
          </w:tcPr>
          <w:p w14:paraId="3BA96119" w14:textId="77777777" w:rsidR="00A87D2C" w:rsidRPr="00E879BC" w:rsidRDefault="00704BFB" w:rsidP="00952DFA">
            <w:pPr>
              <w:spacing w:line="259" w:lineRule="auto"/>
              <w:ind w:left="24"/>
              <w:jc w:val="left"/>
              <w:rPr>
                <w:lang w:val="fr-FR"/>
              </w:rPr>
            </w:pPr>
            <w:proofErr w:type="spellStart"/>
            <w:r w:rsidRPr="00E879BC">
              <w:rPr>
                <w:color w:val="FF0000"/>
                <w:lang w:val="fr-FR"/>
              </w:rPr>
              <w:t>Vegetation</w:t>
            </w:r>
            <w:proofErr w:type="spellEnd"/>
          </w:p>
        </w:tc>
        <w:tc>
          <w:tcPr>
            <w:tcW w:w="1682" w:type="dxa"/>
            <w:tcBorders>
              <w:top w:val="single" w:sz="3" w:space="0" w:color="000000"/>
              <w:left w:val="single" w:sz="3" w:space="0" w:color="000000"/>
              <w:bottom w:val="single" w:sz="3" w:space="0" w:color="000000"/>
              <w:right w:val="single" w:sz="3" w:space="0" w:color="000000"/>
            </w:tcBorders>
            <w:vAlign w:val="center"/>
          </w:tcPr>
          <w:p w14:paraId="6BFEDC5D" w14:textId="77777777" w:rsidR="00A87D2C" w:rsidRPr="00E879BC" w:rsidRDefault="00704BFB" w:rsidP="00952DFA">
            <w:pPr>
              <w:spacing w:line="259" w:lineRule="auto"/>
              <w:jc w:val="left"/>
              <w:rPr>
                <w:lang w:val="fr-FR"/>
              </w:rPr>
            </w:pPr>
            <w:r w:rsidRPr="00E879BC">
              <w:rPr>
                <w:color w:val="FF0000"/>
                <w:lang w:val="fr-FR"/>
              </w:rPr>
              <w:t>102-102-51</w:t>
            </w:r>
          </w:p>
        </w:tc>
      </w:tr>
      <w:tr w:rsidR="00A87D2C" w:rsidRPr="00E879BC" w14:paraId="000FA077"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79551C6" w14:textId="77777777" w:rsidR="00A87D2C" w:rsidRPr="00E879BC" w:rsidRDefault="00704BFB" w:rsidP="00952DFA">
            <w:pPr>
              <w:spacing w:line="259" w:lineRule="auto"/>
              <w:jc w:val="left"/>
              <w:rPr>
                <w:lang w:val="fr-FR"/>
              </w:rPr>
            </w:pPr>
            <w:r w:rsidRPr="00E879BC">
              <w:rPr>
                <w:lang w:val="fr-FR"/>
              </w:rPr>
              <w:t>Sky</w:t>
            </w:r>
          </w:p>
        </w:tc>
        <w:tc>
          <w:tcPr>
            <w:tcW w:w="1706" w:type="dxa"/>
            <w:tcBorders>
              <w:top w:val="single" w:sz="3" w:space="0" w:color="000000"/>
              <w:left w:val="single" w:sz="3" w:space="0" w:color="000000"/>
              <w:bottom w:val="single" w:sz="3" w:space="0" w:color="000000"/>
              <w:right w:val="double" w:sz="3" w:space="0" w:color="000000"/>
            </w:tcBorders>
            <w:vAlign w:val="center"/>
          </w:tcPr>
          <w:p w14:paraId="066EBAA7" w14:textId="77777777" w:rsidR="00A87D2C" w:rsidRPr="00E879BC" w:rsidRDefault="00704BFB" w:rsidP="00952DFA">
            <w:pPr>
              <w:spacing w:line="259" w:lineRule="auto"/>
              <w:jc w:val="left"/>
              <w:rPr>
                <w:lang w:val="fr-FR"/>
              </w:rPr>
            </w:pPr>
            <w:r w:rsidRPr="00E879BC">
              <w:rPr>
                <w:lang w:val="fr-FR"/>
              </w:rPr>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60FB421A" w14:textId="77777777" w:rsidR="00A87D2C" w:rsidRPr="00E879BC" w:rsidRDefault="00704BFB" w:rsidP="00952DFA">
            <w:pPr>
              <w:spacing w:line="259" w:lineRule="auto"/>
              <w:ind w:left="24"/>
              <w:jc w:val="left"/>
              <w:rPr>
                <w:lang w:val="fr-FR"/>
              </w:rPr>
            </w:pPr>
            <w:r w:rsidRPr="00E879BC">
              <w:rPr>
                <w:lang w:val="fr-FR"/>
              </w:rPr>
              <w:t>Sky</w:t>
            </w:r>
          </w:p>
        </w:tc>
        <w:tc>
          <w:tcPr>
            <w:tcW w:w="1706" w:type="dxa"/>
            <w:tcBorders>
              <w:top w:val="single" w:sz="3" w:space="0" w:color="000000"/>
              <w:left w:val="single" w:sz="3" w:space="0" w:color="000000"/>
              <w:bottom w:val="single" w:sz="3" w:space="0" w:color="000000"/>
              <w:right w:val="double" w:sz="3" w:space="0" w:color="000000"/>
            </w:tcBorders>
            <w:vAlign w:val="center"/>
          </w:tcPr>
          <w:p w14:paraId="2223CA72" w14:textId="77777777" w:rsidR="00A87D2C" w:rsidRPr="00E879BC" w:rsidRDefault="00704BFB" w:rsidP="00952DFA">
            <w:pPr>
              <w:spacing w:line="259" w:lineRule="auto"/>
              <w:jc w:val="left"/>
              <w:rPr>
                <w:lang w:val="fr-FR"/>
              </w:rPr>
            </w:pPr>
            <w:r w:rsidRPr="00E879BC">
              <w:rPr>
                <w:lang w:val="fr-FR"/>
              </w:rPr>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521A3993" w14:textId="77777777" w:rsidR="00A87D2C" w:rsidRPr="00E879BC" w:rsidRDefault="00704BFB" w:rsidP="00952DFA">
            <w:pPr>
              <w:spacing w:line="259" w:lineRule="auto"/>
              <w:ind w:left="24"/>
              <w:jc w:val="left"/>
              <w:rPr>
                <w:lang w:val="fr-FR"/>
              </w:rPr>
            </w:pPr>
            <w:r w:rsidRPr="00E879BC">
              <w:rPr>
                <w:lang w:val="fr-FR"/>
              </w:rPr>
              <w:t>Sky</w:t>
            </w:r>
          </w:p>
        </w:tc>
        <w:tc>
          <w:tcPr>
            <w:tcW w:w="1682" w:type="dxa"/>
            <w:tcBorders>
              <w:top w:val="single" w:sz="3" w:space="0" w:color="000000"/>
              <w:left w:val="single" w:sz="3" w:space="0" w:color="000000"/>
              <w:bottom w:val="single" w:sz="3" w:space="0" w:color="000000"/>
              <w:right w:val="single" w:sz="3" w:space="0" w:color="000000"/>
            </w:tcBorders>
            <w:vAlign w:val="center"/>
          </w:tcPr>
          <w:p w14:paraId="531FA527" w14:textId="77777777" w:rsidR="00A87D2C" w:rsidRPr="00E879BC" w:rsidRDefault="00704BFB" w:rsidP="00952DFA">
            <w:pPr>
              <w:spacing w:line="259" w:lineRule="auto"/>
              <w:jc w:val="left"/>
              <w:rPr>
                <w:lang w:val="fr-FR"/>
              </w:rPr>
            </w:pPr>
            <w:r w:rsidRPr="00E879BC">
              <w:rPr>
                <w:lang w:val="fr-FR"/>
              </w:rPr>
              <w:t>0-120-255</w:t>
            </w:r>
          </w:p>
        </w:tc>
      </w:tr>
      <w:tr w:rsidR="00A87D2C" w:rsidRPr="00E879BC" w14:paraId="49B777FD"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28B99CB" w14:textId="77777777" w:rsidR="00A87D2C" w:rsidRPr="00E879BC" w:rsidRDefault="00704BFB" w:rsidP="00952DFA">
            <w:pPr>
              <w:spacing w:line="259" w:lineRule="auto"/>
              <w:jc w:val="left"/>
              <w:rPr>
                <w:lang w:val="fr-FR"/>
              </w:rPr>
            </w:pPr>
            <w:r w:rsidRPr="00E879BC">
              <w:rPr>
                <w:lang w:val="fr-FR"/>
              </w:rPr>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7097F329" w14:textId="77777777" w:rsidR="00A87D2C" w:rsidRPr="00E879BC" w:rsidRDefault="00704BFB" w:rsidP="00952DFA">
            <w:pPr>
              <w:spacing w:line="259" w:lineRule="auto"/>
              <w:jc w:val="left"/>
              <w:rPr>
                <w:lang w:val="fr-FR"/>
              </w:rPr>
            </w:pPr>
            <w:r w:rsidRPr="00E879BC">
              <w:rPr>
                <w:lang w:val="fr-FR"/>
              </w:rPr>
              <w:t>0-0-0</w:t>
            </w:r>
          </w:p>
        </w:tc>
        <w:tc>
          <w:tcPr>
            <w:tcW w:w="1227" w:type="dxa"/>
            <w:tcBorders>
              <w:top w:val="single" w:sz="3" w:space="0" w:color="000000"/>
              <w:left w:val="double" w:sz="3" w:space="0" w:color="000000"/>
              <w:bottom w:val="single" w:sz="3" w:space="0" w:color="000000"/>
              <w:right w:val="single" w:sz="3" w:space="0" w:color="000000"/>
            </w:tcBorders>
            <w:vAlign w:val="center"/>
          </w:tcPr>
          <w:p w14:paraId="10586176" w14:textId="77777777" w:rsidR="00A87D2C" w:rsidRPr="00E879BC" w:rsidRDefault="00704BFB" w:rsidP="00952DFA">
            <w:pPr>
              <w:spacing w:line="259" w:lineRule="auto"/>
              <w:ind w:left="24"/>
              <w:jc w:val="left"/>
              <w:rPr>
                <w:lang w:val="fr-FR"/>
              </w:rPr>
            </w:pPr>
            <w:r w:rsidRPr="00E879BC">
              <w:rPr>
                <w:lang w:val="fr-FR"/>
              </w:rPr>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299F9F32" w14:textId="77777777" w:rsidR="00A87D2C" w:rsidRPr="00E879BC" w:rsidRDefault="00704BFB" w:rsidP="00952DFA">
            <w:pPr>
              <w:spacing w:line="259" w:lineRule="auto"/>
              <w:jc w:val="left"/>
              <w:rPr>
                <w:lang w:val="fr-FR"/>
              </w:rPr>
            </w:pPr>
            <w:r w:rsidRPr="00E879BC">
              <w:rPr>
                <w:lang w:val="fr-FR"/>
              </w:rPr>
              <w:t>255-185-0</w:t>
            </w:r>
          </w:p>
        </w:tc>
        <w:tc>
          <w:tcPr>
            <w:tcW w:w="1227" w:type="dxa"/>
            <w:tcBorders>
              <w:top w:val="single" w:sz="3" w:space="0" w:color="000000"/>
              <w:left w:val="double" w:sz="3" w:space="0" w:color="000000"/>
              <w:bottom w:val="single" w:sz="3" w:space="0" w:color="000000"/>
              <w:right w:val="single" w:sz="3" w:space="0" w:color="000000"/>
            </w:tcBorders>
            <w:vAlign w:val="center"/>
          </w:tcPr>
          <w:p w14:paraId="6BAB04E6" w14:textId="77777777" w:rsidR="00A87D2C" w:rsidRPr="00E879BC" w:rsidRDefault="00704BFB" w:rsidP="00952DFA">
            <w:pPr>
              <w:spacing w:line="259" w:lineRule="auto"/>
              <w:ind w:left="24"/>
              <w:jc w:val="left"/>
              <w:rPr>
                <w:lang w:val="fr-FR"/>
              </w:rPr>
            </w:pPr>
            <w:r w:rsidRPr="00E879BC">
              <w:rPr>
                <w:lang w:val="fr-FR"/>
              </w:rPr>
              <w:t>Obstacle</w:t>
            </w:r>
          </w:p>
        </w:tc>
        <w:tc>
          <w:tcPr>
            <w:tcW w:w="1682" w:type="dxa"/>
            <w:tcBorders>
              <w:top w:val="single" w:sz="3" w:space="0" w:color="000000"/>
              <w:left w:val="single" w:sz="3" w:space="0" w:color="000000"/>
              <w:bottom w:val="single" w:sz="3" w:space="0" w:color="000000"/>
              <w:right w:val="single" w:sz="3" w:space="0" w:color="000000"/>
            </w:tcBorders>
            <w:vAlign w:val="center"/>
          </w:tcPr>
          <w:p w14:paraId="1AE7CD30" w14:textId="77777777" w:rsidR="00A87D2C" w:rsidRPr="00E879BC" w:rsidRDefault="00704BFB" w:rsidP="00952DFA">
            <w:pPr>
              <w:spacing w:line="259" w:lineRule="auto"/>
              <w:jc w:val="left"/>
              <w:rPr>
                <w:lang w:val="fr-FR"/>
              </w:rPr>
            </w:pPr>
            <w:r w:rsidRPr="00E879BC">
              <w:rPr>
                <w:color w:val="FF0000"/>
                <w:lang w:val="fr-FR"/>
              </w:rPr>
              <w:t>0-0-0</w:t>
            </w:r>
          </w:p>
        </w:tc>
      </w:tr>
    </w:tbl>
    <w:p w14:paraId="1E82FEAD" w14:textId="77777777" w:rsidR="00A87D2C" w:rsidRPr="00E879BC" w:rsidRDefault="00A87D2C" w:rsidP="00952DFA">
      <w:pPr>
        <w:ind w:left="-3"/>
        <w:rPr>
          <w:lang w:val="fr-FR"/>
        </w:rPr>
      </w:pPr>
    </w:p>
    <w:p w14:paraId="2270FD8E" w14:textId="77777777" w:rsidR="00A87D2C" w:rsidRPr="00AB3AF7" w:rsidRDefault="00704BFB" w:rsidP="00952DFA">
      <w:pPr>
        <w:ind w:left="-3"/>
        <w:rPr>
          <w:lang w:val="fr-FR"/>
        </w:rPr>
      </w:pPr>
      <w:r w:rsidRPr="00AB3AF7">
        <w:rPr>
          <w:lang w:val="fr-FR"/>
        </w:rPr>
        <w:t>De plus, l’image segmentée prédite par l’architecture ne possède pas précisément la même palette de couleur que celle qui est configurée, il y a quelques différences minimes dans les codes couleurs RGB (par exemple 0-119-255 au lieu de 0-120-255), mais qui doivent être arrangée afin de pouvoir être correctement évaluées.</w:t>
      </w:r>
    </w:p>
    <w:p w14:paraId="63BBE7BB" w14:textId="77777777" w:rsidR="00A87D2C" w:rsidRPr="00AB3AF7" w:rsidRDefault="00704BFB" w:rsidP="00952DFA">
      <w:pPr>
        <w:spacing w:after="342"/>
        <w:ind w:left="-3"/>
        <w:rPr>
          <w:lang w:val="fr-FR"/>
        </w:rPr>
      </w:pPr>
      <w:r w:rsidRPr="00AB3AF7">
        <w:rPr>
          <w:lang w:val="fr-FR"/>
        </w:rPr>
        <w:lastRenderedPageBreak/>
        <w:t>Un travail de traitement de l’image segmentée prédite est nécessaire avant l’évaluation de la segmentation.</w:t>
      </w:r>
    </w:p>
    <w:p w14:paraId="3AB5E526" w14:textId="77777777" w:rsidR="00A87D2C" w:rsidRPr="00AB3AF7" w:rsidRDefault="00704BFB" w:rsidP="00952DFA">
      <w:pPr>
        <w:spacing w:after="225" w:line="265" w:lineRule="auto"/>
        <w:ind w:left="-5"/>
        <w:jc w:val="left"/>
        <w:rPr>
          <w:b/>
          <w:lang w:val="fr-FR"/>
        </w:rPr>
      </w:pPr>
      <w:r w:rsidRPr="00AB3AF7">
        <w:rPr>
          <w:b/>
          <w:lang w:val="fr-FR"/>
        </w:rPr>
        <w:t>Segmentation et évaluation</w:t>
      </w:r>
    </w:p>
    <w:p w14:paraId="6F24B214" w14:textId="36226238" w:rsidR="00A87D2C" w:rsidRPr="00AB3AF7" w:rsidRDefault="00704BFB" w:rsidP="00952DFA">
      <w:pPr>
        <w:ind w:left="-3"/>
        <w:rPr>
          <w:lang w:val="fr-FR"/>
        </w:rPr>
      </w:pPr>
      <w:r w:rsidRPr="00AB3AF7">
        <w:rPr>
          <w:lang w:val="fr-FR"/>
        </w:rPr>
        <w:t xml:space="preserve">Afin de tester la performance de la segmentation du modèle, deux images du jeu de données de </w:t>
      </w:r>
      <w:proofErr w:type="spellStart"/>
      <w:r w:rsidRPr="00AB3AF7">
        <w:rPr>
          <w:lang w:val="fr-FR"/>
        </w:rPr>
        <w:t>DeepScene</w:t>
      </w:r>
      <w:proofErr w:type="spellEnd"/>
      <w:r w:rsidRPr="00AB3AF7">
        <w:rPr>
          <w:lang w:val="fr-FR"/>
        </w:rPr>
        <w:t xml:space="preserve"> sont utilisées, car ce jeu contient déjà les images vérités terrain, un gain de temps non négligeable dans le cadre de l’essai. </w:t>
      </w:r>
      <w:proofErr w:type="spellStart"/>
      <w:r w:rsidRPr="00AB3AF7">
        <w:rPr>
          <w:lang w:val="fr-FR"/>
        </w:rPr>
        <w:t>Uniquemement</w:t>
      </w:r>
      <w:proofErr w:type="spellEnd"/>
      <w:r w:rsidRPr="00AB3AF7">
        <w:rPr>
          <w:lang w:val="fr-FR"/>
        </w:rPr>
        <w:t xml:space="preserve"> la classe "Trail" est évaluée.</w:t>
      </w:r>
    </w:p>
    <w:p w14:paraId="744528EA" w14:textId="18303826" w:rsidR="00A87D2C" w:rsidRPr="00AB3AF7" w:rsidRDefault="00704BFB" w:rsidP="008039AB">
      <w:pPr>
        <w:spacing w:after="231"/>
        <w:ind w:left="-3"/>
        <w:rPr>
          <w:lang w:val="fr-FR"/>
        </w:rPr>
      </w:pPr>
      <w:r w:rsidRPr="00AB3AF7">
        <w:rPr>
          <w:lang w:val="fr-FR"/>
        </w:rPr>
        <w:t>L’architecture fournit à l’utilitaire "</w:t>
      </w:r>
      <w:proofErr w:type="spellStart"/>
      <w:r w:rsidRPr="00AB3AF7">
        <w:rPr>
          <w:lang w:val="fr-FR"/>
        </w:rPr>
        <w:t>segnet</w:t>
      </w:r>
      <w:proofErr w:type="spellEnd"/>
      <w:r w:rsidRPr="00AB3AF7">
        <w:rPr>
          <w:lang w:val="fr-FR"/>
        </w:rPr>
        <w:t>-console" est "fcn-resnet18-deepscene-576x320"</w:t>
      </w:r>
      <w:r w:rsidR="00DB2DA9" w:rsidRPr="00AB3AF7">
        <w:rPr>
          <w:vertAlign w:val="superscript"/>
          <w:lang w:val="fr-FR"/>
        </w:rPr>
        <w:t xml:space="preserve"> </w:t>
      </w:r>
      <w:r w:rsidR="00DB2DA9" w:rsidRPr="00AB3AF7">
        <w:rPr>
          <w:rStyle w:val="Appelnotedebasdep"/>
          <w:lang w:val="fr-FR"/>
        </w:rPr>
        <w:footnoteReference w:id="27"/>
      </w:r>
      <w:r w:rsidRPr="00AB3AF7">
        <w:rPr>
          <w:lang w:val="fr-FR"/>
        </w:rPr>
        <w:t>.</w:t>
      </w:r>
      <w:r w:rsidR="008039AB" w:rsidRPr="00AB3AF7">
        <w:rPr>
          <w:lang w:val="fr-FR"/>
        </w:rPr>
        <w:t xml:space="preserve"> </w:t>
      </w:r>
      <w:r w:rsidRPr="00AB3AF7">
        <w:rPr>
          <w:lang w:val="fr-FR"/>
        </w:rPr>
        <w:t>Un script Python</w:t>
      </w:r>
      <w:r w:rsidR="00DB2DA9" w:rsidRPr="00AB3AF7">
        <w:rPr>
          <w:lang w:val="fr-FR"/>
        </w:rPr>
        <w:t xml:space="preserve"> </w:t>
      </w:r>
      <w:r w:rsidR="00DB2DA9" w:rsidRPr="00AB3AF7">
        <w:rPr>
          <w:rStyle w:val="Appelnotedebasdep"/>
          <w:lang w:val="fr-FR"/>
        </w:rPr>
        <w:footnoteReference w:id="28"/>
      </w:r>
      <w:r w:rsidRPr="00AB3AF7">
        <w:rPr>
          <w:lang w:val="fr-FR"/>
        </w:rPr>
        <w:t xml:space="preserve"> est utilisé afin de mesurer le </w:t>
      </w:r>
      <w:proofErr w:type="spellStart"/>
      <w:r w:rsidRPr="00AB3AF7">
        <w:rPr>
          <w:lang w:val="fr-FR"/>
        </w:rPr>
        <w:t>IoU</w:t>
      </w:r>
      <w:proofErr w:type="spellEnd"/>
      <w:r w:rsidRPr="00AB3AF7">
        <w:rPr>
          <w:lang w:val="fr-FR"/>
        </w:rPr>
        <w:t xml:space="preserve"> et le F1 score de la classe de l’image prédite par l’architecture.</w:t>
      </w:r>
    </w:p>
    <w:p w14:paraId="1C3F862E" w14:textId="77777777" w:rsidR="00A87D2C" w:rsidRPr="00E879BC" w:rsidRDefault="00704BFB" w:rsidP="00952DFA">
      <w:pPr>
        <w:pStyle w:val="Titre3"/>
        <w:ind w:left="702" w:hanging="717"/>
        <w:rPr>
          <w:rFonts w:cs="Times New Roman"/>
          <w:lang w:val="fr-FR"/>
        </w:rPr>
      </w:pPr>
      <w:bookmarkStart w:id="135" w:name="_Toc86180712"/>
      <w:r w:rsidRPr="00E879BC">
        <w:rPr>
          <w:rFonts w:cs="Times New Roman"/>
          <w:lang w:val="fr-FR"/>
        </w:rPr>
        <w:t>Segmentation avec des vidéos</w:t>
      </w:r>
      <w:bookmarkEnd w:id="135"/>
    </w:p>
    <w:p w14:paraId="4C0B5F36" w14:textId="693ED6D4" w:rsidR="00A87D2C" w:rsidRPr="00AB3AF7" w:rsidRDefault="00704BFB" w:rsidP="00952DFA">
      <w:pPr>
        <w:spacing w:after="225" w:line="265" w:lineRule="auto"/>
        <w:ind w:left="-5"/>
        <w:jc w:val="left"/>
        <w:rPr>
          <w:b/>
          <w:lang w:val="fr-FR"/>
        </w:rPr>
      </w:pPr>
      <w:r w:rsidRPr="00AB3AF7">
        <w:rPr>
          <w:b/>
          <w:lang w:val="fr-FR"/>
        </w:rPr>
        <w:t>Préparation et prétraitement</w:t>
      </w:r>
    </w:p>
    <w:p w14:paraId="6B5085EA" w14:textId="082E27E7" w:rsidR="00A87D2C" w:rsidRPr="00AB3AF7" w:rsidRDefault="00704BFB" w:rsidP="00952DFA">
      <w:pPr>
        <w:ind w:left="-3"/>
        <w:rPr>
          <w:lang w:val="fr-FR"/>
        </w:rPr>
      </w:pPr>
      <w:r w:rsidRPr="00AB3AF7">
        <w:rPr>
          <w:lang w:val="fr-FR"/>
        </w:rPr>
        <w:t>L’évaluation de la segmentatio</w:t>
      </w:r>
      <w:r w:rsidR="0063453C" w:rsidRPr="00AB3AF7">
        <w:rPr>
          <w:lang w:val="fr-FR"/>
        </w:rPr>
        <w:t>n avec des vidéos va s’effectu</w:t>
      </w:r>
      <w:r w:rsidR="003D0058" w:rsidRPr="00AB3AF7">
        <w:rPr>
          <w:lang w:val="fr-FR"/>
        </w:rPr>
        <w:t>er</w:t>
      </w:r>
      <w:r w:rsidRPr="00AB3AF7">
        <w:rPr>
          <w:lang w:val="fr-FR"/>
        </w:rPr>
        <w:t xml:space="preserve"> non pas avec la caméra, mais avec un matériel vidéo virtuel. En effet, il n’est pas réaliste de pouvoir travailler sur le terrain. La commande "</w:t>
      </w:r>
      <w:proofErr w:type="spellStart"/>
      <w:r w:rsidRPr="00AB3AF7">
        <w:rPr>
          <w:lang w:val="fr-FR"/>
        </w:rPr>
        <w:t>segnet</w:t>
      </w:r>
      <w:proofErr w:type="spellEnd"/>
      <w:r w:rsidRPr="00AB3AF7">
        <w:rPr>
          <w:lang w:val="fr-FR"/>
        </w:rPr>
        <w:t>-camera" permet de fournir en option le matériel qui doit être utilisé, par exemple "/dev/video0" pour la caméra. Le module "v4l2loopback"</w:t>
      </w:r>
      <w:r w:rsidR="00DB2DA9" w:rsidRPr="00AB3AF7">
        <w:rPr>
          <w:lang w:val="fr-FR"/>
        </w:rPr>
        <w:t xml:space="preserve"> </w:t>
      </w:r>
      <w:r w:rsidR="00DB2DA9" w:rsidRPr="00AB3AF7">
        <w:rPr>
          <w:rStyle w:val="Appelnotedebasdep"/>
          <w:lang w:val="fr-FR"/>
        </w:rPr>
        <w:footnoteReference w:id="29"/>
      </w:r>
      <w:r w:rsidRPr="00AB3AF7">
        <w:rPr>
          <w:lang w:val="fr-FR"/>
        </w:rPr>
        <w:t xml:space="preserve"> permet de créer un matériel vidéo virtuel "/dev/video1". Ce matériel permet de recevoir un flux vidéo, qui pourra alors alimenter l’utilitaire "</w:t>
      </w:r>
      <w:proofErr w:type="spellStart"/>
      <w:r w:rsidRPr="00AB3AF7">
        <w:rPr>
          <w:lang w:val="fr-FR"/>
        </w:rPr>
        <w:t>segnet</w:t>
      </w:r>
      <w:proofErr w:type="spellEnd"/>
      <w:r w:rsidRPr="00AB3AF7">
        <w:rPr>
          <w:lang w:val="fr-FR"/>
        </w:rPr>
        <w:t>-camera", comme le ferait la caméra. Le flux vidéo est produit par l’utilitaire "</w:t>
      </w:r>
      <w:proofErr w:type="spellStart"/>
      <w:r w:rsidRPr="00AB3AF7">
        <w:rPr>
          <w:lang w:val="fr-FR"/>
        </w:rPr>
        <w:t>gstreamer</w:t>
      </w:r>
      <w:proofErr w:type="spellEnd"/>
      <w:r w:rsidRPr="00AB3AF7">
        <w:rPr>
          <w:lang w:val="fr-FR"/>
        </w:rPr>
        <w:t>" avec comme données d’entrées le fichier de la vidéo et dirigé vers le matériel vidéo virtuel "/dev/video1".</w:t>
      </w:r>
    </w:p>
    <w:p w14:paraId="0B2E400C" w14:textId="75948FBF" w:rsidR="00A87D2C" w:rsidRPr="00AB3AF7" w:rsidDel="00F04369" w:rsidRDefault="00704BFB" w:rsidP="00952DFA">
      <w:pPr>
        <w:ind w:left="-3"/>
        <w:rPr>
          <w:del w:id="136" w:author="Mickaël Germain" w:date="2021-11-12T11:57:00Z"/>
          <w:lang w:val="fr-FR"/>
        </w:rPr>
      </w:pPr>
      <w:r w:rsidRPr="00AB3AF7">
        <w:rPr>
          <w:lang w:val="fr-FR"/>
        </w:rPr>
        <w:t>La difficulté réside dans le fait que le matériel vidéo virtuel et le flux vidéo doivent être compatibles avec ce que l’utilitaire "</w:t>
      </w:r>
      <w:proofErr w:type="spellStart"/>
      <w:r w:rsidRPr="00AB3AF7">
        <w:rPr>
          <w:lang w:val="fr-FR"/>
        </w:rPr>
        <w:t>segnet</w:t>
      </w:r>
      <w:proofErr w:type="spellEnd"/>
      <w:r w:rsidRPr="00AB3AF7">
        <w:rPr>
          <w:lang w:val="fr-FR"/>
        </w:rPr>
        <w:t>-camera" s’attend, et qui a été conçu pour être compatible avec une caméra.</w:t>
      </w:r>
      <w:ins w:id="137" w:author="Mickaël Germain" w:date="2021-11-12T11:57:00Z">
        <w:r w:rsidR="00F04369">
          <w:rPr>
            <w:lang w:val="fr-FR"/>
          </w:rPr>
          <w:t xml:space="preserve"> </w:t>
        </w:r>
      </w:ins>
    </w:p>
    <w:p w14:paraId="085BBE57" w14:textId="77777777" w:rsidR="00A87D2C" w:rsidRPr="00AB3AF7" w:rsidRDefault="00704BFB" w:rsidP="00F04369">
      <w:pPr>
        <w:ind w:left="-3"/>
        <w:rPr>
          <w:lang w:val="fr-FR"/>
        </w:rPr>
        <w:pPrChange w:id="138" w:author="Mickaël Germain" w:date="2021-11-12T11:57:00Z">
          <w:pPr>
            <w:spacing w:after="0"/>
            <w:ind w:left="-3"/>
          </w:pPr>
        </w:pPrChange>
      </w:pPr>
      <w:r w:rsidRPr="00AB3AF7">
        <w:rPr>
          <w:lang w:val="fr-FR"/>
        </w:rPr>
        <w:t xml:space="preserve">Le diagramme de la </w:t>
      </w:r>
      <w:r w:rsidR="000C4FAD" w:rsidRPr="00AB3AF7">
        <w:rPr>
          <w:lang w:val="fr-FR"/>
        </w:rPr>
        <w:fldChar w:fldCharType="begin"/>
      </w:r>
      <w:r w:rsidR="000C4FAD" w:rsidRPr="00AB3AF7">
        <w:rPr>
          <w:lang w:val="fr-FR"/>
        </w:rPr>
        <w:instrText xml:space="preserve"> REF _Ref84685777 \h </w:instrText>
      </w:r>
      <w:r w:rsidR="000C4FAD" w:rsidRPr="00AB3AF7">
        <w:rPr>
          <w:lang w:val="fr-FR"/>
        </w:rPr>
      </w:r>
      <w:r w:rsidR="000C4FAD" w:rsidRPr="00AB3AF7">
        <w:rPr>
          <w:lang w:val="fr-FR"/>
        </w:rPr>
        <w:fldChar w:fldCharType="separate"/>
      </w:r>
      <w:r w:rsidR="000C4FAD" w:rsidRPr="00AB3AF7">
        <w:rPr>
          <w:lang w:val="fr-FR"/>
        </w:rPr>
        <w:t xml:space="preserve">Figure </w:t>
      </w:r>
      <w:r w:rsidR="000C4FAD" w:rsidRPr="00AB3AF7">
        <w:rPr>
          <w:noProof/>
          <w:lang w:val="fr-FR"/>
        </w:rPr>
        <w:t>15</w:t>
      </w:r>
      <w:r w:rsidR="000C4FAD" w:rsidRPr="00AB3AF7">
        <w:rPr>
          <w:lang w:val="fr-FR"/>
        </w:rPr>
        <w:fldChar w:fldCharType="end"/>
      </w:r>
      <w:r w:rsidR="000C4FAD" w:rsidRPr="00AB3AF7">
        <w:rPr>
          <w:lang w:val="fr-FR"/>
        </w:rPr>
        <w:t xml:space="preserve"> </w:t>
      </w:r>
      <w:r w:rsidRPr="00AB3AF7">
        <w:rPr>
          <w:lang w:val="fr-FR"/>
        </w:rPr>
        <w:t xml:space="preserve">résume à haut niveau les relations entre ces éléments. Pour comparaison, le diagramme de la </w:t>
      </w:r>
      <w:r w:rsidR="000C4FAD" w:rsidRPr="00AB3AF7">
        <w:rPr>
          <w:lang w:val="fr-FR"/>
        </w:rPr>
        <w:fldChar w:fldCharType="begin"/>
      </w:r>
      <w:r w:rsidR="000C4FAD" w:rsidRPr="00AB3AF7">
        <w:rPr>
          <w:lang w:val="fr-FR"/>
        </w:rPr>
        <w:instrText xml:space="preserve"> REF _Ref84685789 \h </w:instrText>
      </w:r>
      <w:r w:rsidR="000C4FAD" w:rsidRPr="00AB3AF7">
        <w:rPr>
          <w:lang w:val="fr-FR"/>
        </w:rPr>
      </w:r>
      <w:r w:rsidR="000C4FAD" w:rsidRPr="00AB3AF7">
        <w:rPr>
          <w:lang w:val="fr-FR"/>
        </w:rPr>
        <w:fldChar w:fldCharType="separate"/>
      </w:r>
      <w:r w:rsidR="000C4FAD" w:rsidRPr="00AB3AF7">
        <w:rPr>
          <w:lang w:val="fr-FR"/>
        </w:rPr>
        <w:t xml:space="preserve">Figure </w:t>
      </w:r>
      <w:r w:rsidR="000C4FAD" w:rsidRPr="00AB3AF7">
        <w:rPr>
          <w:noProof/>
          <w:lang w:val="fr-FR"/>
        </w:rPr>
        <w:t>16</w:t>
      </w:r>
      <w:r w:rsidR="000C4FAD" w:rsidRPr="00AB3AF7">
        <w:rPr>
          <w:lang w:val="fr-FR"/>
        </w:rPr>
        <w:fldChar w:fldCharType="end"/>
      </w:r>
      <w:r w:rsidR="000C4FAD" w:rsidRPr="00AB3AF7">
        <w:rPr>
          <w:lang w:val="fr-FR"/>
        </w:rPr>
        <w:t xml:space="preserve"> </w:t>
      </w:r>
      <w:r w:rsidRPr="00AB3AF7">
        <w:rPr>
          <w:lang w:val="fr-FR"/>
        </w:rPr>
        <w:t>montre la segmentation avec la caméra.</w:t>
      </w:r>
    </w:p>
    <w:p w14:paraId="42A1C900" w14:textId="77777777" w:rsidR="00A87D2C" w:rsidRPr="00E879BC" w:rsidRDefault="00704BFB" w:rsidP="00952DFA">
      <w:pPr>
        <w:spacing w:after="290" w:line="259" w:lineRule="auto"/>
        <w:ind w:left="1638"/>
        <w:jc w:val="left"/>
        <w:rPr>
          <w:lang w:val="fr-FR"/>
        </w:rPr>
      </w:pPr>
      <w:r w:rsidRPr="00E879BC">
        <w:rPr>
          <w:noProof/>
          <w:lang w:val="fr-FR"/>
        </w:rPr>
        <w:lastRenderedPageBreak/>
        <w:drawing>
          <wp:inline distT="0" distB="0" distL="0" distR="0" wp14:anchorId="5EFD2D1D" wp14:editId="31B8A90C">
            <wp:extent cx="3863291" cy="1034925"/>
            <wp:effectExtent l="0" t="0" r="0" b="0"/>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51"/>
                    <a:stretch>
                      <a:fillRect/>
                    </a:stretch>
                  </pic:blipFill>
                  <pic:spPr>
                    <a:xfrm>
                      <a:off x="0" y="0"/>
                      <a:ext cx="3863291" cy="1034925"/>
                    </a:xfrm>
                    <a:prstGeom prst="rect">
                      <a:avLst/>
                    </a:prstGeom>
                  </pic:spPr>
                </pic:pic>
              </a:graphicData>
            </a:graphic>
          </wp:inline>
        </w:drawing>
      </w:r>
    </w:p>
    <w:p w14:paraId="53A8E415" w14:textId="77777777" w:rsidR="00FD1CC8" w:rsidRPr="00AB3AF7" w:rsidRDefault="00FD1CC8" w:rsidP="00FD1CC8">
      <w:pPr>
        <w:pStyle w:val="Lgende"/>
        <w:rPr>
          <w:lang w:val="fr-FR"/>
        </w:rPr>
      </w:pPr>
      <w:bookmarkStart w:id="139" w:name="_Ref84685777"/>
      <w:bookmarkStart w:id="140" w:name="_Toc86180672"/>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15</w:t>
      </w:r>
      <w:r w:rsidRPr="00E879BC">
        <w:rPr>
          <w:lang w:val="fr-FR"/>
        </w:rPr>
        <w:fldChar w:fldCharType="end"/>
      </w:r>
      <w:bookmarkEnd w:id="139"/>
      <w:r w:rsidRPr="00AB3AF7">
        <w:rPr>
          <w:lang w:val="fr-FR"/>
        </w:rPr>
        <w:t>: Diagramme d’architecture de la segmentation d’une vidéo</w:t>
      </w:r>
      <w:bookmarkEnd w:id="140"/>
    </w:p>
    <w:p w14:paraId="1142E6BA" w14:textId="77777777" w:rsidR="00A87D2C" w:rsidRPr="00E879BC" w:rsidRDefault="00704BFB" w:rsidP="00952DFA">
      <w:pPr>
        <w:spacing w:after="290" w:line="259" w:lineRule="auto"/>
        <w:ind w:left="2340"/>
        <w:jc w:val="left"/>
        <w:rPr>
          <w:lang w:val="fr-FR"/>
        </w:rPr>
      </w:pPr>
      <w:r w:rsidRPr="00E879BC">
        <w:rPr>
          <w:noProof/>
          <w:lang w:val="fr-FR"/>
        </w:rPr>
        <w:drawing>
          <wp:inline distT="0" distB="0" distL="0" distR="0" wp14:anchorId="143A0056" wp14:editId="102BA7F4">
            <wp:extent cx="2971762" cy="1080031"/>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52"/>
                    <a:stretch>
                      <a:fillRect/>
                    </a:stretch>
                  </pic:blipFill>
                  <pic:spPr>
                    <a:xfrm>
                      <a:off x="0" y="0"/>
                      <a:ext cx="2971762" cy="1080031"/>
                    </a:xfrm>
                    <a:prstGeom prst="rect">
                      <a:avLst/>
                    </a:prstGeom>
                  </pic:spPr>
                </pic:pic>
              </a:graphicData>
            </a:graphic>
          </wp:inline>
        </w:drawing>
      </w:r>
    </w:p>
    <w:p w14:paraId="4E9A3307" w14:textId="77777777" w:rsidR="00FD1CC8" w:rsidRPr="00AB3AF7" w:rsidRDefault="00FD1CC8" w:rsidP="00FD1CC8">
      <w:pPr>
        <w:pStyle w:val="Lgende"/>
        <w:rPr>
          <w:lang w:val="fr-FR"/>
        </w:rPr>
      </w:pPr>
      <w:bookmarkStart w:id="141" w:name="_Ref84685789"/>
      <w:bookmarkStart w:id="142" w:name="_Toc86180673"/>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16</w:t>
      </w:r>
      <w:r w:rsidRPr="00E879BC">
        <w:rPr>
          <w:lang w:val="fr-FR"/>
        </w:rPr>
        <w:fldChar w:fldCharType="end"/>
      </w:r>
      <w:bookmarkEnd w:id="141"/>
      <w:r w:rsidRPr="00AB3AF7">
        <w:rPr>
          <w:lang w:val="fr-FR"/>
        </w:rPr>
        <w:t>: Diagramme d’architecture de la segmentation avec la caméra</w:t>
      </w:r>
      <w:bookmarkEnd w:id="142"/>
    </w:p>
    <w:p w14:paraId="0CA47BFF" w14:textId="77777777" w:rsidR="00A87D2C" w:rsidRPr="00AB3AF7" w:rsidRDefault="00704BFB" w:rsidP="00952DFA">
      <w:pPr>
        <w:spacing w:after="225" w:line="265" w:lineRule="auto"/>
        <w:ind w:left="-5"/>
        <w:jc w:val="left"/>
        <w:rPr>
          <w:b/>
          <w:lang w:val="fr-FR"/>
        </w:rPr>
      </w:pPr>
      <w:r w:rsidRPr="00AB3AF7">
        <w:rPr>
          <w:b/>
          <w:lang w:val="fr-FR"/>
        </w:rPr>
        <w:t>Segmentation et évaluation</w:t>
      </w:r>
    </w:p>
    <w:p w14:paraId="1D35A10F" w14:textId="77777777" w:rsidR="00A87D2C" w:rsidRPr="00AB3AF7" w:rsidRDefault="00704BFB" w:rsidP="00952DFA">
      <w:pPr>
        <w:ind w:left="-3"/>
        <w:rPr>
          <w:lang w:val="fr-FR"/>
        </w:rPr>
      </w:pPr>
      <w:r w:rsidRPr="00AB3AF7">
        <w:rPr>
          <w:lang w:val="fr-FR"/>
        </w:rPr>
        <w:t>Les tests de performance de la segmentation de vidéos se déroulent de la manière précisée dans la section "3.7.1 Stratégie de test de l’inférence".</w:t>
      </w:r>
    </w:p>
    <w:p w14:paraId="2D707180" w14:textId="77777777" w:rsidR="00A87D2C" w:rsidRPr="00AB3AF7" w:rsidRDefault="00704BFB" w:rsidP="00952DFA">
      <w:pPr>
        <w:spacing w:after="214"/>
        <w:ind w:left="-3"/>
        <w:rPr>
          <w:lang w:val="fr-FR"/>
        </w:rPr>
      </w:pPr>
      <w:r w:rsidRPr="00AB3AF7">
        <w:rPr>
          <w:lang w:val="fr-FR"/>
        </w:rPr>
        <w:t>L’un des avantages de l’utilitaire "</w:t>
      </w:r>
      <w:proofErr w:type="spellStart"/>
      <w:r w:rsidRPr="00AB3AF7">
        <w:rPr>
          <w:lang w:val="fr-FR"/>
        </w:rPr>
        <w:t>gstreamer</w:t>
      </w:r>
      <w:proofErr w:type="spellEnd"/>
      <w:r w:rsidRPr="00AB3AF7">
        <w:rPr>
          <w:lang w:val="fr-FR"/>
        </w:rPr>
        <w:t>" est de pouvoir contrôler la résolution et le nombre d’images par seconde (FPS) de la vidéo qui doit être segmentée. Les différentes résolutions et FPS qui désirent être exécutées sont préparées dans un script "</w:t>
      </w:r>
      <w:proofErr w:type="spellStart"/>
      <w:r w:rsidRPr="00AB3AF7">
        <w:rPr>
          <w:lang w:val="fr-FR"/>
        </w:rPr>
        <w:t>shell</w:t>
      </w:r>
      <w:proofErr w:type="spellEnd"/>
      <w:r w:rsidRPr="00AB3AF7">
        <w:rPr>
          <w:lang w:val="fr-FR"/>
        </w:rPr>
        <w:t xml:space="preserve">" écrit pour l’occasion. Le script s’occupe de démarrer </w:t>
      </w:r>
      <w:proofErr w:type="spellStart"/>
      <w:r w:rsidRPr="00AB3AF7">
        <w:rPr>
          <w:lang w:val="fr-FR"/>
        </w:rPr>
        <w:t>gstreamer</w:t>
      </w:r>
      <w:proofErr w:type="spellEnd"/>
      <w:r w:rsidRPr="00AB3AF7">
        <w:rPr>
          <w:lang w:val="fr-FR"/>
        </w:rPr>
        <w:t xml:space="preserve"> avec les bons paramètres, et en parallèle de démarrer la segmentation avec "</w:t>
      </w:r>
      <w:proofErr w:type="spellStart"/>
      <w:r w:rsidRPr="00AB3AF7">
        <w:rPr>
          <w:lang w:val="fr-FR"/>
        </w:rPr>
        <w:t>segnet</w:t>
      </w:r>
      <w:proofErr w:type="spellEnd"/>
      <w:r w:rsidRPr="00AB3AF7">
        <w:rPr>
          <w:lang w:val="fr-FR"/>
        </w:rPr>
        <w:t>-camera". Un jeu de résolution peut être testé unitairement</w:t>
      </w:r>
      <w:r w:rsidR="001F01B2" w:rsidRPr="00AB3AF7">
        <w:rPr>
          <w:vertAlign w:val="superscript"/>
          <w:lang w:val="fr-FR"/>
        </w:rPr>
        <w:t xml:space="preserve"> </w:t>
      </w:r>
      <w:r w:rsidR="001F01B2" w:rsidRPr="00AB3AF7">
        <w:rPr>
          <w:rStyle w:val="Appelnotedebasdep"/>
          <w:lang w:val="fr-FR"/>
        </w:rPr>
        <w:footnoteReference w:id="30"/>
      </w:r>
      <w:r w:rsidRPr="00AB3AF7">
        <w:rPr>
          <w:lang w:val="fr-FR"/>
        </w:rPr>
        <w:t>, ou plusieurs en séquence</w:t>
      </w:r>
      <w:r w:rsidR="001F01B2" w:rsidRPr="00AB3AF7">
        <w:rPr>
          <w:vertAlign w:val="superscript"/>
          <w:lang w:val="fr-FR"/>
        </w:rPr>
        <w:t xml:space="preserve"> </w:t>
      </w:r>
      <w:r w:rsidR="001F01B2" w:rsidRPr="00AB3AF7">
        <w:rPr>
          <w:rStyle w:val="Appelnotedebasdep"/>
          <w:lang w:val="fr-FR"/>
        </w:rPr>
        <w:footnoteReference w:id="31"/>
      </w:r>
      <w:r w:rsidRPr="00AB3AF7">
        <w:rPr>
          <w:lang w:val="fr-FR"/>
        </w:rPr>
        <w:t>.</w:t>
      </w:r>
    </w:p>
    <w:p w14:paraId="345816A9" w14:textId="022E5194" w:rsidR="00A87D2C" w:rsidRPr="00AB3AF7" w:rsidRDefault="00704BFB" w:rsidP="002A34B9">
      <w:pPr>
        <w:ind w:left="-3"/>
        <w:rPr>
          <w:lang w:val="fr-FR"/>
        </w:rPr>
      </w:pPr>
      <w:r w:rsidRPr="00AB3AF7">
        <w:rPr>
          <w:lang w:val="fr-FR"/>
        </w:rPr>
        <w:t>Les résolutions et images par seconde qui ont été testées sont résumées dans le tableau 4.</w:t>
      </w:r>
      <w:r w:rsidR="008039AB" w:rsidRPr="00AB3AF7">
        <w:rPr>
          <w:lang w:val="fr-FR"/>
        </w:rPr>
        <w:t xml:space="preserve"> </w:t>
      </w:r>
      <w:r w:rsidRPr="00AB3AF7">
        <w:rPr>
          <w:lang w:val="fr-FR"/>
        </w:rPr>
        <w:t>Deux vidéos ont été utilisées pour tester la segmentation. La première vidéo est utilisée pour tester l’inférence avec une vidéo du site d’étude, et qui a été fournie gracieusement par l’APC-PJC. Cette première vidéo est intéressante, car elle est filmée en mouvement par un cycliste. Dans un interval</w:t>
      </w:r>
      <w:r w:rsidR="009C757F" w:rsidRPr="00AB3AF7">
        <w:rPr>
          <w:lang w:val="fr-FR"/>
        </w:rPr>
        <w:t>le</w:t>
      </w:r>
      <w:r w:rsidRPr="00AB3AF7">
        <w:rPr>
          <w:lang w:val="fr-FR"/>
        </w:rPr>
        <w:t xml:space="preserve"> de 30 secondes, l’angle de vue change rapidement. La piste cyclable est bordée d’un muret côté sud, et de la route avec les voitures qui circulent côté nord. Même si la journée est ensoleillée, la surface de la piste est aussi à un moment humide.</w:t>
      </w:r>
    </w:p>
    <w:p w14:paraId="326A277D" w14:textId="77777777" w:rsidR="00A87D2C" w:rsidRPr="00AB3AF7" w:rsidRDefault="00704BFB" w:rsidP="00952DFA">
      <w:pPr>
        <w:spacing w:after="465"/>
        <w:ind w:left="-3"/>
        <w:rPr>
          <w:lang w:val="fr-FR"/>
        </w:rPr>
      </w:pPr>
      <w:r w:rsidRPr="00AB3AF7">
        <w:rPr>
          <w:lang w:val="fr-FR"/>
        </w:rPr>
        <w:lastRenderedPageBreak/>
        <w:t>La seconde vidéo est utilisée pour tester la segmentation avec les différentes résolutions et images par seconde. C’est une vidéo d’une petite piste cyclable qui est dans mon quartier, et que j’ai prise en marchant avec mon téléphone intelligent. La vidéo est intéressante, car dans un interval</w:t>
      </w:r>
      <w:r w:rsidR="009B657E" w:rsidRPr="00AB3AF7">
        <w:rPr>
          <w:lang w:val="fr-FR"/>
        </w:rPr>
        <w:t>le</w:t>
      </w:r>
      <w:r w:rsidRPr="00AB3AF7">
        <w:rPr>
          <w:lang w:val="fr-FR"/>
        </w:rPr>
        <w:t xml:space="preserve"> de 30 secondes l’état de la piste passe d’une scène ensoleillée à ombragée, sèche à mi-sèche, avec un petit ou gros banc de neige en bordure, ou qui s’aventure un peu sur la piste, bordée d’herbe mouillée ou sèche.</w:t>
      </w:r>
    </w:p>
    <w:p w14:paraId="2D79B4F0" w14:textId="77777777" w:rsidR="00A87D2C" w:rsidRPr="00E879BC" w:rsidRDefault="00704BFB" w:rsidP="00952DFA">
      <w:pPr>
        <w:pStyle w:val="Titre2"/>
        <w:ind w:left="631" w:hanging="646"/>
        <w:rPr>
          <w:rFonts w:cs="Times New Roman"/>
          <w:lang w:val="fr-FR"/>
        </w:rPr>
      </w:pPr>
      <w:bookmarkStart w:id="143" w:name="_Toc86180713"/>
      <w:r w:rsidRPr="00E879BC">
        <w:rPr>
          <w:rFonts w:cs="Times New Roman"/>
          <w:lang w:val="fr-FR"/>
        </w:rPr>
        <w:t>Réentrainement</w:t>
      </w:r>
      <w:bookmarkEnd w:id="143"/>
    </w:p>
    <w:p w14:paraId="311F1C74" w14:textId="1EF5BC20" w:rsidR="00A87D2C" w:rsidRPr="00AB3AF7" w:rsidRDefault="00704BFB" w:rsidP="00952DFA">
      <w:pPr>
        <w:ind w:left="-3"/>
        <w:rPr>
          <w:lang w:val="fr-FR"/>
        </w:rPr>
      </w:pPr>
      <w:r w:rsidRPr="00AB3AF7">
        <w:rPr>
          <w:lang w:val="fr-FR"/>
        </w:rPr>
        <w:t>La phase de réentrainement sera initiée si le temps le permet, et s’il est jugé bon d’améliorer la qualité de la segmentation. Il y a deux types d’adaptation possible : matérielle et logicielle.</w:t>
      </w:r>
    </w:p>
    <w:p w14:paraId="119349A3" w14:textId="77777777" w:rsidR="00A87D2C" w:rsidRPr="00AB3AF7" w:rsidRDefault="00704BFB" w:rsidP="00952DFA">
      <w:pPr>
        <w:ind w:left="-3"/>
        <w:rPr>
          <w:lang w:val="fr-FR"/>
        </w:rPr>
      </w:pPr>
      <w:r w:rsidRPr="00AB3AF7">
        <w:rPr>
          <w:lang w:val="fr-FR"/>
        </w:rPr>
        <w:t>L’adaptation matérielle sera jugée nécessaire si le nano-ordinateur ne peut être utilisé tel quel pour répondre aux objectifs. Par exemple si le nano-ordinateur devient non utilisable (lent ou sans réponse) après un certain temps. La stratégie sera de diagnostiquer le comportement et d’évaluer un remède. L’une des pistes de solution privilégiée sera de lui apporter plus de puissance, comme de l’ajout de mémoires ou un espace de stockage plus performant. Plus complexe, optimiser le processus, par exemple certains traitements, serait aussi une option.</w:t>
      </w:r>
    </w:p>
    <w:p w14:paraId="5A7CAE3B" w14:textId="1CAFE89C" w:rsidR="00A87D2C" w:rsidRPr="00AB3AF7" w:rsidRDefault="00704BFB" w:rsidP="00952DFA">
      <w:pPr>
        <w:ind w:left="-3"/>
        <w:rPr>
          <w:lang w:val="fr-FR"/>
        </w:rPr>
      </w:pPr>
      <w:r w:rsidRPr="00AB3AF7">
        <w:rPr>
          <w:lang w:val="fr-FR"/>
        </w:rPr>
        <w:t>Le réentrainement sera jugé nécessaire si la prédiction de la segmentation est en deçà des attentes, ou inutilisable. Le choix d’adapter une architecture avec les méthodes d’apprentissage par transfert ("Transfer Learning" en anglais) et d’adaptation de domaine ("Domain Adaptation" en anglais) sera la première option privilégiée, car cela procure un gain de temps non négligeable : il n’y a pas besoin de passer à travers tout le processus "essai-erreur", couteux en temps, en énergie et en ressources matérielles, d’apprentissage et de paramétrisation de l’architecture. Des efforts conséquents sont nécessaires pour générer les images de la vérité terrain avec le jeu de données local, celui de l’APC-PJC de préférence, personnel ou autre sinon.</w:t>
      </w:r>
    </w:p>
    <w:p w14:paraId="7C34FA3A" w14:textId="16EEB7D6" w:rsidR="00A87D2C" w:rsidRPr="00AB3AF7" w:rsidRDefault="00704BFB" w:rsidP="00952DFA">
      <w:pPr>
        <w:ind w:left="-3"/>
        <w:rPr>
          <w:lang w:val="fr-FR"/>
        </w:rPr>
      </w:pPr>
      <w:r w:rsidRPr="00AB3AF7">
        <w:rPr>
          <w:lang w:val="fr-FR"/>
        </w:rPr>
        <w:t xml:space="preserve">Le diagramme de la figure 17 présente la méthodologie qu’il faut suivre pour </w:t>
      </w:r>
      <w:proofErr w:type="spellStart"/>
      <w:r w:rsidRPr="00AB3AF7">
        <w:rPr>
          <w:lang w:val="fr-FR"/>
        </w:rPr>
        <w:t>réentrainer</w:t>
      </w:r>
      <w:proofErr w:type="spellEnd"/>
      <w:r w:rsidRPr="00AB3AF7">
        <w:rPr>
          <w:lang w:val="fr-FR"/>
        </w:rPr>
        <w:t xml:space="preserve"> une architecture à un nouveau jeu de données et à une autre résolution. La première étape est de sélectionner une architecture déjà entrainée et qui semble pouvoir être la meilleure candidate pour aider à répondre à la problématique. C’est un travail de recherche et de test minutieux, qui est le plus important de toutes les étapes. La seconde activité est conséquente en efforts : préparer le jeu de données, incluant les images</w:t>
      </w:r>
      <w:r w:rsidR="003D0058" w:rsidRPr="00AB3AF7">
        <w:rPr>
          <w:lang w:val="fr-FR"/>
        </w:rPr>
        <w:t xml:space="preserve"> </w:t>
      </w:r>
      <w:r w:rsidRPr="00AB3AF7">
        <w:rPr>
          <w:lang w:val="fr-FR"/>
        </w:rPr>
        <w:t xml:space="preserve">vérité terrain, les bonnes résolutions; et déterminer les classes et la palette de couleurs nécessaires. L’étape suivante est d’étudier l’architecture du modèle, afin de </w:t>
      </w:r>
      <w:r w:rsidRPr="00AB3AF7">
        <w:rPr>
          <w:lang w:val="fr-FR"/>
        </w:rPr>
        <w:lastRenderedPageBreak/>
        <w:t>l’adapter au jeu de données, aux classes, et au besoin modifier les couches de l’architecture afin d’avoir une segmentation la plus précise et fine possible. Une fois ces étapes de préparation complétées, le réentrainement de l’architecture peut s’effectuer, et la segmentation évaluée. Cette phase de réentrainement est un processus itératif, qui peut être représenté par la</w:t>
      </w:r>
      <w:r w:rsidR="000C4FAD" w:rsidRPr="00AB3AF7">
        <w:rPr>
          <w:lang w:val="fr-FR"/>
        </w:rPr>
        <w:t xml:space="preserve"> </w:t>
      </w:r>
      <w:r w:rsidR="000C4FAD" w:rsidRPr="00AB3AF7">
        <w:rPr>
          <w:lang w:val="fr-FR"/>
        </w:rPr>
        <w:fldChar w:fldCharType="begin"/>
      </w:r>
      <w:r w:rsidR="000C4FAD" w:rsidRPr="00AB3AF7">
        <w:rPr>
          <w:lang w:val="fr-FR"/>
        </w:rPr>
        <w:instrText xml:space="preserve"> REF _Ref84685806 \h </w:instrText>
      </w:r>
      <w:r w:rsidR="000C4FAD" w:rsidRPr="00AB3AF7">
        <w:rPr>
          <w:lang w:val="fr-FR"/>
        </w:rPr>
      </w:r>
      <w:r w:rsidR="000C4FAD" w:rsidRPr="00AB3AF7">
        <w:rPr>
          <w:lang w:val="fr-FR"/>
        </w:rPr>
        <w:fldChar w:fldCharType="separate"/>
      </w:r>
      <w:r w:rsidR="000C4FAD" w:rsidRPr="00AB3AF7">
        <w:rPr>
          <w:lang w:val="fr-FR"/>
        </w:rPr>
        <w:t xml:space="preserve">Figure </w:t>
      </w:r>
      <w:r w:rsidR="000C4FAD" w:rsidRPr="00AB3AF7">
        <w:rPr>
          <w:noProof/>
          <w:lang w:val="fr-FR"/>
        </w:rPr>
        <w:t>17</w:t>
      </w:r>
      <w:r w:rsidR="000C4FAD" w:rsidRPr="00AB3AF7">
        <w:rPr>
          <w:lang w:val="fr-FR"/>
        </w:rPr>
        <w:fldChar w:fldCharType="end"/>
      </w:r>
      <w:r w:rsidRPr="00AB3AF7">
        <w:rPr>
          <w:lang w:val="fr-FR"/>
        </w:rPr>
        <w:t>.</w:t>
      </w:r>
    </w:p>
    <w:p w14:paraId="17707963" w14:textId="77777777" w:rsidR="00A87D2C" w:rsidRPr="00E879BC" w:rsidRDefault="00704BFB" w:rsidP="00952DFA">
      <w:pPr>
        <w:spacing w:after="290" w:line="259" w:lineRule="auto"/>
        <w:ind w:left="1638"/>
        <w:jc w:val="left"/>
        <w:rPr>
          <w:lang w:val="fr-FR"/>
        </w:rPr>
      </w:pPr>
      <w:r w:rsidRPr="00E879BC">
        <w:rPr>
          <w:noProof/>
          <w:lang w:val="fr-FR"/>
        </w:rPr>
        <w:drawing>
          <wp:inline distT="0" distB="0" distL="0" distR="0" wp14:anchorId="75D704C5" wp14:editId="54DEDE32">
            <wp:extent cx="3863447" cy="4345375"/>
            <wp:effectExtent l="0" t="0" r="0" b="0"/>
            <wp:docPr id="2296" name="Picture 2296"/>
            <wp:cNvGraphicFramePr/>
            <a:graphic xmlns:a="http://schemas.openxmlformats.org/drawingml/2006/main">
              <a:graphicData uri="http://schemas.openxmlformats.org/drawingml/2006/picture">
                <pic:pic xmlns:pic="http://schemas.openxmlformats.org/drawingml/2006/picture">
                  <pic:nvPicPr>
                    <pic:cNvPr id="2296" name="Picture 2296"/>
                    <pic:cNvPicPr/>
                  </pic:nvPicPr>
                  <pic:blipFill>
                    <a:blip r:embed="rId53"/>
                    <a:stretch>
                      <a:fillRect/>
                    </a:stretch>
                  </pic:blipFill>
                  <pic:spPr>
                    <a:xfrm>
                      <a:off x="0" y="0"/>
                      <a:ext cx="3863447" cy="4345375"/>
                    </a:xfrm>
                    <a:prstGeom prst="rect">
                      <a:avLst/>
                    </a:prstGeom>
                  </pic:spPr>
                </pic:pic>
              </a:graphicData>
            </a:graphic>
          </wp:inline>
        </w:drawing>
      </w:r>
    </w:p>
    <w:p w14:paraId="50ED773F" w14:textId="77777777" w:rsidR="00ED2278" w:rsidRPr="00E879BC" w:rsidRDefault="00ED2278" w:rsidP="00ED2278">
      <w:pPr>
        <w:pStyle w:val="Lgende"/>
        <w:rPr>
          <w:lang w:val="fr-FR"/>
        </w:rPr>
      </w:pPr>
      <w:bookmarkStart w:id="144" w:name="_Ref84685806"/>
      <w:bookmarkStart w:id="145" w:name="_Toc86180674"/>
      <w:r w:rsidRPr="00E879BC">
        <w:rPr>
          <w:lang w:val="fr-FR"/>
        </w:rPr>
        <w:t xml:space="preserve">Figure </w:t>
      </w:r>
      <w:r w:rsidR="00BF6295" w:rsidRPr="00E879BC">
        <w:rPr>
          <w:lang w:val="fr-FR"/>
        </w:rPr>
        <w:fldChar w:fldCharType="begin"/>
      </w:r>
      <w:r w:rsidR="00BF6295" w:rsidRPr="00E879BC">
        <w:rPr>
          <w:lang w:val="fr-FR"/>
        </w:rPr>
        <w:instrText xml:space="preserve"> SEQ Figure \* ARABIC </w:instrText>
      </w:r>
      <w:r w:rsidR="00BF6295" w:rsidRPr="00E879BC">
        <w:rPr>
          <w:lang w:val="fr-FR"/>
        </w:rPr>
        <w:fldChar w:fldCharType="separate"/>
      </w:r>
      <w:r w:rsidR="001D1F25" w:rsidRPr="00E879BC">
        <w:rPr>
          <w:noProof/>
          <w:lang w:val="fr-FR"/>
        </w:rPr>
        <w:t>17</w:t>
      </w:r>
      <w:r w:rsidR="00BF6295" w:rsidRPr="00E879BC">
        <w:rPr>
          <w:noProof/>
          <w:lang w:val="fr-FR"/>
        </w:rPr>
        <w:fldChar w:fldCharType="end"/>
      </w:r>
      <w:bookmarkEnd w:id="144"/>
      <w:r w:rsidRPr="00E879BC">
        <w:rPr>
          <w:lang w:val="fr-FR"/>
        </w:rPr>
        <w:t>: Méthodologie du réentrainement</w:t>
      </w:r>
      <w:bookmarkEnd w:id="145"/>
    </w:p>
    <w:p w14:paraId="41049323" w14:textId="77777777" w:rsidR="00A87D2C" w:rsidRPr="00E879BC" w:rsidRDefault="00704BFB" w:rsidP="00952DFA">
      <w:pPr>
        <w:pStyle w:val="Titre3"/>
        <w:ind w:left="702" w:hanging="717"/>
        <w:rPr>
          <w:rFonts w:cs="Times New Roman"/>
          <w:lang w:val="fr-FR"/>
        </w:rPr>
      </w:pPr>
      <w:bookmarkStart w:id="146" w:name="_Toc86180714"/>
      <w:commentRangeStart w:id="147"/>
      <w:r w:rsidRPr="00E879BC">
        <w:rPr>
          <w:rFonts w:cs="Times New Roman"/>
          <w:lang w:val="fr-FR"/>
        </w:rPr>
        <w:t>Choix de l’architecture FCN</w:t>
      </w:r>
      <w:bookmarkEnd w:id="146"/>
      <w:commentRangeEnd w:id="147"/>
      <w:r w:rsidR="004A6F25">
        <w:rPr>
          <w:rStyle w:val="Marquedecommentaire"/>
          <w:rFonts w:eastAsiaTheme="minorEastAsia" w:cs="Times New Roman"/>
        </w:rPr>
        <w:commentReference w:id="147"/>
      </w:r>
    </w:p>
    <w:p w14:paraId="678D8B17" w14:textId="77777777" w:rsidR="00A87D2C" w:rsidRPr="00AB3AF7" w:rsidRDefault="00704BFB" w:rsidP="00952DFA">
      <w:pPr>
        <w:ind w:left="-3"/>
        <w:rPr>
          <w:lang w:val="fr-FR"/>
        </w:rPr>
      </w:pPr>
      <w:r w:rsidRPr="00AB3AF7">
        <w:rPr>
          <w:lang w:val="fr-FR"/>
        </w:rPr>
        <w:t xml:space="preserve">Le premier modèle qui est évalué est celui de l’architecture SegNet18 entrainée avec le jeu de données </w:t>
      </w:r>
      <w:commentRangeStart w:id="148"/>
      <w:r w:rsidRPr="00AB3AF7">
        <w:rPr>
          <w:lang w:val="fr-FR"/>
        </w:rPr>
        <w:t>"</w:t>
      </w:r>
      <w:proofErr w:type="spellStart"/>
      <w:r w:rsidRPr="00AB3AF7">
        <w:rPr>
          <w:lang w:val="fr-FR"/>
        </w:rPr>
        <w:t>DeepSCene</w:t>
      </w:r>
      <w:proofErr w:type="spellEnd"/>
      <w:r w:rsidRPr="00AB3AF7">
        <w:rPr>
          <w:lang w:val="fr-FR"/>
        </w:rPr>
        <w:t xml:space="preserve">", </w:t>
      </w:r>
      <w:commentRangeEnd w:id="148"/>
      <w:r w:rsidR="004A6F25">
        <w:rPr>
          <w:rStyle w:val="Marquedecommentaire"/>
        </w:rPr>
        <w:commentReference w:id="148"/>
      </w:r>
      <w:r w:rsidRPr="00AB3AF7">
        <w:rPr>
          <w:lang w:val="fr-FR"/>
        </w:rPr>
        <w:t>et fourni par NVIDIA. Le second de la liste, et qui est aussi déjà fourni par NVIDIA, est l’architecture de SegNet18 entrainée avec le jeu de donnée "</w:t>
      </w:r>
      <w:proofErr w:type="spellStart"/>
      <w:r w:rsidRPr="00AB3AF7">
        <w:rPr>
          <w:lang w:val="fr-FR"/>
        </w:rPr>
        <w:t>CityScape</w:t>
      </w:r>
      <w:proofErr w:type="spellEnd"/>
      <w:r w:rsidRPr="00AB3AF7">
        <w:rPr>
          <w:lang w:val="fr-FR"/>
        </w:rPr>
        <w:t xml:space="preserve">". Les deux autres architectures, </w:t>
      </w:r>
      <w:commentRangeStart w:id="149"/>
      <w:r w:rsidRPr="00AB3AF7">
        <w:rPr>
          <w:lang w:val="fr-FR"/>
        </w:rPr>
        <w:t xml:space="preserve">ResNet101 &amp; </w:t>
      </w:r>
      <w:proofErr w:type="spellStart"/>
      <w:r w:rsidRPr="00AB3AF7">
        <w:rPr>
          <w:lang w:val="fr-FR"/>
        </w:rPr>
        <w:t>DeepScene</w:t>
      </w:r>
      <w:proofErr w:type="spellEnd"/>
      <w:r w:rsidRPr="00AB3AF7">
        <w:rPr>
          <w:lang w:val="fr-FR"/>
        </w:rPr>
        <w:t xml:space="preserve"> et DeepLabV3 &amp; </w:t>
      </w:r>
      <w:proofErr w:type="spellStart"/>
      <w:r w:rsidRPr="00AB3AF7">
        <w:rPr>
          <w:lang w:val="fr-FR"/>
        </w:rPr>
        <w:t>Deepscene</w:t>
      </w:r>
      <w:commentRangeEnd w:id="149"/>
      <w:proofErr w:type="spellEnd"/>
      <w:r w:rsidR="006866E0">
        <w:rPr>
          <w:rStyle w:val="Marquedecommentaire"/>
        </w:rPr>
        <w:commentReference w:id="149"/>
      </w:r>
      <w:r w:rsidRPr="00AB3AF7">
        <w:rPr>
          <w:lang w:val="fr-FR"/>
        </w:rPr>
        <w:t xml:space="preserve">, ne sont pas disponibles et devront être préparées et entrainées, mais elles sont attrayantes du point de vue de leur réputation et de leur potentiel, et vouloir les adapter au contexte de l’essai semble logique. Une dernière boite vide est disponible, afin de laisser une porte ouverte à une potentielle </w:t>
      </w:r>
      <w:r w:rsidRPr="00AB3AF7">
        <w:rPr>
          <w:lang w:val="fr-FR"/>
        </w:rPr>
        <w:lastRenderedPageBreak/>
        <w:t>opportunité d’entrainer une architecture tout à fait personnalisée, par exemple une adaptation de l’architecture de DeepLabV3 avec le jeu de données de l’APC-PJC.</w:t>
      </w:r>
    </w:p>
    <w:p w14:paraId="3C1DE858" w14:textId="77777777" w:rsidR="00A87D2C" w:rsidRPr="00E879BC" w:rsidRDefault="00704BFB" w:rsidP="00952DFA">
      <w:pPr>
        <w:pStyle w:val="Titre1"/>
        <w:ind w:left="501" w:hanging="516"/>
        <w:rPr>
          <w:rFonts w:ascii="Times New Roman" w:hAnsi="Times New Roman" w:cs="Times New Roman"/>
          <w:lang w:val="fr-FR"/>
        </w:rPr>
      </w:pPr>
      <w:bookmarkStart w:id="150" w:name="_Toc86180715"/>
      <w:r w:rsidRPr="00E879BC">
        <w:rPr>
          <w:rFonts w:ascii="Times New Roman" w:hAnsi="Times New Roman" w:cs="Times New Roman"/>
          <w:lang w:val="fr-FR"/>
        </w:rPr>
        <w:t>Résultats</w:t>
      </w:r>
      <w:bookmarkEnd w:id="150"/>
    </w:p>
    <w:p w14:paraId="62673C87" w14:textId="77777777" w:rsidR="00A87D2C" w:rsidRPr="00E879BC" w:rsidRDefault="00704BFB" w:rsidP="00952DFA">
      <w:pPr>
        <w:pStyle w:val="Titre2"/>
        <w:spacing w:after="180"/>
        <w:ind w:left="631" w:hanging="646"/>
        <w:rPr>
          <w:rFonts w:cs="Times New Roman"/>
          <w:lang w:val="fr-FR"/>
        </w:rPr>
      </w:pPr>
      <w:bookmarkStart w:id="151" w:name="_Toc86180716"/>
      <w:r w:rsidRPr="00E879BC">
        <w:rPr>
          <w:rFonts w:cs="Times New Roman"/>
          <w:lang w:val="fr-FR"/>
        </w:rPr>
        <w:t>Performances matérielles</w:t>
      </w:r>
      <w:bookmarkEnd w:id="151"/>
    </w:p>
    <w:p w14:paraId="2D89E89A" w14:textId="77777777" w:rsidR="00A87D2C" w:rsidRPr="00E879BC" w:rsidRDefault="00704BFB" w:rsidP="00952DFA">
      <w:pPr>
        <w:pStyle w:val="Titre3"/>
        <w:ind w:left="702" w:hanging="717"/>
        <w:rPr>
          <w:rFonts w:cs="Times New Roman"/>
          <w:lang w:val="fr-FR"/>
        </w:rPr>
      </w:pPr>
      <w:bookmarkStart w:id="152" w:name="_Toc86180717"/>
      <w:r w:rsidRPr="00E879BC">
        <w:rPr>
          <w:rFonts w:cs="Times New Roman"/>
          <w:lang w:val="fr-FR"/>
        </w:rPr>
        <w:t>Stockage de données</w:t>
      </w:r>
      <w:bookmarkEnd w:id="152"/>
    </w:p>
    <w:p w14:paraId="1EAD2275" w14:textId="77777777" w:rsidR="00A87D2C" w:rsidRPr="00AB3AF7" w:rsidRDefault="00704BFB" w:rsidP="00952DFA">
      <w:pPr>
        <w:spacing w:after="300"/>
        <w:ind w:left="-3"/>
        <w:rPr>
          <w:lang w:val="fr-FR"/>
        </w:rPr>
      </w:pPr>
      <w:r w:rsidRPr="00AB3AF7">
        <w:rPr>
          <w:lang w:val="fr-FR"/>
        </w:rPr>
        <w:t xml:space="preserve">Pour tester les performances de la </w:t>
      </w:r>
      <w:proofErr w:type="spellStart"/>
      <w:r w:rsidRPr="00AB3AF7">
        <w:rPr>
          <w:lang w:val="fr-FR"/>
        </w:rPr>
        <w:t>microSD</w:t>
      </w:r>
      <w:proofErr w:type="spellEnd"/>
      <w:r w:rsidRPr="00AB3AF7">
        <w:rPr>
          <w:lang w:val="fr-FR"/>
        </w:rPr>
        <w:t xml:space="preserve"> et du disque SDD interne M.2 </w:t>
      </w:r>
      <w:proofErr w:type="spellStart"/>
      <w:r w:rsidRPr="00AB3AF7">
        <w:rPr>
          <w:lang w:val="fr-FR"/>
        </w:rPr>
        <w:t>NVMe</w:t>
      </w:r>
      <w:proofErr w:type="spellEnd"/>
      <w:r w:rsidRPr="00AB3AF7">
        <w:rPr>
          <w:lang w:val="fr-FR"/>
        </w:rPr>
        <w:t>, l’utilitaire "</w:t>
      </w:r>
      <w:proofErr w:type="spellStart"/>
      <w:r w:rsidRPr="00AB3AF7">
        <w:rPr>
          <w:lang w:val="fr-FR"/>
        </w:rPr>
        <w:t>hdparm</w:t>
      </w:r>
      <w:proofErr w:type="spellEnd"/>
      <w:r w:rsidRPr="00AB3AF7">
        <w:rPr>
          <w:lang w:val="fr-FR"/>
        </w:rPr>
        <w:t>" peut être facilement utilisé</w:t>
      </w:r>
      <w:r w:rsidR="00070939" w:rsidRPr="00AB3AF7">
        <w:rPr>
          <w:lang w:val="fr-FR"/>
        </w:rPr>
        <w:t xml:space="preserve"> (</w:t>
      </w:r>
      <w:r w:rsidR="00070939" w:rsidRPr="00AB3AF7">
        <w:rPr>
          <w:lang w:val="fr-FR"/>
        </w:rPr>
        <w:fldChar w:fldCharType="begin"/>
      </w:r>
      <w:r w:rsidR="00070939" w:rsidRPr="00AB3AF7">
        <w:rPr>
          <w:lang w:val="fr-FR"/>
        </w:rPr>
        <w:instrText xml:space="preserve"> REF _Ref84685836 \h </w:instrText>
      </w:r>
      <w:r w:rsidR="00070939" w:rsidRPr="00AB3AF7">
        <w:rPr>
          <w:lang w:val="fr-FR"/>
        </w:rPr>
      </w:r>
      <w:r w:rsidR="00070939" w:rsidRPr="00AB3AF7">
        <w:rPr>
          <w:lang w:val="fr-FR"/>
        </w:rPr>
        <w:fldChar w:fldCharType="separate"/>
      </w:r>
      <w:r w:rsidR="00070939" w:rsidRPr="00AB3AF7">
        <w:rPr>
          <w:lang w:val="fr-FR"/>
        </w:rPr>
        <w:t xml:space="preserve">Tableau </w:t>
      </w:r>
      <w:r w:rsidR="00070939" w:rsidRPr="00AB3AF7">
        <w:rPr>
          <w:noProof/>
          <w:lang w:val="fr-FR"/>
        </w:rPr>
        <w:t>6</w:t>
      </w:r>
      <w:r w:rsidR="00070939" w:rsidRPr="00AB3AF7">
        <w:rPr>
          <w:lang w:val="fr-FR"/>
        </w:rPr>
        <w:fldChar w:fldCharType="end"/>
      </w:r>
      <w:r w:rsidR="00070939" w:rsidRPr="00AB3AF7">
        <w:rPr>
          <w:lang w:val="fr-FR"/>
        </w:rPr>
        <w:t>)</w:t>
      </w:r>
      <w:r w:rsidRPr="00AB3AF7">
        <w:rPr>
          <w:lang w:val="fr-FR"/>
        </w:rPr>
        <w:t>.</w:t>
      </w:r>
    </w:p>
    <w:p w14:paraId="730F930E" w14:textId="3BA59349" w:rsidR="00A87D2C" w:rsidRPr="00AB3AF7" w:rsidRDefault="00F63879" w:rsidP="00F63879">
      <w:pPr>
        <w:pStyle w:val="Lgende"/>
        <w:rPr>
          <w:lang w:val="fr-FR"/>
        </w:rPr>
      </w:pPr>
      <w:bookmarkStart w:id="153" w:name="_Ref84685836"/>
      <w:bookmarkStart w:id="154" w:name="_Toc86180655"/>
      <w:r w:rsidRPr="00AB3AF7">
        <w:rPr>
          <w:lang w:val="fr-FR"/>
        </w:rPr>
        <w:t>Table</w:t>
      </w:r>
      <w:r w:rsidR="009D70AB" w:rsidRPr="00AB3AF7">
        <w:rPr>
          <w:lang w:val="fr-FR"/>
        </w:rPr>
        <w:t>au</w:t>
      </w:r>
      <w:r w:rsidRPr="00AB3AF7">
        <w:rPr>
          <w:lang w:val="fr-FR"/>
        </w:rPr>
        <w:t xml:space="preserve"> </w:t>
      </w:r>
      <w:r w:rsidRPr="00E879BC">
        <w:rPr>
          <w:lang w:val="fr-FR"/>
        </w:rPr>
        <w:fldChar w:fldCharType="begin"/>
      </w:r>
      <w:r w:rsidRPr="00AB3AF7">
        <w:rPr>
          <w:lang w:val="fr-FR"/>
        </w:rPr>
        <w:instrText xml:space="preserve"> SEQ Table \* ARABIC </w:instrText>
      </w:r>
      <w:r w:rsidRPr="00E879BC">
        <w:rPr>
          <w:lang w:val="fr-FR"/>
        </w:rPr>
        <w:fldChar w:fldCharType="separate"/>
      </w:r>
      <w:r w:rsidR="00FA6619" w:rsidRPr="00AB3AF7">
        <w:rPr>
          <w:noProof/>
          <w:lang w:val="fr-FR"/>
        </w:rPr>
        <w:t>6</w:t>
      </w:r>
      <w:r w:rsidRPr="00E879BC">
        <w:rPr>
          <w:lang w:val="fr-FR"/>
        </w:rPr>
        <w:fldChar w:fldCharType="end"/>
      </w:r>
      <w:bookmarkEnd w:id="153"/>
      <w:r w:rsidRPr="00AB3AF7">
        <w:rPr>
          <w:lang w:val="fr-FR"/>
        </w:rPr>
        <w:t xml:space="preserve">: Comparaison des performances du "data </w:t>
      </w:r>
      <w:proofErr w:type="spellStart"/>
      <w:r w:rsidRPr="00AB3AF7">
        <w:rPr>
          <w:lang w:val="fr-FR"/>
        </w:rPr>
        <w:t>read</w:t>
      </w:r>
      <w:proofErr w:type="spellEnd"/>
      <w:r w:rsidRPr="00AB3AF7">
        <w:rPr>
          <w:lang w:val="fr-FR"/>
        </w:rPr>
        <w:t xml:space="preserve">" entre un SDD M.2 </w:t>
      </w:r>
      <w:proofErr w:type="spellStart"/>
      <w:r w:rsidRPr="00AB3AF7">
        <w:rPr>
          <w:lang w:val="fr-FR"/>
        </w:rPr>
        <w:t>NVMe</w:t>
      </w:r>
      <w:proofErr w:type="spellEnd"/>
      <w:r w:rsidRPr="00AB3AF7">
        <w:rPr>
          <w:lang w:val="fr-FR"/>
        </w:rPr>
        <w:t xml:space="preserve"> et une </w:t>
      </w:r>
      <w:proofErr w:type="spellStart"/>
      <w:r w:rsidRPr="00AB3AF7">
        <w:rPr>
          <w:lang w:val="fr-FR"/>
        </w:rPr>
        <w:t>microSD</w:t>
      </w:r>
      <w:bookmarkEnd w:id="154"/>
      <w:proofErr w:type="spellEnd"/>
    </w:p>
    <w:tbl>
      <w:tblPr>
        <w:tblStyle w:val="TableGrid"/>
        <w:tblW w:w="9357" w:type="dxa"/>
        <w:tblInd w:w="4" w:type="dxa"/>
        <w:tblCellMar>
          <w:left w:w="124" w:type="dxa"/>
          <w:right w:w="84" w:type="dxa"/>
        </w:tblCellMar>
        <w:tblLook w:val="04A0" w:firstRow="1" w:lastRow="0" w:firstColumn="1" w:lastColumn="0" w:noHBand="0" w:noVBand="1"/>
      </w:tblPr>
      <w:tblGrid>
        <w:gridCol w:w="6943"/>
        <w:gridCol w:w="725"/>
        <w:gridCol w:w="725"/>
        <w:gridCol w:w="964"/>
      </w:tblGrid>
      <w:tr w:rsidR="00A87D2C" w:rsidRPr="00E879BC" w14:paraId="7C404139"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78974E6" w14:textId="77777777" w:rsidR="00A87D2C" w:rsidRPr="00E879BC" w:rsidRDefault="00704BFB" w:rsidP="00952DFA">
            <w:pPr>
              <w:spacing w:line="259" w:lineRule="auto"/>
              <w:jc w:val="left"/>
              <w:rPr>
                <w:lang w:val="fr-FR"/>
              </w:rPr>
            </w:pPr>
            <w:r w:rsidRPr="00E879BC">
              <w:rPr>
                <w:lang w:val="fr-FR"/>
              </w:rPr>
              <w:t xml:space="preserve">Disk </w:t>
            </w:r>
            <w:proofErr w:type="spellStart"/>
            <w:r w:rsidRPr="00E879BC">
              <w:rPr>
                <w:lang w:val="fr-FR"/>
              </w:rPr>
              <w:t>reads</w:t>
            </w:r>
            <w:proofErr w:type="spellEnd"/>
          </w:p>
        </w:tc>
        <w:tc>
          <w:tcPr>
            <w:tcW w:w="725" w:type="dxa"/>
            <w:tcBorders>
              <w:top w:val="single" w:sz="3" w:space="0" w:color="000000"/>
              <w:left w:val="single" w:sz="3" w:space="0" w:color="000000"/>
              <w:bottom w:val="single" w:sz="3" w:space="0" w:color="000000"/>
              <w:right w:val="single" w:sz="3" w:space="0" w:color="000000"/>
            </w:tcBorders>
            <w:vAlign w:val="center"/>
          </w:tcPr>
          <w:p w14:paraId="2F567C4A" w14:textId="77777777" w:rsidR="00A87D2C" w:rsidRPr="00E879BC" w:rsidRDefault="00704BFB" w:rsidP="00952DFA">
            <w:pPr>
              <w:spacing w:line="259" w:lineRule="auto"/>
              <w:jc w:val="left"/>
              <w:rPr>
                <w:lang w:val="fr-FR"/>
              </w:rPr>
            </w:pPr>
            <w:r w:rsidRPr="00E879BC">
              <w:rPr>
                <w:lang w:val="fr-FR"/>
              </w:rPr>
              <w:t>MB</w:t>
            </w:r>
          </w:p>
        </w:tc>
        <w:tc>
          <w:tcPr>
            <w:tcW w:w="725" w:type="dxa"/>
            <w:tcBorders>
              <w:top w:val="single" w:sz="3" w:space="0" w:color="000000"/>
              <w:left w:val="single" w:sz="3" w:space="0" w:color="000000"/>
              <w:bottom w:val="single" w:sz="3" w:space="0" w:color="000000"/>
              <w:right w:val="single" w:sz="3" w:space="0" w:color="000000"/>
            </w:tcBorders>
            <w:vAlign w:val="center"/>
          </w:tcPr>
          <w:p w14:paraId="23EAE978" w14:textId="77777777" w:rsidR="00A87D2C" w:rsidRPr="00E879BC" w:rsidRDefault="00704BFB" w:rsidP="00952DFA">
            <w:pPr>
              <w:spacing w:line="259" w:lineRule="auto"/>
              <w:jc w:val="left"/>
              <w:rPr>
                <w:lang w:val="fr-FR"/>
              </w:rPr>
            </w:pPr>
            <w:r w:rsidRPr="00E879BC">
              <w:rPr>
                <w:lang w:val="fr-FR"/>
              </w:rPr>
              <w:t>sec</w:t>
            </w:r>
          </w:p>
        </w:tc>
        <w:tc>
          <w:tcPr>
            <w:tcW w:w="964" w:type="dxa"/>
            <w:tcBorders>
              <w:top w:val="single" w:sz="3" w:space="0" w:color="000000"/>
              <w:left w:val="single" w:sz="3" w:space="0" w:color="000000"/>
              <w:bottom w:val="single" w:sz="3" w:space="0" w:color="000000"/>
              <w:right w:val="single" w:sz="3" w:space="0" w:color="000000"/>
            </w:tcBorders>
            <w:vAlign w:val="center"/>
          </w:tcPr>
          <w:p w14:paraId="060B581F" w14:textId="77777777" w:rsidR="00A87D2C" w:rsidRPr="00E879BC" w:rsidRDefault="00704BFB" w:rsidP="00952DFA">
            <w:pPr>
              <w:spacing w:line="259" w:lineRule="auto"/>
              <w:rPr>
                <w:lang w:val="fr-FR"/>
              </w:rPr>
            </w:pPr>
            <w:r w:rsidRPr="00E879BC">
              <w:rPr>
                <w:lang w:val="fr-FR"/>
              </w:rPr>
              <w:t>MB/sec</w:t>
            </w:r>
          </w:p>
        </w:tc>
      </w:tr>
      <w:tr w:rsidR="00A87D2C" w:rsidRPr="00E879BC" w14:paraId="7643B68B"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48132F1A" w14:textId="77777777" w:rsidR="00A87D2C" w:rsidRPr="000A3613" w:rsidRDefault="00704BFB" w:rsidP="00952DFA">
            <w:pPr>
              <w:spacing w:line="259" w:lineRule="auto"/>
              <w:jc w:val="left"/>
            </w:pPr>
            <w:r w:rsidRPr="000A3613">
              <w:t xml:space="preserve">Samsung 970 EVO Plus 250GB M.2 </w:t>
            </w:r>
            <w:proofErr w:type="spellStart"/>
            <w:r w:rsidRPr="000A3613">
              <w:t>NVMe</w:t>
            </w:r>
            <w:proofErr w:type="spellEnd"/>
            <w:r w:rsidRPr="000A3613">
              <w:t xml:space="preserve"> Internal Solid State Drive</w:t>
            </w:r>
          </w:p>
        </w:tc>
        <w:tc>
          <w:tcPr>
            <w:tcW w:w="725" w:type="dxa"/>
            <w:tcBorders>
              <w:top w:val="single" w:sz="3" w:space="0" w:color="000000"/>
              <w:left w:val="single" w:sz="3" w:space="0" w:color="000000"/>
              <w:bottom w:val="single" w:sz="3" w:space="0" w:color="000000"/>
              <w:right w:val="single" w:sz="3" w:space="0" w:color="000000"/>
            </w:tcBorders>
            <w:vAlign w:val="center"/>
          </w:tcPr>
          <w:p w14:paraId="2302DAFA" w14:textId="77777777" w:rsidR="00A87D2C" w:rsidRPr="00E879BC" w:rsidRDefault="00704BFB" w:rsidP="00952DFA">
            <w:pPr>
              <w:spacing w:line="259" w:lineRule="auto"/>
              <w:jc w:val="left"/>
              <w:rPr>
                <w:lang w:val="fr-FR"/>
              </w:rPr>
            </w:pPr>
            <w:r w:rsidRPr="00E879BC">
              <w:rPr>
                <w:lang w:val="fr-FR"/>
              </w:rPr>
              <w:t>1004</w:t>
            </w:r>
          </w:p>
        </w:tc>
        <w:tc>
          <w:tcPr>
            <w:tcW w:w="725" w:type="dxa"/>
            <w:tcBorders>
              <w:top w:val="single" w:sz="3" w:space="0" w:color="000000"/>
              <w:left w:val="single" w:sz="3" w:space="0" w:color="000000"/>
              <w:bottom w:val="single" w:sz="3" w:space="0" w:color="000000"/>
              <w:right w:val="single" w:sz="3" w:space="0" w:color="000000"/>
            </w:tcBorders>
            <w:vAlign w:val="center"/>
          </w:tcPr>
          <w:p w14:paraId="3F977D31" w14:textId="77777777" w:rsidR="00A87D2C" w:rsidRPr="00E879BC" w:rsidRDefault="00704BFB" w:rsidP="00952DFA">
            <w:pPr>
              <w:spacing w:line="259" w:lineRule="auto"/>
              <w:jc w:val="left"/>
              <w:rPr>
                <w:lang w:val="fr-FR"/>
              </w:rPr>
            </w:pPr>
            <w:r w:rsidRPr="00E879BC">
              <w:rPr>
                <w:lang w:val="fr-FR"/>
              </w:rPr>
              <w:t>3</w:t>
            </w:r>
          </w:p>
        </w:tc>
        <w:tc>
          <w:tcPr>
            <w:tcW w:w="964" w:type="dxa"/>
            <w:tcBorders>
              <w:top w:val="single" w:sz="3" w:space="0" w:color="000000"/>
              <w:left w:val="single" w:sz="3" w:space="0" w:color="000000"/>
              <w:bottom w:val="single" w:sz="3" w:space="0" w:color="000000"/>
              <w:right w:val="single" w:sz="3" w:space="0" w:color="000000"/>
            </w:tcBorders>
            <w:vAlign w:val="center"/>
          </w:tcPr>
          <w:p w14:paraId="31AA8882" w14:textId="77777777" w:rsidR="00A87D2C" w:rsidRPr="00E879BC" w:rsidRDefault="00704BFB" w:rsidP="00952DFA">
            <w:pPr>
              <w:spacing w:line="259" w:lineRule="auto"/>
              <w:jc w:val="left"/>
              <w:rPr>
                <w:lang w:val="fr-FR"/>
              </w:rPr>
            </w:pPr>
            <w:r w:rsidRPr="00E879BC">
              <w:rPr>
                <w:lang w:val="fr-FR"/>
              </w:rPr>
              <w:t>334.15</w:t>
            </w:r>
          </w:p>
        </w:tc>
      </w:tr>
      <w:tr w:rsidR="00A87D2C" w:rsidRPr="00E879BC" w14:paraId="54040D16"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1EBEF21A" w14:textId="77777777" w:rsidR="00A87D2C" w:rsidRPr="000A3613" w:rsidRDefault="00704BFB" w:rsidP="00952DFA">
            <w:pPr>
              <w:spacing w:line="259" w:lineRule="auto"/>
              <w:jc w:val="left"/>
            </w:pPr>
            <w:r w:rsidRPr="000A3613">
              <w:t>microSD Scan Disk Ultra 32Gb HC I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1E5A8FD0" w14:textId="77777777" w:rsidR="00A87D2C" w:rsidRPr="00E879BC" w:rsidRDefault="00704BFB" w:rsidP="00952DFA">
            <w:pPr>
              <w:spacing w:line="259" w:lineRule="auto"/>
              <w:jc w:val="left"/>
              <w:rPr>
                <w:lang w:val="fr-FR"/>
              </w:rPr>
            </w:pPr>
            <w:r w:rsidRPr="00E879BC">
              <w:rPr>
                <w:lang w:val="fr-FR"/>
              </w:rPr>
              <w:t>122</w:t>
            </w:r>
          </w:p>
        </w:tc>
        <w:tc>
          <w:tcPr>
            <w:tcW w:w="725" w:type="dxa"/>
            <w:tcBorders>
              <w:top w:val="single" w:sz="3" w:space="0" w:color="000000"/>
              <w:left w:val="single" w:sz="3" w:space="0" w:color="000000"/>
              <w:bottom w:val="single" w:sz="3" w:space="0" w:color="000000"/>
              <w:right w:val="single" w:sz="3" w:space="0" w:color="000000"/>
            </w:tcBorders>
            <w:vAlign w:val="center"/>
          </w:tcPr>
          <w:p w14:paraId="134BD32A" w14:textId="77777777" w:rsidR="00A87D2C" w:rsidRPr="00E879BC" w:rsidRDefault="00704BFB" w:rsidP="00952DFA">
            <w:pPr>
              <w:spacing w:line="259" w:lineRule="auto"/>
              <w:jc w:val="left"/>
              <w:rPr>
                <w:lang w:val="fr-FR"/>
              </w:rPr>
            </w:pPr>
            <w:r w:rsidRPr="00E879BC">
              <w:rPr>
                <w:lang w:val="fr-FR"/>
              </w:rPr>
              <w:t>3.03</w:t>
            </w:r>
          </w:p>
        </w:tc>
        <w:tc>
          <w:tcPr>
            <w:tcW w:w="964" w:type="dxa"/>
            <w:tcBorders>
              <w:top w:val="single" w:sz="3" w:space="0" w:color="000000"/>
              <w:left w:val="single" w:sz="3" w:space="0" w:color="000000"/>
              <w:bottom w:val="single" w:sz="3" w:space="0" w:color="000000"/>
              <w:right w:val="single" w:sz="3" w:space="0" w:color="000000"/>
            </w:tcBorders>
            <w:vAlign w:val="center"/>
          </w:tcPr>
          <w:p w14:paraId="5EF0B95D" w14:textId="77777777" w:rsidR="00A87D2C" w:rsidRPr="00E879BC" w:rsidRDefault="00704BFB" w:rsidP="00952DFA">
            <w:pPr>
              <w:spacing w:line="259" w:lineRule="auto"/>
              <w:jc w:val="left"/>
              <w:rPr>
                <w:lang w:val="fr-FR"/>
              </w:rPr>
            </w:pPr>
            <w:r w:rsidRPr="00E879BC">
              <w:rPr>
                <w:lang w:val="fr-FR"/>
              </w:rPr>
              <w:t>40.22</w:t>
            </w:r>
          </w:p>
        </w:tc>
      </w:tr>
      <w:tr w:rsidR="00A87D2C" w:rsidRPr="00E879BC" w14:paraId="59E7800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A76D8D6" w14:textId="77777777" w:rsidR="00A87D2C" w:rsidRPr="000A3613" w:rsidRDefault="00704BFB" w:rsidP="00952DFA">
            <w:pPr>
              <w:spacing w:line="259" w:lineRule="auto"/>
              <w:jc w:val="left"/>
            </w:pPr>
            <w:r w:rsidRPr="000A3613">
              <w:t>microSD Samsung EVO 64Gb Plus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C696D65" w14:textId="77777777" w:rsidR="00A87D2C" w:rsidRPr="00E879BC" w:rsidRDefault="00704BFB" w:rsidP="00952DFA">
            <w:pPr>
              <w:spacing w:line="259" w:lineRule="auto"/>
              <w:jc w:val="left"/>
              <w:rPr>
                <w:lang w:val="fr-FR"/>
              </w:rPr>
            </w:pPr>
            <w:r w:rsidRPr="00E879BC">
              <w:rPr>
                <w:lang w:val="fr-FR"/>
              </w:rPr>
              <w:t>256</w:t>
            </w:r>
          </w:p>
        </w:tc>
        <w:tc>
          <w:tcPr>
            <w:tcW w:w="725" w:type="dxa"/>
            <w:tcBorders>
              <w:top w:val="single" w:sz="3" w:space="0" w:color="000000"/>
              <w:left w:val="single" w:sz="3" w:space="0" w:color="000000"/>
              <w:bottom w:val="single" w:sz="3" w:space="0" w:color="000000"/>
              <w:right w:val="single" w:sz="3" w:space="0" w:color="000000"/>
            </w:tcBorders>
            <w:vAlign w:val="center"/>
          </w:tcPr>
          <w:p w14:paraId="7396ABDB" w14:textId="77777777" w:rsidR="00A87D2C" w:rsidRPr="00E879BC" w:rsidRDefault="00704BFB" w:rsidP="00952DFA">
            <w:pPr>
              <w:spacing w:line="259" w:lineRule="auto"/>
              <w:jc w:val="left"/>
              <w:rPr>
                <w:lang w:val="fr-FR"/>
              </w:rPr>
            </w:pPr>
            <w:r w:rsidRPr="00E879BC">
              <w:rPr>
                <w:lang w:val="fr-FR"/>
              </w:rPr>
              <w:t>3.02</w:t>
            </w:r>
          </w:p>
        </w:tc>
        <w:tc>
          <w:tcPr>
            <w:tcW w:w="964" w:type="dxa"/>
            <w:tcBorders>
              <w:top w:val="single" w:sz="3" w:space="0" w:color="000000"/>
              <w:left w:val="single" w:sz="3" w:space="0" w:color="000000"/>
              <w:bottom w:val="single" w:sz="3" w:space="0" w:color="000000"/>
              <w:right w:val="single" w:sz="3" w:space="0" w:color="000000"/>
            </w:tcBorders>
            <w:vAlign w:val="center"/>
          </w:tcPr>
          <w:p w14:paraId="764BED9C" w14:textId="77777777" w:rsidR="00A87D2C" w:rsidRPr="00E879BC" w:rsidRDefault="00704BFB" w:rsidP="00952DFA">
            <w:pPr>
              <w:spacing w:line="259" w:lineRule="auto"/>
              <w:jc w:val="left"/>
              <w:rPr>
                <w:lang w:val="fr-FR"/>
              </w:rPr>
            </w:pPr>
            <w:r w:rsidRPr="00E879BC">
              <w:rPr>
                <w:lang w:val="fr-FR"/>
              </w:rPr>
              <w:t>84.71</w:t>
            </w:r>
          </w:p>
        </w:tc>
      </w:tr>
      <w:tr w:rsidR="00A87D2C" w:rsidRPr="00E879BC" w14:paraId="03CD6EF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21270D85" w14:textId="77777777" w:rsidR="00A87D2C" w:rsidRPr="000A3613" w:rsidRDefault="00704BFB" w:rsidP="00952DFA">
            <w:pPr>
              <w:spacing w:line="259" w:lineRule="auto"/>
              <w:jc w:val="left"/>
            </w:pPr>
            <w:r w:rsidRPr="000A3613">
              <w:t>microSD Samsung EVO 64Gb Select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23E68A7" w14:textId="77777777" w:rsidR="00A87D2C" w:rsidRPr="00E879BC" w:rsidRDefault="00704BFB" w:rsidP="00952DFA">
            <w:pPr>
              <w:spacing w:line="259" w:lineRule="auto"/>
              <w:jc w:val="left"/>
              <w:rPr>
                <w:lang w:val="fr-FR"/>
              </w:rPr>
            </w:pPr>
            <w:r w:rsidRPr="00E879BC">
              <w:rPr>
                <w:lang w:val="fr-FR"/>
              </w:rPr>
              <w:t>92</w:t>
            </w:r>
          </w:p>
        </w:tc>
        <w:tc>
          <w:tcPr>
            <w:tcW w:w="725" w:type="dxa"/>
            <w:tcBorders>
              <w:top w:val="single" w:sz="3" w:space="0" w:color="000000"/>
              <w:left w:val="single" w:sz="3" w:space="0" w:color="000000"/>
              <w:bottom w:val="single" w:sz="3" w:space="0" w:color="000000"/>
              <w:right w:val="single" w:sz="3" w:space="0" w:color="000000"/>
            </w:tcBorders>
            <w:vAlign w:val="center"/>
          </w:tcPr>
          <w:p w14:paraId="5F41B77E" w14:textId="77777777" w:rsidR="00A87D2C" w:rsidRPr="00E879BC" w:rsidRDefault="00704BFB" w:rsidP="00952DFA">
            <w:pPr>
              <w:spacing w:line="259" w:lineRule="auto"/>
              <w:jc w:val="left"/>
              <w:rPr>
                <w:lang w:val="fr-FR"/>
              </w:rPr>
            </w:pPr>
            <w:r w:rsidRPr="00E879BC">
              <w:rPr>
                <w:lang w:val="fr-FR"/>
              </w:rPr>
              <w:t>3.01</w:t>
            </w:r>
          </w:p>
        </w:tc>
        <w:tc>
          <w:tcPr>
            <w:tcW w:w="964" w:type="dxa"/>
            <w:tcBorders>
              <w:top w:val="single" w:sz="3" w:space="0" w:color="000000"/>
              <w:left w:val="single" w:sz="3" w:space="0" w:color="000000"/>
              <w:bottom w:val="single" w:sz="3" w:space="0" w:color="000000"/>
              <w:right w:val="single" w:sz="3" w:space="0" w:color="000000"/>
            </w:tcBorders>
            <w:vAlign w:val="center"/>
          </w:tcPr>
          <w:p w14:paraId="77293B1B" w14:textId="77777777" w:rsidR="00A87D2C" w:rsidRPr="00E879BC" w:rsidRDefault="00704BFB" w:rsidP="00952DFA">
            <w:pPr>
              <w:spacing w:line="259" w:lineRule="auto"/>
              <w:jc w:val="left"/>
              <w:rPr>
                <w:lang w:val="fr-FR"/>
              </w:rPr>
            </w:pPr>
            <w:r w:rsidRPr="00E879BC">
              <w:rPr>
                <w:lang w:val="fr-FR"/>
              </w:rPr>
              <w:t>30.54</w:t>
            </w:r>
          </w:p>
        </w:tc>
      </w:tr>
    </w:tbl>
    <w:p w14:paraId="01F58094" w14:textId="77777777" w:rsidR="00A87D2C" w:rsidRPr="00E879BC" w:rsidRDefault="00704BFB" w:rsidP="00952DFA">
      <w:pPr>
        <w:pStyle w:val="Titre3"/>
        <w:ind w:left="702" w:hanging="717"/>
        <w:rPr>
          <w:rFonts w:cs="Times New Roman"/>
          <w:lang w:val="fr-FR"/>
        </w:rPr>
      </w:pPr>
      <w:bookmarkStart w:id="155" w:name="_Toc86180718"/>
      <w:r w:rsidRPr="00E879BC">
        <w:rPr>
          <w:rFonts w:cs="Times New Roman"/>
          <w:lang w:val="fr-FR"/>
        </w:rPr>
        <w:t>Performances système</w:t>
      </w:r>
      <w:bookmarkEnd w:id="155"/>
    </w:p>
    <w:p w14:paraId="42525DF2" w14:textId="77777777" w:rsidR="00A87D2C" w:rsidRPr="00AB3AF7" w:rsidRDefault="00704BFB" w:rsidP="00952DFA">
      <w:pPr>
        <w:ind w:left="-3"/>
        <w:rPr>
          <w:lang w:val="fr-FR"/>
        </w:rPr>
      </w:pPr>
      <w:r w:rsidRPr="00AB3AF7">
        <w:rPr>
          <w:lang w:val="fr-FR"/>
        </w:rPr>
        <w:t>Les diagrammes suivants présentent l’état du nano-ordinateur avant la segmentation, pendant et après. Les indicateurs qui sont observés sont ceux de la mémoire, la fréquence, le I/O, la consommation, la tempér</w:t>
      </w:r>
      <w:r w:rsidR="00F63879" w:rsidRPr="00AB3AF7">
        <w:rPr>
          <w:lang w:val="fr-FR"/>
        </w:rPr>
        <w:t>ature. Afin de montrer l’impact</w:t>
      </w:r>
      <w:r w:rsidRPr="00AB3AF7">
        <w:rPr>
          <w:lang w:val="fr-FR"/>
        </w:rPr>
        <w:t xml:space="preserve"> potentiel de l’application </w:t>
      </w:r>
      <w:proofErr w:type="spellStart"/>
      <w:r w:rsidRPr="00AB3AF7">
        <w:rPr>
          <w:lang w:val="fr-FR"/>
        </w:rPr>
        <w:t>Chromium</w:t>
      </w:r>
      <w:proofErr w:type="spellEnd"/>
      <w:r w:rsidRPr="00AB3AF7">
        <w:rPr>
          <w:lang w:val="fr-FR"/>
        </w:rPr>
        <w:t>, elle est démarrée entre deux segmentations, et pendant la segmentation.</w:t>
      </w:r>
    </w:p>
    <w:p w14:paraId="6CEADEE3" w14:textId="77777777" w:rsidR="00A87D2C" w:rsidRPr="00AB3AF7" w:rsidRDefault="00704BFB" w:rsidP="00952DFA">
      <w:pPr>
        <w:ind w:left="-3"/>
        <w:rPr>
          <w:lang w:val="fr-FR"/>
        </w:rPr>
      </w:pPr>
      <w:r w:rsidRPr="00AB3AF7">
        <w:rPr>
          <w:lang w:val="fr-FR"/>
        </w:rPr>
        <w:t xml:space="preserve">La carte </w:t>
      </w:r>
      <w:proofErr w:type="spellStart"/>
      <w:r w:rsidRPr="00AB3AF7">
        <w:rPr>
          <w:lang w:val="fr-FR"/>
        </w:rPr>
        <w:t>microSD</w:t>
      </w:r>
      <w:proofErr w:type="spellEnd"/>
      <w:r w:rsidRPr="00AB3AF7">
        <w:rPr>
          <w:lang w:val="fr-FR"/>
        </w:rPr>
        <w:t xml:space="preserve"> "Scan Disk Ultra 32Gb class 10 HC I" a été utilisée pour les tests de performance système. La carte </w:t>
      </w:r>
      <w:proofErr w:type="spellStart"/>
      <w:r w:rsidRPr="00AB3AF7">
        <w:rPr>
          <w:lang w:val="fr-FR"/>
        </w:rPr>
        <w:t>microSD</w:t>
      </w:r>
      <w:proofErr w:type="spellEnd"/>
      <w:r w:rsidRPr="00AB3AF7">
        <w:rPr>
          <w:lang w:val="fr-FR"/>
        </w:rPr>
        <w:t xml:space="preserve"> "Samsung EVO 64Gb Plus class 10 HC I" n’était malheureusement plus fonctionnelle au moment des tests, celle-ci ayant été réservée pour tenter d’adapter l’architecture aux images terrain locales.</w:t>
      </w:r>
    </w:p>
    <w:p w14:paraId="0975905F" w14:textId="77777777" w:rsidR="00A87D2C" w:rsidRPr="00AB3AF7" w:rsidRDefault="00704BFB" w:rsidP="00952DFA">
      <w:pPr>
        <w:spacing w:after="111"/>
        <w:ind w:left="-3"/>
        <w:rPr>
          <w:lang w:val="fr-FR"/>
        </w:rPr>
      </w:pPr>
      <w:r w:rsidRPr="00AB3AF7">
        <w:rPr>
          <w:lang w:val="fr-FR"/>
        </w:rPr>
        <w:t xml:space="preserve">Le test infère en temps réel la vidéo qui est capturée avec la caméra du nano-ordinateur. Le réseau FCN qui est utilisé est celui fournit par NVIDIA "fcn-resnet18-deepscene-576x320". Ce modèle détecte automatiquement la résolution la plus appropriée avec cette caméra, c’est-à-dire 30 images par seconde (FPS) et une résolution de 1280x720. Le test dure 1400 secondes, un peu de plus de </w:t>
      </w:r>
      <w:r w:rsidRPr="00AB3AF7">
        <w:rPr>
          <w:lang w:val="fr-FR"/>
        </w:rPr>
        <w:lastRenderedPageBreak/>
        <w:t>23 minutes. Il peut se diviser en onze périodes d’observation, qui sont brièvement décrites ci-dessous :</w:t>
      </w:r>
    </w:p>
    <w:p w14:paraId="7E30412F" w14:textId="77777777" w:rsidR="00A87D2C" w:rsidRPr="00AB3AF7" w:rsidRDefault="00704BFB" w:rsidP="00F63879">
      <w:pPr>
        <w:numPr>
          <w:ilvl w:val="0"/>
          <w:numId w:val="4"/>
        </w:numPr>
        <w:ind w:hanging="416"/>
        <w:rPr>
          <w:lang w:val="fr-FR"/>
        </w:rPr>
      </w:pPr>
      <w:r w:rsidRPr="00AB3AF7">
        <w:rPr>
          <w:lang w:val="fr-FR"/>
        </w:rPr>
        <w:t>La première période est celle entre la 1re seconde et la 200e seconde, et qui permet d’observer l’état du système au démarrage du nano-ordinateur sans opération mise à part celle</w:t>
      </w:r>
      <w:r w:rsidR="00F63879" w:rsidRPr="00AB3AF7">
        <w:rPr>
          <w:lang w:val="fr-FR"/>
        </w:rPr>
        <w:t xml:space="preserve"> </w:t>
      </w:r>
      <w:r w:rsidRPr="00AB3AF7">
        <w:rPr>
          <w:lang w:val="fr-FR"/>
        </w:rPr>
        <w:t>de la collecte des statistiques.</w:t>
      </w:r>
    </w:p>
    <w:p w14:paraId="1C419C84" w14:textId="77777777" w:rsidR="00A87D2C" w:rsidRPr="00AB3AF7" w:rsidRDefault="00704BFB" w:rsidP="00952DFA">
      <w:pPr>
        <w:numPr>
          <w:ilvl w:val="0"/>
          <w:numId w:val="4"/>
        </w:numPr>
        <w:spacing w:after="111"/>
        <w:ind w:hanging="416"/>
        <w:rPr>
          <w:lang w:val="fr-FR"/>
        </w:rPr>
      </w:pPr>
      <w:r w:rsidRPr="00AB3AF7">
        <w:rPr>
          <w:lang w:val="fr-FR"/>
        </w:rPr>
        <w:t>La seconde période est entre la 200e seconde et la 400e, et qui correspond à la première segmentation avec la caméra. Elle permet d’observer le système lors du premier démarrage de la segmentation.</w:t>
      </w:r>
    </w:p>
    <w:p w14:paraId="1C1E31EC" w14:textId="77777777" w:rsidR="00A87D2C" w:rsidRPr="00AB3AF7" w:rsidRDefault="00704BFB" w:rsidP="00952DFA">
      <w:pPr>
        <w:numPr>
          <w:ilvl w:val="0"/>
          <w:numId w:val="4"/>
        </w:numPr>
        <w:spacing w:after="110"/>
        <w:ind w:hanging="416"/>
        <w:rPr>
          <w:lang w:val="fr-FR"/>
        </w:rPr>
      </w:pPr>
      <w:r w:rsidRPr="00AB3AF7">
        <w:rPr>
          <w:lang w:val="fr-FR"/>
        </w:rPr>
        <w:t xml:space="preserve">La troisième période est celle entre la 400e seconde et le premier démarrage de </w:t>
      </w:r>
      <w:proofErr w:type="spellStart"/>
      <w:r w:rsidRPr="00AB3AF7">
        <w:rPr>
          <w:lang w:val="fr-FR"/>
        </w:rPr>
        <w:t>Chromium</w:t>
      </w:r>
      <w:proofErr w:type="spellEnd"/>
      <w:r w:rsidRPr="00AB3AF7">
        <w:rPr>
          <w:lang w:val="fr-FR"/>
        </w:rPr>
        <w:t>. Elle permet d’observer la réaction du système après l’arrêt de la segmentation.</w:t>
      </w:r>
    </w:p>
    <w:p w14:paraId="4D6DE687" w14:textId="77777777" w:rsidR="00A87D2C" w:rsidRPr="00AB3AF7" w:rsidRDefault="00704BFB" w:rsidP="00952DFA">
      <w:pPr>
        <w:numPr>
          <w:ilvl w:val="0"/>
          <w:numId w:val="4"/>
        </w:numPr>
        <w:spacing w:after="111"/>
        <w:ind w:hanging="416"/>
        <w:rPr>
          <w:lang w:val="fr-FR"/>
        </w:rPr>
      </w:pPr>
      <w:r w:rsidRPr="00AB3AF7">
        <w:rPr>
          <w:lang w:val="fr-FR"/>
        </w:rPr>
        <w:t xml:space="preserve">La quatrième période est celle entre le premier démarrage de </w:t>
      </w:r>
      <w:proofErr w:type="spellStart"/>
      <w:r w:rsidRPr="00AB3AF7">
        <w:rPr>
          <w:lang w:val="fr-FR"/>
        </w:rPr>
        <w:t>Chromium</w:t>
      </w:r>
      <w:proofErr w:type="spellEnd"/>
      <w:r w:rsidRPr="00AB3AF7">
        <w:rPr>
          <w:lang w:val="fr-FR"/>
        </w:rPr>
        <w:t xml:space="preserve"> et son arrêt. Elle permet d’observer le comportement du système lors de l’utilisation de </w:t>
      </w:r>
      <w:proofErr w:type="spellStart"/>
      <w:r w:rsidRPr="00AB3AF7">
        <w:rPr>
          <w:lang w:val="fr-FR"/>
        </w:rPr>
        <w:t>Chromium</w:t>
      </w:r>
      <w:proofErr w:type="spellEnd"/>
      <w:r w:rsidRPr="00AB3AF7">
        <w:rPr>
          <w:lang w:val="fr-FR"/>
        </w:rPr>
        <w:t>, qui est suspecté de ralentir le système, lorsqu’actif (observations faites durant l’essai).</w:t>
      </w:r>
    </w:p>
    <w:p w14:paraId="0C31A0F0" w14:textId="77777777" w:rsidR="00A87D2C" w:rsidRPr="00AB3AF7" w:rsidRDefault="00704BFB" w:rsidP="00952DFA">
      <w:pPr>
        <w:numPr>
          <w:ilvl w:val="0"/>
          <w:numId w:val="4"/>
        </w:numPr>
        <w:spacing w:after="111"/>
        <w:ind w:hanging="416"/>
        <w:rPr>
          <w:lang w:val="fr-FR"/>
        </w:rPr>
      </w:pPr>
      <w:r w:rsidRPr="00AB3AF7">
        <w:rPr>
          <w:lang w:val="fr-FR"/>
        </w:rPr>
        <w:t xml:space="preserve">La cinquième période est celle entre l’arrêt de </w:t>
      </w:r>
      <w:proofErr w:type="spellStart"/>
      <w:r w:rsidRPr="00AB3AF7">
        <w:rPr>
          <w:lang w:val="fr-FR"/>
        </w:rPr>
        <w:t>Chromium</w:t>
      </w:r>
      <w:proofErr w:type="spellEnd"/>
      <w:r w:rsidRPr="00AB3AF7">
        <w:rPr>
          <w:lang w:val="fr-FR"/>
        </w:rPr>
        <w:t xml:space="preserve"> et le démarrage de la seconde segmentation avec la caméra. Cette période permet d’observer la réaction du système après l’arrêt de </w:t>
      </w:r>
      <w:proofErr w:type="spellStart"/>
      <w:r w:rsidRPr="00AB3AF7">
        <w:rPr>
          <w:lang w:val="fr-FR"/>
        </w:rPr>
        <w:t>Chromium</w:t>
      </w:r>
      <w:proofErr w:type="spellEnd"/>
      <w:r w:rsidRPr="00AB3AF7">
        <w:rPr>
          <w:lang w:val="fr-FR"/>
        </w:rPr>
        <w:t>.</w:t>
      </w:r>
    </w:p>
    <w:p w14:paraId="66F7CD22" w14:textId="77777777" w:rsidR="00A87D2C" w:rsidRPr="00AB3AF7" w:rsidRDefault="00704BFB" w:rsidP="00952DFA">
      <w:pPr>
        <w:numPr>
          <w:ilvl w:val="0"/>
          <w:numId w:val="4"/>
        </w:numPr>
        <w:spacing w:after="111"/>
        <w:ind w:hanging="416"/>
        <w:rPr>
          <w:lang w:val="fr-FR"/>
        </w:rPr>
      </w:pPr>
      <w:r w:rsidRPr="00AB3AF7">
        <w:rPr>
          <w:lang w:val="fr-FR"/>
        </w:rPr>
        <w:t>La sixième période est celle entre le démarrage de la seconde segmentation avec la caméra et son arrêt. Cette période permet d’observer la réaction du système pendant la seconde segmentation.</w:t>
      </w:r>
    </w:p>
    <w:p w14:paraId="4B858929" w14:textId="77777777" w:rsidR="00A87D2C" w:rsidRPr="00AB3AF7" w:rsidRDefault="00704BFB" w:rsidP="00952DFA">
      <w:pPr>
        <w:numPr>
          <w:ilvl w:val="0"/>
          <w:numId w:val="4"/>
        </w:numPr>
        <w:spacing w:after="111"/>
        <w:ind w:hanging="416"/>
        <w:rPr>
          <w:lang w:val="fr-FR"/>
        </w:rPr>
      </w:pPr>
      <w:r w:rsidRPr="00AB3AF7">
        <w:rPr>
          <w:lang w:val="fr-FR"/>
        </w:rPr>
        <w:t>La septième période est celle entre l’arrêt de la seconde segmentation et le démarrage de la troisième segmentation avec la caméra. Elle permet d’observer la réaction du système après l’arrêt de la segmentation la seconde fois.</w:t>
      </w:r>
    </w:p>
    <w:p w14:paraId="5CEBD4BE" w14:textId="77777777" w:rsidR="00A87D2C" w:rsidRPr="00AB3AF7" w:rsidRDefault="00704BFB" w:rsidP="00952DFA">
      <w:pPr>
        <w:numPr>
          <w:ilvl w:val="0"/>
          <w:numId w:val="4"/>
        </w:numPr>
        <w:spacing w:after="111"/>
        <w:ind w:hanging="416"/>
        <w:rPr>
          <w:lang w:val="fr-FR"/>
        </w:rPr>
      </w:pPr>
      <w:r w:rsidRPr="00AB3AF7">
        <w:rPr>
          <w:lang w:val="fr-FR"/>
        </w:rPr>
        <w:t xml:space="preserve">La huitième période est celle entre le démarrage de la troisième segmentation et le démarrage de </w:t>
      </w:r>
      <w:proofErr w:type="spellStart"/>
      <w:r w:rsidRPr="00AB3AF7">
        <w:rPr>
          <w:lang w:val="fr-FR"/>
        </w:rPr>
        <w:t>Chromium</w:t>
      </w:r>
      <w:proofErr w:type="spellEnd"/>
      <w:r w:rsidRPr="00AB3AF7">
        <w:rPr>
          <w:lang w:val="fr-FR"/>
        </w:rPr>
        <w:t xml:space="preserve"> la seconde fois. Cette période permet d’observer la réaction du système pendant le démarrage de la segmentation la troisième fois.</w:t>
      </w:r>
    </w:p>
    <w:p w14:paraId="5E4D579C" w14:textId="77777777" w:rsidR="00A87D2C" w:rsidRPr="00AB3AF7" w:rsidRDefault="00704BFB" w:rsidP="00952DFA">
      <w:pPr>
        <w:numPr>
          <w:ilvl w:val="0"/>
          <w:numId w:val="4"/>
        </w:numPr>
        <w:spacing w:after="111"/>
        <w:ind w:hanging="416"/>
        <w:rPr>
          <w:lang w:val="fr-FR"/>
        </w:rPr>
      </w:pPr>
      <w:r w:rsidRPr="00AB3AF7">
        <w:rPr>
          <w:lang w:val="fr-FR"/>
        </w:rPr>
        <w:t xml:space="preserve">La neuvième période est celle entre le deuxième démarrage de </w:t>
      </w:r>
      <w:proofErr w:type="spellStart"/>
      <w:r w:rsidRPr="00AB3AF7">
        <w:rPr>
          <w:lang w:val="fr-FR"/>
        </w:rPr>
        <w:t>Chromium</w:t>
      </w:r>
      <w:proofErr w:type="spellEnd"/>
      <w:r w:rsidRPr="00AB3AF7">
        <w:rPr>
          <w:lang w:val="fr-FR"/>
        </w:rPr>
        <w:t xml:space="preserve"> et son arrêt. Elle permet d’observer le comportement du système lors de l’utilisation de </w:t>
      </w:r>
      <w:proofErr w:type="spellStart"/>
      <w:r w:rsidRPr="00AB3AF7">
        <w:rPr>
          <w:lang w:val="fr-FR"/>
        </w:rPr>
        <w:t>Chromium</w:t>
      </w:r>
      <w:proofErr w:type="spellEnd"/>
      <w:r w:rsidRPr="00AB3AF7">
        <w:rPr>
          <w:lang w:val="fr-FR"/>
        </w:rPr>
        <w:t xml:space="preserve"> pendant l’inférence.</w:t>
      </w:r>
    </w:p>
    <w:p w14:paraId="5826ECAA" w14:textId="77777777" w:rsidR="00A87D2C" w:rsidRPr="00AB3AF7" w:rsidRDefault="00704BFB" w:rsidP="00952DFA">
      <w:pPr>
        <w:numPr>
          <w:ilvl w:val="0"/>
          <w:numId w:val="4"/>
        </w:numPr>
        <w:spacing w:after="111"/>
        <w:ind w:hanging="416"/>
        <w:rPr>
          <w:lang w:val="fr-FR"/>
        </w:rPr>
      </w:pPr>
      <w:r w:rsidRPr="00AB3AF7">
        <w:rPr>
          <w:lang w:val="fr-FR"/>
        </w:rPr>
        <w:lastRenderedPageBreak/>
        <w:t xml:space="preserve">La dixième période est celle entre l’arrêt </w:t>
      </w:r>
      <w:proofErr w:type="spellStart"/>
      <w:r w:rsidRPr="00AB3AF7">
        <w:rPr>
          <w:lang w:val="fr-FR"/>
        </w:rPr>
        <w:t>Chromium</w:t>
      </w:r>
      <w:proofErr w:type="spellEnd"/>
      <w:r w:rsidRPr="00AB3AF7">
        <w:rPr>
          <w:lang w:val="fr-FR"/>
        </w:rPr>
        <w:t xml:space="preserve"> la seconde fois et l’arrêt de la troisième segmentation. Cette période permet d’observer la réaction du système après l’arrêt de </w:t>
      </w:r>
      <w:proofErr w:type="spellStart"/>
      <w:r w:rsidRPr="00AB3AF7">
        <w:rPr>
          <w:lang w:val="fr-FR"/>
        </w:rPr>
        <w:t>Chromium</w:t>
      </w:r>
      <w:proofErr w:type="spellEnd"/>
      <w:r w:rsidRPr="00AB3AF7">
        <w:rPr>
          <w:lang w:val="fr-FR"/>
        </w:rPr>
        <w:t xml:space="preserve"> pendant l’inférence.</w:t>
      </w:r>
    </w:p>
    <w:p w14:paraId="68520C4C" w14:textId="77777777" w:rsidR="00A87D2C" w:rsidRPr="00AB3AF7" w:rsidRDefault="00704BFB" w:rsidP="00952DFA">
      <w:pPr>
        <w:numPr>
          <w:ilvl w:val="0"/>
          <w:numId w:val="4"/>
        </w:numPr>
        <w:ind w:hanging="416"/>
        <w:rPr>
          <w:lang w:val="fr-FR"/>
        </w:rPr>
      </w:pPr>
      <w:r w:rsidRPr="00AB3AF7">
        <w:rPr>
          <w:lang w:val="fr-FR"/>
        </w:rPr>
        <w:t>La onzième période est celle entre l’arrêt de la troisième segmentation et l’arrêt du test et de la collecte des statistiques. Elle permet d’observer la réaction du système après l’arrêt de la segmentation la troisième fois.</w:t>
      </w:r>
    </w:p>
    <w:p w14:paraId="2EAEB7F2" w14:textId="77777777" w:rsidR="00C767D1" w:rsidRPr="00AB3AF7" w:rsidRDefault="00C767D1" w:rsidP="00474593">
      <w:pPr>
        <w:pStyle w:val="Lgende"/>
        <w:rPr>
          <w:lang w:val="fr-FR"/>
        </w:rPr>
        <w:sectPr w:rsidR="00C767D1" w:rsidRPr="00AB3AF7" w:rsidSect="00952DFA">
          <w:footerReference w:type="even" r:id="rId54"/>
          <w:footerReference w:type="default" r:id="rId55"/>
          <w:footerReference w:type="first" r:id="rId56"/>
          <w:pgSz w:w="12240" w:h="15840"/>
          <w:pgMar w:top="360" w:right="1440" w:bottom="1388" w:left="1440" w:header="720" w:footer="791" w:gutter="0"/>
          <w:pgNumType w:start="1"/>
          <w:cols w:space="720"/>
        </w:sectPr>
      </w:pPr>
    </w:p>
    <w:p w14:paraId="7FD38DCF" w14:textId="77777777" w:rsidR="00A87D2C" w:rsidRPr="00AB3AF7" w:rsidRDefault="00704BFB" w:rsidP="004134B2">
      <w:pPr>
        <w:pStyle w:val="Lgende"/>
        <w:ind w:left="-630"/>
        <w:rPr>
          <w:lang w:val="fr-FR"/>
        </w:rPr>
      </w:pPr>
      <w:commentRangeStart w:id="156"/>
      <w:r w:rsidRPr="00E879BC">
        <w:rPr>
          <w:noProof/>
          <w:lang w:val="fr-FR"/>
        </w:rPr>
        <w:lastRenderedPageBreak/>
        <w:drawing>
          <wp:inline distT="0" distB="0" distL="0" distR="0" wp14:anchorId="04FEFBE9" wp14:editId="4512C1A8">
            <wp:extent cx="9258300" cy="2034540"/>
            <wp:effectExtent l="0" t="0" r="0" b="381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57"/>
                    <a:stretch>
                      <a:fillRect/>
                    </a:stretch>
                  </pic:blipFill>
                  <pic:spPr>
                    <a:xfrm>
                      <a:off x="0" y="0"/>
                      <a:ext cx="9258300" cy="2034540"/>
                    </a:xfrm>
                    <a:prstGeom prst="rect">
                      <a:avLst/>
                    </a:prstGeom>
                  </pic:spPr>
                </pic:pic>
              </a:graphicData>
            </a:graphic>
          </wp:inline>
        </w:drawing>
      </w:r>
      <w:commentRangeEnd w:id="156"/>
      <w:r w:rsidR="003F3FB6" w:rsidRPr="00E879BC">
        <w:rPr>
          <w:rStyle w:val="Marquedecommentaire"/>
          <w:i w:val="0"/>
          <w:iCs w:val="0"/>
          <w:color w:val="000000"/>
          <w:lang w:val="fr-FR"/>
        </w:rPr>
        <w:commentReference w:id="156"/>
      </w:r>
    </w:p>
    <w:p w14:paraId="71F448AA" w14:textId="77777777" w:rsidR="007104DD" w:rsidRPr="00AB3AF7" w:rsidRDefault="007104DD" w:rsidP="007104DD">
      <w:pPr>
        <w:pStyle w:val="Lgende"/>
        <w:rPr>
          <w:lang w:val="fr-FR"/>
        </w:rPr>
      </w:pPr>
      <w:bookmarkStart w:id="157" w:name="_Toc86180675"/>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18</w:t>
      </w:r>
      <w:r w:rsidRPr="00E879BC">
        <w:rPr>
          <w:lang w:val="fr-FR"/>
        </w:rPr>
        <w:fldChar w:fldCharType="end"/>
      </w:r>
      <w:r w:rsidRPr="00AB3AF7">
        <w:rPr>
          <w:lang w:val="fr-FR"/>
        </w:rPr>
        <w:t>: Les périodes du diagramme des performances système</w:t>
      </w:r>
      <w:bookmarkEnd w:id="157"/>
    </w:p>
    <w:p w14:paraId="4394955F" w14:textId="77777777" w:rsidR="00C767D1" w:rsidRPr="00AB3AF7" w:rsidRDefault="00C767D1" w:rsidP="00C767D1">
      <w:pPr>
        <w:keepNext/>
        <w:spacing w:after="0" w:line="259" w:lineRule="auto"/>
        <w:jc w:val="left"/>
        <w:rPr>
          <w:lang w:val="fr-FR"/>
        </w:rPr>
        <w:sectPr w:rsidR="00C767D1" w:rsidRPr="00AB3AF7" w:rsidSect="004134B2">
          <w:pgSz w:w="15840" w:h="12240" w:orient="landscape"/>
          <w:pgMar w:top="1440" w:right="360" w:bottom="1440" w:left="1382" w:header="720" w:footer="792" w:gutter="0"/>
          <w:cols w:space="720"/>
        </w:sectPr>
      </w:pPr>
    </w:p>
    <w:commentRangeStart w:id="158"/>
    <w:p w14:paraId="363341D7" w14:textId="77777777" w:rsidR="00C767D1" w:rsidRPr="00E879BC" w:rsidRDefault="00C767D1" w:rsidP="004134B2">
      <w:pPr>
        <w:keepNext/>
        <w:spacing w:after="0" w:line="259" w:lineRule="auto"/>
        <w:ind w:left="-810"/>
        <w:jc w:val="left"/>
        <w:rPr>
          <w:lang w:val="fr-FR"/>
        </w:rPr>
      </w:pPr>
      <w:r w:rsidRPr="00E879BC">
        <w:rPr>
          <w:noProof/>
          <w:sz w:val="22"/>
          <w:lang w:val="fr-FR"/>
        </w:rPr>
        <w:lastRenderedPageBreak/>
        <mc:AlternateContent>
          <mc:Choice Requires="wpg">
            <w:drawing>
              <wp:inline distT="0" distB="0" distL="0" distR="0" wp14:anchorId="7B9C23B8" wp14:editId="301333F2">
                <wp:extent cx="4288930" cy="9344345"/>
                <wp:effectExtent l="6032" t="13018" r="3493" b="3492"/>
                <wp:docPr id="56866" name="Group 56866"/>
                <wp:cNvGraphicFramePr/>
                <a:graphic xmlns:a="http://schemas.openxmlformats.org/drawingml/2006/main">
                  <a:graphicData uri="http://schemas.microsoft.com/office/word/2010/wordprocessingGroup">
                    <wpg:wgp>
                      <wpg:cNvGrpSpPr/>
                      <wpg:grpSpPr>
                        <a:xfrm rot="5400000">
                          <a:off x="0" y="0"/>
                          <a:ext cx="4288930" cy="9344345"/>
                          <a:chOff x="1" y="0"/>
                          <a:chExt cx="4288930" cy="8915400"/>
                        </a:xfrm>
                      </wpg:grpSpPr>
                      <pic:pic xmlns:pic="http://schemas.openxmlformats.org/drawingml/2006/picture">
                        <pic:nvPicPr>
                          <pic:cNvPr id="2455" name="Picture 2455"/>
                          <pic:cNvPicPr/>
                        </pic:nvPicPr>
                        <pic:blipFill>
                          <a:blip r:embed="rId58"/>
                          <a:stretch>
                            <a:fillRect/>
                          </a:stretch>
                        </pic:blipFill>
                        <pic:spPr>
                          <a:xfrm rot="-5399999">
                            <a:off x="-3566159" y="3566160"/>
                            <a:ext cx="8915400" cy="1783080"/>
                          </a:xfrm>
                          <a:prstGeom prst="rect">
                            <a:avLst/>
                          </a:prstGeom>
                        </pic:spPr>
                      </pic:pic>
                      <pic:pic xmlns:pic="http://schemas.openxmlformats.org/drawingml/2006/picture">
                        <pic:nvPicPr>
                          <pic:cNvPr id="2458" name="Picture 2458"/>
                          <pic:cNvPicPr/>
                        </pic:nvPicPr>
                        <pic:blipFill>
                          <a:blip r:embed="rId59"/>
                          <a:stretch>
                            <a:fillRect/>
                          </a:stretch>
                        </pic:blipFill>
                        <pic:spPr>
                          <a:xfrm rot="16200001">
                            <a:off x="-1060309" y="3566160"/>
                            <a:ext cx="8915400" cy="1783080"/>
                          </a:xfrm>
                          <a:prstGeom prst="rect">
                            <a:avLst/>
                          </a:prstGeom>
                        </pic:spPr>
                      </pic:pic>
                    </wpg:wgp>
                  </a:graphicData>
                </a:graphic>
              </wp:inline>
            </w:drawing>
          </mc:Choice>
          <mc:Fallback>
            <w:pict>
              <v:group w14:anchorId="0B74CE1C" id="Group 56866" o:spid="_x0000_s1026" style="width:337.7pt;height:735.8pt;rotation:90;mso-position-horizontal-relative:char;mso-position-vertical-relative:line" coordorigin="" coordsize="42889,8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ICoeaV7WgEAe1oBABQAAABkcnMvbWVkaWEvaW1hZ2UyLmpwZ//Y/+AA&#10;EEpGSUYAAQEBAGAAYAAA/9sAQwADAgIDAgIDAwMDBAMDBAUIBQUEBAUKBwcGCAwKDAwLCgsLDQ4S&#10;EA0OEQ4LCxAWEBETFBUVFQwPFxgWFBgSFBUU/9sAQwEDBAQFBAUJBQUJFA0LDRQUFBQUFBQUFBQU&#10;FBQUFBQUFBQUFBQUFBQUFBQUFBQUFBQUFBQUFBQUFBQUFBQUFBQU/8AAEQgBaAc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">
                <v:shape id="Picture 2455" o:spid="_x0000_s1027" type="#_x0000_t75" style="position:absolute;left:-35662;top:35662;width:89154;height:1783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">
                  <v:imagedata r:id="rId60" o:title=""/>
                </v:shape>
                <v:shape id="Picture 2458" o:spid="_x0000_s1028" type="#_x0000_t75" style="position:absolute;left:-10603;top:35661;width:89154;height:1783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">
                  <v:imagedata r:id="rId61" o:title=""/>
                </v:shape>
                <w10:anchorlock/>
              </v:group>
            </w:pict>
          </mc:Fallback>
        </mc:AlternateContent>
      </w:r>
      <w:commentRangeEnd w:id="158"/>
      <w:r w:rsidR="003F3FB6" w:rsidRPr="00E879BC">
        <w:rPr>
          <w:rStyle w:val="Marquedecommentaire"/>
          <w:lang w:val="fr-FR"/>
        </w:rPr>
        <w:commentReference w:id="158"/>
      </w:r>
    </w:p>
    <w:p w14:paraId="6771B742" w14:textId="77777777" w:rsidR="00A87D2C" w:rsidRPr="00AB3AF7" w:rsidRDefault="00C767D1" w:rsidP="00C767D1">
      <w:pPr>
        <w:pStyle w:val="Lgende"/>
        <w:jc w:val="left"/>
        <w:rPr>
          <w:lang w:val="fr-FR"/>
        </w:rPr>
      </w:pPr>
      <w:bookmarkStart w:id="159" w:name="_Toc86180676"/>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19</w:t>
      </w:r>
      <w:r w:rsidRPr="00E879BC">
        <w:rPr>
          <w:lang w:val="fr-FR"/>
        </w:rPr>
        <w:fldChar w:fldCharType="end"/>
      </w:r>
      <w:r w:rsidRPr="00AB3AF7">
        <w:rPr>
          <w:lang w:val="fr-FR"/>
        </w:rPr>
        <w:t xml:space="preserve">: Diagramme des </w:t>
      </w:r>
      <w:r w:rsidR="00D02044" w:rsidRPr="00AB3AF7">
        <w:rPr>
          <w:lang w:val="fr-FR"/>
        </w:rPr>
        <w:t>performances système</w:t>
      </w:r>
      <w:r w:rsidRPr="00AB3AF7">
        <w:rPr>
          <w:lang w:val="fr-FR"/>
        </w:rPr>
        <w:t>: la fréquence (haut) et la mémoire (bas)</w:t>
      </w:r>
      <w:bookmarkEnd w:id="159"/>
    </w:p>
    <w:commentRangeStart w:id="160"/>
    <w:p w14:paraId="10905D3C" w14:textId="77777777" w:rsidR="00A87D2C" w:rsidRPr="00AB3AF7" w:rsidRDefault="00704BFB" w:rsidP="00D21AC4">
      <w:pPr>
        <w:spacing w:after="0" w:line="259" w:lineRule="auto"/>
        <w:ind w:left="-630"/>
        <w:jc w:val="left"/>
        <w:rPr>
          <w:lang w:val="fr-FR"/>
        </w:rPr>
      </w:pPr>
      <w:r w:rsidRPr="00E879BC">
        <w:rPr>
          <w:noProof/>
          <w:sz w:val="22"/>
          <w:lang w:val="fr-FR"/>
        </w:rPr>
        <w:lastRenderedPageBreak/>
        <mc:AlternateContent>
          <mc:Choice Requires="wpg">
            <w:drawing>
              <wp:inline distT="0" distB="0" distL="0" distR="0" wp14:anchorId="6BBC862E" wp14:editId="3A74868D">
                <wp:extent cx="4288930" cy="8915400"/>
                <wp:effectExtent l="10795" t="8255" r="8255" b="8255"/>
                <wp:docPr id="56868" name="Group 56868"/>
                <wp:cNvGraphicFramePr/>
                <a:graphic xmlns:a="http://schemas.openxmlformats.org/drawingml/2006/main">
                  <a:graphicData uri="http://schemas.microsoft.com/office/word/2010/wordprocessingGroup">
                    <wpg:wgp>
                      <wpg:cNvGrpSpPr/>
                      <wpg:grpSpPr>
                        <a:xfrm rot="5400000">
                          <a:off x="0" y="0"/>
                          <a:ext cx="4288930" cy="8915400"/>
                          <a:chOff x="1" y="0"/>
                          <a:chExt cx="4288930" cy="8915400"/>
                        </a:xfrm>
                      </wpg:grpSpPr>
                      <pic:pic xmlns:pic="http://schemas.openxmlformats.org/drawingml/2006/picture">
                        <pic:nvPicPr>
                          <pic:cNvPr id="2464" name="Picture 2464"/>
                          <pic:cNvPicPr/>
                        </pic:nvPicPr>
                        <pic:blipFill>
                          <a:blip r:embed="rId62"/>
                          <a:stretch>
                            <a:fillRect/>
                          </a:stretch>
                        </pic:blipFill>
                        <pic:spPr>
                          <a:xfrm rot="-5399999">
                            <a:off x="-3566159" y="3566160"/>
                            <a:ext cx="8915400" cy="1783080"/>
                          </a:xfrm>
                          <a:prstGeom prst="rect">
                            <a:avLst/>
                          </a:prstGeom>
                        </pic:spPr>
                      </pic:pic>
                      <pic:pic xmlns:pic="http://schemas.openxmlformats.org/drawingml/2006/picture">
                        <pic:nvPicPr>
                          <pic:cNvPr id="2467" name="Picture 2467"/>
                          <pic:cNvPicPr/>
                        </pic:nvPicPr>
                        <pic:blipFill>
                          <a:blip r:embed="rId63"/>
                          <a:stretch>
                            <a:fillRect/>
                          </a:stretch>
                        </pic:blipFill>
                        <pic:spPr>
                          <a:xfrm rot="-5399999">
                            <a:off x="-1060309" y="3566160"/>
                            <a:ext cx="8915400" cy="1783080"/>
                          </a:xfrm>
                          <a:prstGeom prst="rect">
                            <a:avLst/>
                          </a:prstGeom>
                        </pic:spPr>
                      </pic:pic>
                    </wpg:wgp>
                  </a:graphicData>
                </a:graphic>
              </wp:inline>
            </w:drawing>
          </mc:Choice>
          <mc:Fallback>
            <w:pict>
              <v:group w14:anchorId="2B25FC1B" id="Group 56868" o:spid="_x0000_s1026" style="width:337.7pt;height:702pt;rotation:90;mso-position-horizontal-relative:char;mso-position-vertical-relative:line" coordorigin="" coordsize="42889,8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&#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nfGvhWfxNa6dJY6gNL1XTLsX1ldPAJ40k8uSIh49y71McsikBlPzZBBF&#10;dFXEfFm51G10PT2tJtStdOa+RdVuNGhMt5FaeXJlo1VWb/WeSGKKWCFyOmQAQ/Cf4ZXHw70uOPUN&#10;YXWtQj0+z0pbiK1+zRra2qusKBN7ndmSRmYtyX4AAArva8o+Aeva94j0W2u9T/tM2qaHpVuzapBJ&#10;DI+oLHJ9sYCQBmGTCC2MFlfBPJr1e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yj42W+p2eoeGdah8XSaFaWd9iGwt9GbUJ7m4a3uY8RomWclJD8uMAIW7V6vX&#10;nvxpjtToWjzzazqmiXtvqcclhLotml1dy3Hlyr5ccbRvnKNJu4+6Gydu6gCt8I5LjUtU13VNQvtc&#10;v9RlhtbZn1bQpNKjWKNpmQRI6jccyyFmBPVBxxXpdeWfA3xqfGUOqS/274g1tFitZ4jr2lwWWI5V&#10;dkeLyo03q64OTkfKMd69T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5bxpNpkWreD/ALes/wBpOrn7DJCyqI5hZ3LMzk/weSJwe/zD611Nef8AxmvtGs9F0dPE&#10;mn2l54euNREd/NeRs6WqCCZ1kGOhMiRxA/8ATXHfFAHNfs+LpKy6r9gi1uEvp+nvZLrMsL7dJJuP&#10;sQi8oDag/f8AyyZkHG4nivZa8s+DuralqGtauusaVp2nag+l6ZeBbCB4jbwyi48qzlDOwLwhDkrt&#10;B837o7+p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cl8RB&#10;rlxDodhot3daal9qSwX2o2MCSzWtv5Mr7lDqyjdIkUe5lIUSE0UUAcR+zzqHiW8XVY/EOpa7qksV&#10;nYee+tWi26299tlF3BFiJN6qyo28bgQ6gHgk+y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">
                <v:shape id="Picture 2464" o:spid="_x0000_s1027" type="#_x0000_t75" style="position:absolute;left:-35662;top:35662;width:89154;height:1783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">
                  <v:imagedata r:id="rId64" o:title=""/>
                </v:shape>
                <v:shape id="Picture 2467" o:spid="_x0000_s1028" type="#_x0000_t75" style="position:absolute;left:-10603;top:35661;width:89154;height:1783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">
                  <v:imagedata r:id="rId65" o:title=""/>
                </v:shape>
                <w10:anchorlock/>
              </v:group>
            </w:pict>
          </mc:Fallback>
        </mc:AlternateContent>
      </w:r>
      <w:commentRangeEnd w:id="160"/>
      <w:r w:rsidR="003F3FB6" w:rsidRPr="00E879BC">
        <w:rPr>
          <w:rStyle w:val="Marquedecommentaire"/>
          <w:lang w:val="fr-FR"/>
        </w:rPr>
        <w:commentReference w:id="160"/>
      </w:r>
      <w:r w:rsidR="0028289D" w:rsidRPr="00AB3AF7">
        <w:rPr>
          <w:lang w:val="fr-FR"/>
        </w:rPr>
        <w:t>-</w:t>
      </w:r>
    </w:p>
    <w:p w14:paraId="0D557CC0" w14:textId="77777777" w:rsidR="00D21AC4" w:rsidRPr="00AB3AF7" w:rsidRDefault="00C767D1" w:rsidP="00C767D1">
      <w:pPr>
        <w:pStyle w:val="Lgende"/>
        <w:rPr>
          <w:lang w:val="fr-FR"/>
        </w:rPr>
      </w:pPr>
      <w:bookmarkStart w:id="161" w:name="_Toc86180677"/>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20</w:t>
      </w:r>
      <w:r w:rsidRPr="00E879BC">
        <w:rPr>
          <w:lang w:val="fr-FR"/>
        </w:rPr>
        <w:fldChar w:fldCharType="end"/>
      </w:r>
      <w:r w:rsidRPr="00AB3AF7">
        <w:rPr>
          <w:lang w:val="fr-FR"/>
        </w:rPr>
        <w:t>: Dia</w:t>
      </w:r>
      <w:r w:rsidR="00F77CC9" w:rsidRPr="00AB3AF7">
        <w:rPr>
          <w:lang w:val="fr-FR"/>
        </w:rPr>
        <w:t>gramme des performances système</w:t>
      </w:r>
      <w:r w:rsidRPr="00AB3AF7">
        <w:rPr>
          <w:lang w:val="fr-FR"/>
        </w:rPr>
        <w:t xml:space="preserve">: le I/O total en % de la segmentation (haut) et le I/O en </w:t>
      </w:r>
      <w:proofErr w:type="spellStart"/>
      <w:r w:rsidRPr="00AB3AF7">
        <w:rPr>
          <w:lang w:val="fr-FR"/>
        </w:rPr>
        <w:t>KBytes</w:t>
      </w:r>
      <w:proofErr w:type="spellEnd"/>
      <w:r w:rsidRPr="00AB3AF7">
        <w:rPr>
          <w:lang w:val="fr-FR"/>
        </w:rPr>
        <w:t xml:space="preserve"> de la segmentation (bas)</w:t>
      </w:r>
      <w:bookmarkEnd w:id="161"/>
    </w:p>
    <w:p w14:paraId="239F7CD6" w14:textId="77777777" w:rsidR="00D21AC4" w:rsidRPr="00AB3AF7" w:rsidRDefault="00D21AC4">
      <w:pPr>
        <w:rPr>
          <w:color w:val="44546A" w:themeColor="text2"/>
          <w:sz w:val="18"/>
          <w:szCs w:val="18"/>
          <w:lang w:val="fr-FR"/>
        </w:rPr>
      </w:pPr>
      <w:r w:rsidRPr="00AB3AF7">
        <w:rPr>
          <w:color w:val="44546A" w:themeColor="text2"/>
          <w:sz w:val="18"/>
          <w:szCs w:val="18"/>
          <w:lang w:val="fr-FR"/>
        </w:rPr>
        <w:br w:type="page"/>
      </w:r>
    </w:p>
    <w:p w14:paraId="3884E23A" w14:textId="77777777" w:rsidR="001D1F25" w:rsidRPr="00AB3AF7" w:rsidRDefault="001D1F25" w:rsidP="001D1F25">
      <w:pPr>
        <w:pStyle w:val="Lgende"/>
        <w:rPr>
          <w:lang w:val="fr-FR"/>
        </w:rPr>
      </w:pPr>
      <w:r w:rsidRPr="00E879BC">
        <w:rPr>
          <w:noProof/>
          <w:lang w:val="fr-FR"/>
        </w:rPr>
        <w:lastRenderedPageBreak/>
        <w:drawing>
          <wp:anchor distT="0" distB="0" distL="114300" distR="114300" simplePos="0" relativeHeight="251665408" behindDoc="0" locked="0" layoutInCell="1" allowOverlap="1" wp14:anchorId="235AA22C" wp14:editId="670C2861">
            <wp:simplePos x="0" y="0"/>
            <wp:positionH relativeFrom="column">
              <wp:posOffset>-215900</wp:posOffset>
            </wp:positionH>
            <wp:positionV relativeFrom="paragraph">
              <wp:posOffset>-300990</wp:posOffset>
            </wp:positionV>
            <wp:extent cx="9149852" cy="2286000"/>
            <wp:effectExtent l="0" t="0" r="13335" b="0"/>
            <wp:wrapNone/>
            <wp:docPr id="1" name="Picture 2473"/>
            <wp:cNvGraphicFramePr/>
            <a:graphic xmlns:a="http://schemas.openxmlformats.org/drawingml/2006/main">
              <a:graphicData uri="http://schemas.openxmlformats.org/drawingml/2006/picture">
                <pic:pic xmlns:pic="http://schemas.openxmlformats.org/drawingml/2006/picture">
                  <pic:nvPicPr>
                    <pic:cNvPr id="1" name="Picture 2473"/>
                    <pic:cNvPicPr/>
                  </pic:nvPicPr>
                  <pic:blipFill>
                    <a:blip r:embed="rId66"/>
                    <a:stretch>
                      <a:fillRect/>
                    </a:stretch>
                  </pic:blipFill>
                  <pic:spPr>
                    <a:xfrm rot="1">
                      <a:off x="0" y="0"/>
                      <a:ext cx="9149852" cy="2286000"/>
                    </a:xfrm>
                    <a:prstGeom prst="rect">
                      <a:avLst/>
                    </a:prstGeom>
                  </pic:spPr>
                </pic:pic>
              </a:graphicData>
            </a:graphic>
            <wp14:sizeRelH relativeFrom="margin">
              <wp14:pctWidth>0</wp14:pctWidth>
            </wp14:sizeRelH>
            <wp14:sizeRelV relativeFrom="margin">
              <wp14:pctHeight>0</wp14:pctHeight>
            </wp14:sizeRelV>
          </wp:anchor>
        </w:drawing>
      </w:r>
    </w:p>
    <w:p w14:paraId="5CE7A5A8" w14:textId="77777777" w:rsidR="001D1F25" w:rsidRPr="00AB3AF7" w:rsidRDefault="001D1F25" w:rsidP="001D1F25">
      <w:pPr>
        <w:pStyle w:val="Lgende"/>
        <w:rPr>
          <w:lang w:val="fr-FR"/>
        </w:rPr>
      </w:pPr>
    </w:p>
    <w:p w14:paraId="3DCB0F06" w14:textId="77777777" w:rsidR="001D1F25" w:rsidRPr="00AB3AF7" w:rsidRDefault="001D1F25" w:rsidP="001D1F25">
      <w:pPr>
        <w:pStyle w:val="Lgende"/>
        <w:rPr>
          <w:lang w:val="fr-FR"/>
        </w:rPr>
      </w:pPr>
    </w:p>
    <w:p w14:paraId="320C2FB9" w14:textId="77777777" w:rsidR="001D1F25" w:rsidRPr="00AB3AF7" w:rsidRDefault="001D1F25" w:rsidP="001D1F25">
      <w:pPr>
        <w:pStyle w:val="Lgende"/>
        <w:rPr>
          <w:lang w:val="fr-FR"/>
        </w:rPr>
      </w:pPr>
    </w:p>
    <w:p w14:paraId="188F9E2E" w14:textId="77777777" w:rsidR="001D1F25" w:rsidRPr="00AB3AF7" w:rsidRDefault="001D1F25" w:rsidP="001D1F25">
      <w:pPr>
        <w:pStyle w:val="Lgende"/>
        <w:rPr>
          <w:lang w:val="fr-FR"/>
        </w:rPr>
      </w:pPr>
    </w:p>
    <w:p w14:paraId="58B4199C" w14:textId="77777777" w:rsidR="001D1F25" w:rsidRPr="00AB3AF7" w:rsidRDefault="001D1F25" w:rsidP="001D1F25">
      <w:pPr>
        <w:pStyle w:val="Lgende"/>
        <w:rPr>
          <w:lang w:val="fr-FR"/>
        </w:rPr>
      </w:pPr>
    </w:p>
    <w:p w14:paraId="104759C8" w14:textId="77777777" w:rsidR="001D1F25" w:rsidRPr="00AB3AF7" w:rsidRDefault="001D1F25" w:rsidP="001D1F25">
      <w:pPr>
        <w:pStyle w:val="Lgende"/>
        <w:rPr>
          <w:lang w:val="fr-FR"/>
        </w:rPr>
      </w:pPr>
    </w:p>
    <w:p w14:paraId="1C4BF48C" w14:textId="77777777" w:rsidR="001D1F25" w:rsidRPr="00AB3AF7" w:rsidRDefault="001D1F25" w:rsidP="001D1F25">
      <w:pPr>
        <w:pStyle w:val="Lgende"/>
        <w:rPr>
          <w:lang w:val="fr-FR"/>
        </w:rPr>
      </w:pPr>
      <w:r w:rsidRPr="00E879BC">
        <w:rPr>
          <w:noProof/>
          <w:lang w:val="fr-FR"/>
        </w:rPr>
        <w:drawing>
          <wp:anchor distT="0" distB="0" distL="114300" distR="114300" simplePos="0" relativeHeight="251667456" behindDoc="0" locked="0" layoutInCell="1" allowOverlap="1" wp14:anchorId="58760C7F" wp14:editId="43CA3642">
            <wp:simplePos x="0" y="0"/>
            <wp:positionH relativeFrom="column">
              <wp:posOffset>-176530</wp:posOffset>
            </wp:positionH>
            <wp:positionV relativeFrom="paragraph">
              <wp:posOffset>224790</wp:posOffset>
            </wp:positionV>
            <wp:extent cx="9110345" cy="2164080"/>
            <wp:effectExtent l="0" t="0" r="14605" b="7620"/>
            <wp:wrapNone/>
            <wp:docPr id="2" name="Picture 2476"/>
            <wp:cNvGraphicFramePr/>
            <a:graphic xmlns:a="http://schemas.openxmlformats.org/drawingml/2006/main">
              <a:graphicData uri="http://schemas.openxmlformats.org/drawingml/2006/picture">
                <pic:pic xmlns:pic="http://schemas.openxmlformats.org/drawingml/2006/picture">
                  <pic:nvPicPr>
                    <pic:cNvPr id="2" name="Picture 2476"/>
                    <pic:cNvPicPr/>
                  </pic:nvPicPr>
                  <pic:blipFill>
                    <a:blip r:embed="rId67"/>
                    <a:stretch>
                      <a:fillRect/>
                    </a:stretch>
                  </pic:blipFill>
                  <pic:spPr>
                    <a:xfrm rot="1">
                      <a:off x="0" y="0"/>
                      <a:ext cx="9110345" cy="2164080"/>
                    </a:xfrm>
                    <a:prstGeom prst="rect">
                      <a:avLst/>
                    </a:prstGeom>
                  </pic:spPr>
                </pic:pic>
              </a:graphicData>
            </a:graphic>
            <wp14:sizeRelH relativeFrom="margin">
              <wp14:pctWidth>0</wp14:pctWidth>
            </wp14:sizeRelH>
            <wp14:sizeRelV relativeFrom="margin">
              <wp14:pctHeight>0</wp14:pctHeight>
            </wp14:sizeRelV>
          </wp:anchor>
        </w:drawing>
      </w:r>
    </w:p>
    <w:p w14:paraId="28F15CC0" w14:textId="77777777" w:rsidR="001D1F25" w:rsidRPr="00AB3AF7" w:rsidRDefault="001D1F25" w:rsidP="001D1F25">
      <w:pPr>
        <w:pStyle w:val="Lgende"/>
        <w:rPr>
          <w:lang w:val="fr-FR"/>
        </w:rPr>
      </w:pPr>
    </w:p>
    <w:p w14:paraId="4E800CF0" w14:textId="77777777" w:rsidR="001D1F25" w:rsidRPr="00AB3AF7" w:rsidRDefault="001D1F25" w:rsidP="001D1F25">
      <w:pPr>
        <w:pStyle w:val="Lgende"/>
        <w:rPr>
          <w:lang w:val="fr-FR"/>
        </w:rPr>
      </w:pPr>
    </w:p>
    <w:p w14:paraId="217D2F34" w14:textId="77777777" w:rsidR="001D1F25" w:rsidRPr="00AB3AF7" w:rsidRDefault="001D1F25" w:rsidP="001D1F25">
      <w:pPr>
        <w:pStyle w:val="Lgende"/>
        <w:rPr>
          <w:lang w:val="fr-FR"/>
        </w:rPr>
      </w:pPr>
    </w:p>
    <w:p w14:paraId="5A889377" w14:textId="77777777" w:rsidR="001D1F25" w:rsidRPr="00AB3AF7" w:rsidRDefault="001D1F25" w:rsidP="001D1F25">
      <w:pPr>
        <w:pStyle w:val="Lgende"/>
        <w:rPr>
          <w:lang w:val="fr-FR"/>
        </w:rPr>
      </w:pPr>
    </w:p>
    <w:p w14:paraId="448E1133" w14:textId="77777777" w:rsidR="001D1F25" w:rsidRPr="00AB3AF7" w:rsidRDefault="001D1F25" w:rsidP="001D1F25">
      <w:pPr>
        <w:pStyle w:val="Lgende"/>
        <w:rPr>
          <w:lang w:val="fr-FR"/>
        </w:rPr>
      </w:pPr>
    </w:p>
    <w:p w14:paraId="1936AA9F" w14:textId="77777777" w:rsidR="001D1F25" w:rsidRPr="00AB3AF7" w:rsidRDefault="001D1F25" w:rsidP="001D1F25">
      <w:pPr>
        <w:pStyle w:val="Lgende"/>
        <w:rPr>
          <w:lang w:val="fr-FR"/>
        </w:rPr>
      </w:pPr>
    </w:p>
    <w:p w14:paraId="613C481D" w14:textId="77777777" w:rsidR="001D1F25" w:rsidRPr="00AB3AF7" w:rsidRDefault="001D1F25" w:rsidP="001D1F25">
      <w:pPr>
        <w:pStyle w:val="Lgende"/>
        <w:rPr>
          <w:lang w:val="fr-FR"/>
        </w:rPr>
      </w:pPr>
    </w:p>
    <w:p w14:paraId="60A75CC5" w14:textId="77777777" w:rsidR="001D1F25" w:rsidRPr="00AB3AF7" w:rsidRDefault="001D1F25" w:rsidP="001D1F25">
      <w:pPr>
        <w:pStyle w:val="Lgende"/>
        <w:rPr>
          <w:lang w:val="fr-FR"/>
        </w:rPr>
      </w:pPr>
    </w:p>
    <w:p w14:paraId="0F9EE269" w14:textId="77777777" w:rsidR="001D1F25" w:rsidRPr="00AB3AF7" w:rsidRDefault="001D1F25" w:rsidP="001D1F25">
      <w:pPr>
        <w:pStyle w:val="Lgende"/>
        <w:rPr>
          <w:lang w:val="fr-FR"/>
        </w:rPr>
      </w:pPr>
    </w:p>
    <w:p w14:paraId="5D609EC0" w14:textId="77777777" w:rsidR="00D21AC4" w:rsidRPr="00AB3AF7" w:rsidRDefault="001D1F25" w:rsidP="001D1F25">
      <w:pPr>
        <w:pStyle w:val="Lgende"/>
        <w:rPr>
          <w:i w:val="0"/>
          <w:iCs w:val="0"/>
          <w:lang w:val="fr-FR"/>
        </w:rPr>
      </w:pPr>
      <w:bookmarkStart w:id="162" w:name="_Toc86180678"/>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Pr="00AB3AF7">
        <w:rPr>
          <w:noProof/>
          <w:lang w:val="fr-FR"/>
        </w:rPr>
        <w:t>21</w:t>
      </w:r>
      <w:r w:rsidRPr="00E879BC">
        <w:rPr>
          <w:lang w:val="fr-FR"/>
        </w:rPr>
        <w:fldChar w:fldCharType="end"/>
      </w:r>
      <w:r w:rsidRPr="00AB3AF7">
        <w:rPr>
          <w:lang w:val="fr-FR"/>
        </w:rPr>
        <w:t xml:space="preserve">: Diagramme des performances système : le I/O total du disque en </w:t>
      </w:r>
      <w:proofErr w:type="spellStart"/>
      <w:r w:rsidRPr="00AB3AF7">
        <w:rPr>
          <w:lang w:val="fr-FR"/>
        </w:rPr>
        <w:t>KBytes</w:t>
      </w:r>
      <w:proofErr w:type="spellEnd"/>
      <w:r w:rsidRPr="00AB3AF7">
        <w:rPr>
          <w:lang w:val="fr-FR"/>
        </w:rPr>
        <w:t xml:space="preserve"> (haut) et les températures (bas)</w:t>
      </w:r>
      <w:r w:rsidR="004277A9" w:rsidRPr="00AB3AF7">
        <w:rPr>
          <w:lang w:val="fr-FR"/>
        </w:rPr>
        <w:t xml:space="preserve"> </w:t>
      </w:r>
      <w:r w:rsidR="004277A9" w:rsidRPr="00AB3AF7">
        <w:rPr>
          <w:rStyle w:val="Appelnotedebasdep"/>
          <w:lang w:val="fr-FR"/>
        </w:rPr>
        <w:footnoteReference w:id="32"/>
      </w:r>
      <w:bookmarkEnd w:id="162"/>
    </w:p>
    <w:p w14:paraId="5EB705F6" w14:textId="77777777" w:rsidR="00D21AC4" w:rsidRPr="00AB3AF7" w:rsidRDefault="00D21AC4" w:rsidP="00C767D1">
      <w:pPr>
        <w:pStyle w:val="Lgende"/>
        <w:rPr>
          <w:b/>
          <w:lang w:val="fr-FR"/>
        </w:rPr>
      </w:pPr>
    </w:p>
    <w:p w14:paraId="2E6CA2E2" w14:textId="77777777" w:rsidR="001D1F25" w:rsidRPr="00AB3AF7" w:rsidRDefault="00D21AC4" w:rsidP="00D21AC4">
      <w:pPr>
        <w:rPr>
          <w:lang w:val="fr-FR"/>
        </w:rPr>
      </w:pPr>
      <w:r w:rsidRPr="00AB3AF7">
        <w:rPr>
          <w:lang w:val="fr-FR"/>
        </w:rPr>
        <w:br w:type="page"/>
      </w:r>
    </w:p>
    <w:p w14:paraId="18B17CE3" w14:textId="77777777" w:rsidR="00D21AC4" w:rsidRPr="00AB3AF7" w:rsidRDefault="0028289D" w:rsidP="00D21AC4">
      <w:pPr>
        <w:rPr>
          <w:color w:val="44546A" w:themeColor="text2"/>
          <w:sz w:val="18"/>
          <w:szCs w:val="18"/>
          <w:lang w:val="fr-FR"/>
        </w:rPr>
      </w:pPr>
      <w:r w:rsidRPr="00E879BC">
        <w:rPr>
          <w:noProof/>
          <w:lang w:val="fr-FR"/>
        </w:rPr>
        <w:lastRenderedPageBreak/>
        <w:drawing>
          <wp:anchor distT="0" distB="0" distL="114300" distR="114300" simplePos="0" relativeHeight="251669504" behindDoc="0" locked="0" layoutInCell="1" allowOverlap="1" wp14:anchorId="3F905ED0" wp14:editId="20922D6D">
            <wp:simplePos x="0" y="0"/>
            <wp:positionH relativeFrom="column">
              <wp:posOffset>-397510</wp:posOffset>
            </wp:positionH>
            <wp:positionV relativeFrom="paragraph">
              <wp:posOffset>-213360</wp:posOffset>
            </wp:positionV>
            <wp:extent cx="9081135" cy="1783080"/>
            <wp:effectExtent l="0" t="0" r="5715" b="7620"/>
            <wp:wrapNone/>
            <wp:docPr id="2489" name="Picture 2489"/>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68"/>
                    <a:stretch>
                      <a:fillRect/>
                    </a:stretch>
                  </pic:blipFill>
                  <pic:spPr>
                    <a:xfrm rot="1">
                      <a:off x="0" y="0"/>
                      <a:ext cx="9081136" cy="1783080"/>
                    </a:xfrm>
                    <a:prstGeom prst="rect">
                      <a:avLst/>
                    </a:prstGeom>
                  </pic:spPr>
                </pic:pic>
              </a:graphicData>
            </a:graphic>
            <wp14:sizeRelH relativeFrom="margin">
              <wp14:pctWidth>0</wp14:pctWidth>
            </wp14:sizeRelH>
          </wp:anchor>
        </w:drawing>
      </w:r>
    </w:p>
    <w:p w14:paraId="6C10E090" w14:textId="77777777" w:rsidR="00C767D1" w:rsidRPr="00AB3AF7" w:rsidRDefault="00C767D1" w:rsidP="00C767D1">
      <w:pPr>
        <w:pStyle w:val="Lgende"/>
        <w:rPr>
          <w:lang w:val="fr-FR"/>
        </w:rPr>
      </w:pPr>
    </w:p>
    <w:p w14:paraId="5E83D4D2" w14:textId="77777777" w:rsidR="00A87D2C" w:rsidRPr="00AB3AF7" w:rsidRDefault="00A87D2C" w:rsidP="00952DFA">
      <w:pPr>
        <w:spacing w:after="0" w:line="259" w:lineRule="auto"/>
        <w:jc w:val="left"/>
        <w:rPr>
          <w:lang w:val="fr-FR"/>
        </w:rPr>
      </w:pPr>
    </w:p>
    <w:p w14:paraId="02885455" w14:textId="77777777" w:rsidR="00D21AC4" w:rsidRPr="00AB3AF7" w:rsidRDefault="00D21AC4" w:rsidP="00952DFA">
      <w:pPr>
        <w:spacing w:after="0" w:line="259" w:lineRule="auto"/>
        <w:jc w:val="left"/>
        <w:rPr>
          <w:lang w:val="fr-FR"/>
        </w:rPr>
      </w:pPr>
    </w:p>
    <w:p w14:paraId="431804C4" w14:textId="77777777" w:rsidR="00A87D2C" w:rsidRPr="00AB3AF7" w:rsidRDefault="00A87D2C" w:rsidP="00952DFA">
      <w:pPr>
        <w:spacing w:after="0" w:line="259" w:lineRule="auto"/>
        <w:jc w:val="left"/>
        <w:rPr>
          <w:lang w:val="fr-FR"/>
        </w:rPr>
      </w:pPr>
    </w:p>
    <w:p w14:paraId="202C4462" w14:textId="77777777" w:rsidR="0028289D" w:rsidRPr="00AB3AF7" w:rsidRDefault="0028289D" w:rsidP="0028289D">
      <w:pPr>
        <w:pStyle w:val="Lgende"/>
        <w:rPr>
          <w:lang w:val="fr-FR"/>
        </w:rPr>
      </w:pPr>
    </w:p>
    <w:p w14:paraId="5D482E14" w14:textId="77777777" w:rsidR="0028289D" w:rsidRPr="00AB3AF7" w:rsidRDefault="0028289D" w:rsidP="0028289D">
      <w:pPr>
        <w:pStyle w:val="Lgende"/>
        <w:rPr>
          <w:lang w:val="fr-FR"/>
        </w:rPr>
        <w:sectPr w:rsidR="0028289D" w:rsidRPr="00AB3AF7" w:rsidSect="004134B2">
          <w:pgSz w:w="15840" w:h="12240" w:orient="landscape"/>
          <w:pgMar w:top="1440" w:right="1080" w:bottom="1440" w:left="1382" w:header="720" w:footer="792" w:gutter="0"/>
          <w:cols w:space="720"/>
        </w:sectPr>
      </w:pPr>
      <w:bookmarkStart w:id="163" w:name="_Toc86180679"/>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22</w:t>
      </w:r>
      <w:r w:rsidRPr="00E879BC">
        <w:rPr>
          <w:lang w:val="fr-FR"/>
        </w:rPr>
        <w:fldChar w:fldCharType="end"/>
      </w:r>
      <w:r w:rsidRPr="00AB3AF7">
        <w:rPr>
          <w:lang w:val="fr-FR"/>
        </w:rPr>
        <w:t>: Diagramme des performances système: la consommation</w:t>
      </w:r>
      <w:bookmarkEnd w:id="163"/>
    </w:p>
    <w:p w14:paraId="351CA43C" w14:textId="77777777" w:rsidR="00A87D2C" w:rsidRPr="00E879BC" w:rsidRDefault="00704BFB" w:rsidP="00952DFA">
      <w:pPr>
        <w:pStyle w:val="Titre2"/>
        <w:spacing w:after="180"/>
        <w:ind w:left="631" w:hanging="646"/>
        <w:rPr>
          <w:rFonts w:cs="Times New Roman"/>
          <w:lang w:val="fr-FR"/>
        </w:rPr>
      </w:pPr>
      <w:bookmarkStart w:id="164" w:name="_Toc86180719"/>
      <w:r w:rsidRPr="00E879BC">
        <w:rPr>
          <w:rFonts w:cs="Times New Roman"/>
          <w:lang w:val="fr-FR"/>
        </w:rPr>
        <w:lastRenderedPageBreak/>
        <w:t>Performances de l’inférence</w:t>
      </w:r>
      <w:bookmarkEnd w:id="164"/>
    </w:p>
    <w:p w14:paraId="26D56C03" w14:textId="77777777" w:rsidR="00A87D2C" w:rsidRPr="00E879BC" w:rsidRDefault="00704BFB" w:rsidP="00952DFA">
      <w:pPr>
        <w:pStyle w:val="Titre3"/>
        <w:ind w:left="702" w:hanging="717"/>
        <w:rPr>
          <w:rFonts w:cs="Times New Roman"/>
          <w:lang w:val="fr-FR"/>
        </w:rPr>
      </w:pPr>
      <w:bookmarkStart w:id="165" w:name="_Toc86180720"/>
      <w:r w:rsidRPr="00E879BC">
        <w:rPr>
          <w:rFonts w:cs="Times New Roman"/>
          <w:lang w:val="fr-FR"/>
        </w:rPr>
        <w:t>Images</w:t>
      </w:r>
      <w:bookmarkEnd w:id="165"/>
    </w:p>
    <w:p w14:paraId="649D7D3D" w14:textId="1A577230" w:rsidR="00A87D2C" w:rsidRPr="00AB3AF7" w:rsidRDefault="00704BFB" w:rsidP="00952DFA">
      <w:pPr>
        <w:ind w:left="-3"/>
        <w:rPr>
          <w:lang w:val="fr-FR"/>
        </w:rPr>
      </w:pPr>
      <w:r w:rsidRPr="00AB3AF7">
        <w:rPr>
          <w:lang w:val="fr-FR"/>
        </w:rPr>
        <w:t>Les tests ont été faits avec l’architecture "fcn-resnet18-deepscene-576x320" fourni</w:t>
      </w:r>
      <w:r w:rsidR="00E438AE" w:rsidRPr="00AB3AF7">
        <w:rPr>
          <w:lang w:val="fr-FR"/>
        </w:rPr>
        <w:t>e</w:t>
      </w:r>
      <w:r w:rsidRPr="00AB3AF7">
        <w:rPr>
          <w:lang w:val="fr-FR"/>
        </w:rPr>
        <w:t xml:space="preserve"> par NVIDIA.</w:t>
      </w:r>
    </w:p>
    <w:p w14:paraId="08DA7850" w14:textId="77777777" w:rsidR="00A87D2C" w:rsidRPr="00AB3AF7" w:rsidRDefault="00704BFB" w:rsidP="00952DFA">
      <w:pPr>
        <w:ind w:left="-3"/>
        <w:rPr>
          <w:lang w:val="fr-FR"/>
        </w:rPr>
      </w:pPr>
      <w:r w:rsidRPr="00AB3AF7">
        <w:rPr>
          <w:lang w:val="fr-FR"/>
        </w:rPr>
        <w:t xml:space="preserve">Lors de l’entrainement et l’inférence, le script montre un </w:t>
      </w:r>
      <w:proofErr w:type="spellStart"/>
      <w:r w:rsidRPr="00AB3AF7">
        <w:rPr>
          <w:lang w:val="fr-FR"/>
        </w:rPr>
        <w:t>IoU</w:t>
      </w:r>
      <w:proofErr w:type="spellEnd"/>
      <w:r w:rsidRPr="00AB3AF7">
        <w:rPr>
          <w:lang w:val="fr-FR"/>
        </w:rPr>
        <w:t xml:space="preserve"> moyen de 75 %. Mais l’objet d’intérêt de l’essai n’est pas la qualité de la segmentation de l’image complète, mais seulement de la piste cyclable. Certains efforts ont dû être dépensés</w:t>
      </w:r>
      <w:r w:rsidR="00990027" w:rsidRPr="00AB3AF7">
        <w:rPr>
          <w:lang w:val="fr-FR"/>
        </w:rPr>
        <w:t xml:space="preserve"> </w:t>
      </w:r>
      <w:r w:rsidR="00990027" w:rsidRPr="00AB3AF7">
        <w:rPr>
          <w:rStyle w:val="Appelnotedebasdep"/>
          <w:lang w:val="fr-FR"/>
        </w:rPr>
        <w:footnoteReference w:id="33"/>
      </w:r>
      <w:r w:rsidRPr="00AB3AF7">
        <w:rPr>
          <w:lang w:val="fr-FR"/>
        </w:rPr>
        <w:t xml:space="preserve"> afin de pouvoir observer le </w:t>
      </w:r>
      <w:proofErr w:type="spellStart"/>
      <w:r w:rsidRPr="00AB3AF7">
        <w:rPr>
          <w:lang w:val="fr-FR"/>
        </w:rPr>
        <w:t>IoU</w:t>
      </w:r>
      <w:proofErr w:type="spellEnd"/>
      <w:r w:rsidRPr="00AB3AF7">
        <w:rPr>
          <w:lang w:val="fr-FR"/>
        </w:rPr>
        <w:t xml:space="preserve"> et le F1 score de la segmentation sémantique de la piste cyclable uniquement.</w:t>
      </w:r>
    </w:p>
    <w:p w14:paraId="40463ECC" w14:textId="4CC307C1" w:rsidR="00A87D2C" w:rsidRPr="00AB3AF7" w:rsidRDefault="00704BFB" w:rsidP="00952DFA">
      <w:pPr>
        <w:ind w:left="-3"/>
        <w:rPr>
          <w:lang w:val="fr-FR"/>
        </w:rPr>
      </w:pPr>
      <w:r w:rsidRPr="00AB3AF7">
        <w:rPr>
          <w:lang w:val="fr-FR"/>
        </w:rPr>
        <w:t>Le résultat de la segmentation sémantique peut-être visualisé avec ces deux photos</w:t>
      </w:r>
      <w:r w:rsidR="003C7433" w:rsidRPr="00AB3AF7">
        <w:rPr>
          <w:lang w:val="fr-FR"/>
        </w:rPr>
        <w:t xml:space="preserve"> (</w:t>
      </w:r>
      <w:r w:rsidR="003C7433" w:rsidRPr="00AB3AF7">
        <w:rPr>
          <w:lang w:val="fr-FR"/>
        </w:rPr>
        <w:fldChar w:fldCharType="begin"/>
      </w:r>
      <w:r w:rsidR="003C7433" w:rsidRPr="00AB3AF7">
        <w:rPr>
          <w:lang w:val="fr-FR"/>
        </w:rPr>
        <w:instrText xml:space="preserve"> REF _Ref84685904 \h </w:instrText>
      </w:r>
      <w:r w:rsidR="003C7433" w:rsidRPr="00AB3AF7">
        <w:rPr>
          <w:lang w:val="fr-FR"/>
        </w:rPr>
      </w:r>
      <w:r w:rsidR="003C7433" w:rsidRPr="00AB3AF7">
        <w:rPr>
          <w:lang w:val="fr-FR"/>
        </w:rPr>
        <w:fldChar w:fldCharType="separate"/>
      </w:r>
      <w:r w:rsidR="003C7433" w:rsidRPr="00AB3AF7">
        <w:rPr>
          <w:lang w:val="fr-FR"/>
        </w:rPr>
        <w:t xml:space="preserve">Figure </w:t>
      </w:r>
      <w:r w:rsidR="003C7433" w:rsidRPr="00AB3AF7">
        <w:rPr>
          <w:noProof/>
          <w:lang w:val="fr-FR"/>
        </w:rPr>
        <w:t>23</w:t>
      </w:r>
      <w:r w:rsidR="003C7433" w:rsidRPr="00AB3AF7">
        <w:rPr>
          <w:lang w:val="fr-FR"/>
        </w:rPr>
        <w:fldChar w:fldCharType="end"/>
      </w:r>
      <w:r w:rsidR="003C7433" w:rsidRPr="00AB3AF7">
        <w:rPr>
          <w:lang w:val="fr-FR"/>
        </w:rPr>
        <w:t xml:space="preserve">, </w:t>
      </w:r>
      <w:r w:rsidR="003C7433" w:rsidRPr="00AB3AF7">
        <w:rPr>
          <w:lang w:val="fr-FR"/>
        </w:rPr>
        <w:fldChar w:fldCharType="begin"/>
      </w:r>
      <w:r w:rsidR="003C7433" w:rsidRPr="00AB3AF7">
        <w:rPr>
          <w:lang w:val="fr-FR"/>
        </w:rPr>
        <w:instrText xml:space="preserve"> REF _Ref84685907 \h </w:instrText>
      </w:r>
      <w:r w:rsidR="003C7433" w:rsidRPr="00AB3AF7">
        <w:rPr>
          <w:lang w:val="fr-FR"/>
        </w:rPr>
      </w:r>
      <w:r w:rsidR="003C7433" w:rsidRPr="00AB3AF7">
        <w:rPr>
          <w:lang w:val="fr-FR"/>
        </w:rPr>
        <w:fldChar w:fldCharType="separate"/>
      </w:r>
      <w:r w:rsidR="003C7433" w:rsidRPr="00AB3AF7">
        <w:rPr>
          <w:lang w:val="fr-FR"/>
        </w:rPr>
        <w:t xml:space="preserve">Figure </w:t>
      </w:r>
      <w:r w:rsidR="003C7433" w:rsidRPr="00AB3AF7">
        <w:rPr>
          <w:noProof/>
          <w:lang w:val="fr-FR"/>
        </w:rPr>
        <w:t>24</w:t>
      </w:r>
      <w:r w:rsidR="003C7433" w:rsidRPr="00AB3AF7">
        <w:rPr>
          <w:lang w:val="fr-FR"/>
        </w:rPr>
        <w:fldChar w:fldCharType="end"/>
      </w:r>
      <w:r w:rsidR="003C7433" w:rsidRPr="00AB3AF7">
        <w:rPr>
          <w:lang w:val="fr-FR"/>
        </w:rPr>
        <w:t>)</w:t>
      </w:r>
      <w:r w:rsidRPr="00AB3AF7">
        <w:rPr>
          <w:lang w:val="fr-FR"/>
        </w:rPr>
        <w:t>, prises du jeu de donnée de test de la forêt de Freiburg et utiliser comme jeu de données de test pour l’architecture. L’image utilisée possède une version vérité terrain</w:t>
      </w:r>
      <w:r w:rsidR="003F3FB6" w:rsidRPr="00AB3AF7">
        <w:rPr>
          <w:lang w:val="fr-FR"/>
        </w:rPr>
        <w:t>.</w:t>
      </w:r>
      <w:r w:rsidR="00CD45B0">
        <w:rPr>
          <w:lang w:val="fr-FR"/>
        </w:rPr>
        <w:t xml:space="preserve"> </w:t>
      </w:r>
      <w:r w:rsidRPr="00AB3AF7">
        <w:rPr>
          <w:lang w:val="fr-FR"/>
        </w:rPr>
        <w:t>L’image générée est l’image prédite et peut être comparée avec l’image vérité terrain, tant que la palette de couleur est identique à la version vérité terrain.</w:t>
      </w:r>
    </w:p>
    <w:p w14:paraId="61E3F89E" w14:textId="77777777" w:rsidR="00A87D2C" w:rsidRPr="00AB3AF7" w:rsidRDefault="00704BFB" w:rsidP="00952DFA">
      <w:pPr>
        <w:spacing w:after="0"/>
        <w:ind w:left="-3"/>
        <w:rPr>
          <w:lang w:val="fr-FR"/>
        </w:rPr>
      </w:pPr>
      <w:r w:rsidRPr="00AB3AF7">
        <w:rPr>
          <w:lang w:val="fr-FR"/>
        </w:rPr>
        <w:t xml:space="preserve">Il s’avère que le </w:t>
      </w:r>
      <w:proofErr w:type="spellStart"/>
      <w:r w:rsidRPr="00AB3AF7">
        <w:rPr>
          <w:lang w:val="fr-FR"/>
        </w:rPr>
        <w:t>IoU</w:t>
      </w:r>
      <w:proofErr w:type="spellEnd"/>
      <w:r w:rsidRPr="00AB3AF7">
        <w:rPr>
          <w:lang w:val="fr-FR"/>
        </w:rPr>
        <w:t xml:space="preserve"> et F1 score sont assez élevés pour les deux photos pour la classe "Chemin".</w:t>
      </w:r>
    </w:p>
    <w:p w14:paraId="01C59D71" w14:textId="77777777" w:rsidR="00A87D2C" w:rsidRPr="00E879BC" w:rsidRDefault="00704BFB" w:rsidP="00952DFA">
      <w:pPr>
        <w:spacing w:after="290" w:line="259" w:lineRule="auto"/>
        <w:jc w:val="left"/>
        <w:rPr>
          <w:lang w:val="fr-FR"/>
        </w:rPr>
      </w:pPr>
      <w:r w:rsidRPr="00E879BC">
        <w:rPr>
          <w:noProof/>
          <w:sz w:val="22"/>
          <w:lang w:val="fr-FR"/>
        </w:rPr>
        <mc:AlternateContent>
          <mc:Choice Requires="wpg">
            <w:drawing>
              <wp:inline distT="0" distB="0" distL="0" distR="0" wp14:anchorId="22E57C9A" wp14:editId="58E9D6CB">
                <wp:extent cx="5943637" cy="1301323"/>
                <wp:effectExtent l="0" t="0" r="0" b="0"/>
                <wp:docPr id="49371" name="Group 49371"/>
                <wp:cNvGraphicFramePr/>
                <a:graphic xmlns:a="http://schemas.openxmlformats.org/drawingml/2006/main">
                  <a:graphicData uri="http://schemas.microsoft.com/office/word/2010/wordprocessingGroup">
                    <wpg:wgp>
                      <wpg:cNvGrpSpPr/>
                      <wpg:grpSpPr>
                        <a:xfrm>
                          <a:off x="0" y="0"/>
                          <a:ext cx="5943637" cy="1301323"/>
                          <a:chOff x="0" y="0"/>
                          <a:chExt cx="5943637" cy="1301323"/>
                        </a:xfrm>
                      </wpg:grpSpPr>
                      <wps:wsp>
                        <wps:cNvPr id="60571" name="Shape 60571"/>
                        <wps:cNvSpPr/>
                        <wps:spPr>
                          <a:xfrm>
                            <a:off x="106284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10" name="Rectangle 2510"/>
                        <wps:cNvSpPr/>
                        <wps:spPr>
                          <a:xfrm>
                            <a:off x="1442809" y="59065"/>
                            <a:ext cx="639529" cy="180530"/>
                          </a:xfrm>
                          <a:prstGeom prst="rect">
                            <a:avLst/>
                          </a:prstGeom>
                          <a:ln>
                            <a:noFill/>
                          </a:ln>
                        </wps:spPr>
                        <wps:txbx>
                          <w:txbxContent>
                            <w:p w14:paraId="1E55286A" w14:textId="77777777" w:rsidR="00DC196A" w:rsidRDefault="00DC196A">
                              <w:pPr>
                                <w:spacing w:line="259" w:lineRule="auto"/>
                                <w:jc w:val="left"/>
                              </w:pPr>
                              <w:r>
                                <w:rPr>
                                  <w:w w:val="102"/>
                                </w:rPr>
                                <w:t>Chemin</w:t>
                              </w:r>
                            </w:p>
                          </w:txbxContent>
                        </wps:txbx>
                        <wps:bodyPr horzOverflow="overflow" vert="horz" lIns="0" tIns="0" rIns="0" bIns="0" rtlCol="0">
                          <a:noAutofit/>
                        </wps:bodyPr>
                      </wps:wsp>
                      <wps:wsp>
                        <wps:cNvPr id="60574" name="Shape 60574"/>
                        <wps:cNvSpPr/>
                        <wps:spPr>
                          <a:xfrm>
                            <a:off x="196160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12" name="Rectangle 2512"/>
                        <wps:cNvSpPr/>
                        <wps:spPr>
                          <a:xfrm>
                            <a:off x="2341563" y="59065"/>
                            <a:ext cx="493328" cy="180530"/>
                          </a:xfrm>
                          <a:prstGeom prst="rect">
                            <a:avLst/>
                          </a:prstGeom>
                          <a:ln>
                            <a:noFill/>
                          </a:ln>
                        </wps:spPr>
                        <wps:txbx>
                          <w:txbxContent>
                            <w:p w14:paraId="3B928D26" w14:textId="77777777" w:rsidR="00DC196A" w:rsidRDefault="00DC196A">
                              <w:pPr>
                                <w:spacing w:line="259" w:lineRule="auto"/>
                                <w:jc w:val="left"/>
                              </w:pPr>
                              <w:r>
                                <w:rPr>
                                  <w:w w:val="98"/>
                                </w:rPr>
                                <w:t>Herbe</w:t>
                              </w:r>
                            </w:p>
                          </w:txbxContent>
                        </wps:txbx>
                        <wps:bodyPr horzOverflow="overflow" vert="horz" lIns="0" tIns="0" rIns="0" bIns="0" rtlCol="0">
                          <a:noAutofit/>
                        </wps:bodyPr>
                      </wps:wsp>
                      <wps:wsp>
                        <wps:cNvPr id="60577" name="Shape 60577"/>
                        <wps:cNvSpPr/>
                        <wps:spPr>
                          <a:xfrm>
                            <a:off x="2750431"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14" name="Rectangle 2514"/>
                        <wps:cNvSpPr/>
                        <wps:spPr>
                          <a:xfrm>
                            <a:off x="3130398" y="59065"/>
                            <a:ext cx="1435558" cy="180530"/>
                          </a:xfrm>
                          <a:prstGeom prst="rect">
                            <a:avLst/>
                          </a:prstGeom>
                          <a:ln>
                            <a:noFill/>
                          </a:ln>
                        </wps:spPr>
                        <wps:txbx>
                          <w:txbxContent>
                            <w:p w14:paraId="5B940C49" w14:textId="77777777" w:rsidR="00DC196A" w:rsidRDefault="00DC196A">
                              <w:pPr>
                                <w:spacing w:line="259" w:lineRule="auto"/>
                                <w:jc w:val="left"/>
                              </w:pPr>
                              <w:r>
                                <w:rPr>
                                  <w:w w:val="97"/>
                                </w:rPr>
                                <w:t>Végétation/arbres</w:t>
                              </w:r>
                            </w:p>
                          </w:txbxContent>
                        </wps:txbx>
                        <wps:bodyPr horzOverflow="overflow" vert="horz" lIns="0" tIns="0" rIns="0" bIns="0" rtlCol="0">
                          <a:noAutofit/>
                        </wps:bodyPr>
                      </wps:wsp>
                      <wps:wsp>
                        <wps:cNvPr id="60580" name="Shape 60580"/>
                        <wps:cNvSpPr/>
                        <wps:spPr>
                          <a:xfrm>
                            <a:off x="4247698"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16" name="Rectangle 2516"/>
                        <wps:cNvSpPr/>
                        <wps:spPr>
                          <a:xfrm>
                            <a:off x="4627652" y="59065"/>
                            <a:ext cx="336626" cy="180530"/>
                          </a:xfrm>
                          <a:prstGeom prst="rect">
                            <a:avLst/>
                          </a:prstGeom>
                          <a:ln>
                            <a:noFill/>
                          </a:ln>
                        </wps:spPr>
                        <wps:txbx>
                          <w:txbxContent>
                            <w:p w14:paraId="25CB5557" w14:textId="77777777" w:rsidR="00DC196A" w:rsidRDefault="00DC196A">
                              <w:pPr>
                                <w:spacing w:line="259" w:lineRule="auto"/>
                                <w:jc w:val="left"/>
                              </w:pPr>
                              <w:r>
                                <w:rPr>
                                  <w:w w:val="113"/>
                                </w:rPr>
                                <w:t>Ciel</w:t>
                              </w:r>
                            </w:p>
                          </w:txbxContent>
                        </wps:txbx>
                        <wps:bodyPr horzOverflow="overflow" vert="horz" lIns="0" tIns="0" rIns="0" bIns="0" rtlCol="0">
                          <a:noAutofit/>
                        </wps:bodyPr>
                      </wps:wsp>
                      <pic:pic xmlns:pic="http://schemas.openxmlformats.org/drawingml/2006/picture">
                        <pic:nvPicPr>
                          <pic:cNvPr id="2518" name="Picture 2518"/>
                          <pic:cNvPicPr/>
                        </pic:nvPicPr>
                        <pic:blipFill>
                          <a:blip r:embed="rId69"/>
                          <a:stretch>
                            <a:fillRect/>
                          </a:stretch>
                        </pic:blipFill>
                        <pic:spPr>
                          <a:xfrm>
                            <a:off x="0" y="207529"/>
                            <a:ext cx="5943637" cy="1093794"/>
                          </a:xfrm>
                          <a:prstGeom prst="rect">
                            <a:avLst/>
                          </a:prstGeom>
                        </pic:spPr>
                      </pic:pic>
                    </wpg:wgp>
                  </a:graphicData>
                </a:graphic>
              </wp:inline>
            </w:drawing>
          </mc:Choice>
          <mc:Fallback>
            <w:pict>
              <v:group w14:anchorId="22E57C9A" id="Group 49371" o:spid="_x0000_s1026" style="width:468pt;height:102.45pt;mso-position-horizontal-relative:char;mso-position-vertical-relative:line" coordsize="59436,1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">
                <v:shape id="Shape 60571" o:spid="_x0000_s1027" style="position:absolute;left:1062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" path="m,l342003,r,162001l,162001,,e" fillcolor="#aaa" stroked="f" strokeweight="0">
                  <v:stroke miterlimit="83231f" joinstyle="miter"/>
                  <v:path arrowok="t" textboxrect="0,0,342003,162001"/>
                </v:shape>
                <v:rect id="Rectangle 2510" o:spid="_x0000_s1028" style="position:absolute;left:14428;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1E55286A" w14:textId="77777777" w:rsidR="00DC196A" w:rsidRDefault="00DC196A">
                        <w:pPr>
                          <w:spacing w:line="259" w:lineRule="auto"/>
                          <w:jc w:val="left"/>
                        </w:pPr>
                        <w:r>
                          <w:rPr>
                            <w:w w:val="102"/>
                          </w:rPr>
                          <w:t>Chemin</w:t>
                        </w:r>
                      </w:p>
                    </w:txbxContent>
                  </v:textbox>
                </v:rect>
                <v:shape id="Shape 60574" o:spid="_x0000_s1029" style="position:absolute;left:19616;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" path="m,l342003,r,162001l,162001,,e" fillcolor="lime" stroked="f" strokeweight="0">
                  <v:stroke miterlimit="83231f" joinstyle="miter"/>
                  <v:path arrowok="t" textboxrect="0,0,342003,162001"/>
                </v:shape>
                <v:rect id="Rectangle 2512" o:spid="_x0000_s1030" style="position:absolute;left:23415;top:590;width:4933;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3B928D26" w14:textId="77777777" w:rsidR="00DC196A" w:rsidRDefault="00DC196A">
                        <w:pPr>
                          <w:spacing w:line="259" w:lineRule="auto"/>
                          <w:jc w:val="left"/>
                        </w:pPr>
                        <w:r>
                          <w:rPr>
                            <w:w w:val="98"/>
                          </w:rPr>
                          <w:t>Herbe</w:t>
                        </w:r>
                      </w:p>
                    </w:txbxContent>
                  </v:textbox>
                </v:rect>
                <v:shape id="Shape 60577" o:spid="_x0000_s1031" style="position:absolute;left:27504;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" path="m,l342004,r,162001l,162001,,e" fillcolor="#663" stroked="f" strokeweight="0">
                  <v:stroke miterlimit="83231f" joinstyle="miter"/>
                  <v:path arrowok="t" textboxrect="0,0,342004,162001"/>
                </v:shape>
                <v:rect id="Rectangle 2514" o:spid="_x0000_s1032" style="position:absolute;left:31303;top:590;width:1435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5B940C49" w14:textId="77777777" w:rsidR="00DC196A" w:rsidRDefault="00DC196A">
                        <w:pPr>
                          <w:spacing w:line="259" w:lineRule="auto"/>
                          <w:jc w:val="left"/>
                        </w:pPr>
                        <w:r>
                          <w:rPr>
                            <w:w w:val="97"/>
                          </w:rPr>
                          <w:t>Végétation/arbres</w:t>
                        </w:r>
                      </w:p>
                    </w:txbxContent>
                  </v:textbox>
                </v:rect>
                <v:shape id="Shape 60580" o:spid="_x0000_s1033" style="position:absolute;left:42476;width:3421;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" path="m,l342004,r,162001l,162001,,e" fillcolor="#0078ff" stroked="f" strokeweight="0">
                  <v:stroke miterlimit="83231f" joinstyle="miter"/>
                  <v:path arrowok="t" textboxrect="0,0,342004,162001"/>
                </v:shape>
                <v:rect id="Rectangle 2516" o:spid="_x0000_s1034" style="position:absolute;left:46276;top:590;width:33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25CB5557" w14:textId="77777777" w:rsidR="00DC196A" w:rsidRDefault="00DC196A">
                        <w:pPr>
                          <w:spacing w:line="259" w:lineRule="auto"/>
                          <w:jc w:val="left"/>
                        </w:pPr>
                        <w:r>
                          <w:rPr>
                            <w:w w:val="113"/>
                          </w:rPr>
                          <w:t>Ciel</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18" o:spid="_x0000_s1035" type="#_x0000_t75" style="position:absolute;top:2075;width:59436;height:10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">
                  <v:imagedata r:id="rId70" o:title=""/>
                </v:shape>
                <w10:anchorlock/>
              </v:group>
            </w:pict>
          </mc:Fallback>
        </mc:AlternateContent>
      </w:r>
    </w:p>
    <w:p w14:paraId="1535BBF0" w14:textId="77777777" w:rsidR="00474593" w:rsidRPr="00AB3AF7" w:rsidRDefault="00474593" w:rsidP="00474593">
      <w:pPr>
        <w:pStyle w:val="Lgende"/>
        <w:rPr>
          <w:lang w:val="fr-FR"/>
        </w:rPr>
      </w:pPr>
      <w:bookmarkStart w:id="166" w:name="_Ref84685904"/>
      <w:bookmarkStart w:id="167" w:name="_Toc86180680"/>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23</w:t>
      </w:r>
      <w:r w:rsidRPr="00E879BC">
        <w:rPr>
          <w:lang w:val="fr-FR"/>
        </w:rPr>
        <w:fldChar w:fldCharType="end"/>
      </w:r>
      <w:bookmarkEnd w:id="166"/>
      <w:r w:rsidRPr="00AB3AF7">
        <w:rPr>
          <w:lang w:val="fr-FR"/>
        </w:rPr>
        <w:t xml:space="preserve">: (gauche) Image originale (b1-09517); (centre) vérité terrain (GT); (droite) segmentation sémantique générée par l’architecture. Le </w:t>
      </w:r>
      <w:proofErr w:type="spellStart"/>
      <w:r w:rsidRPr="00AB3AF7">
        <w:rPr>
          <w:lang w:val="fr-FR"/>
        </w:rPr>
        <w:t>IoU</w:t>
      </w:r>
      <w:proofErr w:type="spellEnd"/>
      <w:r w:rsidRPr="00AB3AF7">
        <w:rPr>
          <w:lang w:val="fr-FR"/>
        </w:rPr>
        <w:t xml:space="preserve"> et le F1 score pour le chemin sont de +80 %.</w:t>
      </w:r>
      <w:bookmarkEnd w:id="167"/>
    </w:p>
    <w:p w14:paraId="4977AF65" w14:textId="77777777" w:rsidR="00A87D2C" w:rsidRPr="00E879BC" w:rsidRDefault="00704BFB" w:rsidP="00952DFA">
      <w:pPr>
        <w:spacing w:after="290" w:line="259" w:lineRule="auto"/>
        <w:jc w:val="left"/>
        <w:rPr>
          <w:lang w:val="fr-FR"/>
        </w:rPr>
      </w:pPr>
      <w:r w:rsidRPr="00E879BC">
        <w:rPr>
          <w:noProof/>
          <w:sz w:val="22"/>
          <w:lang w:val="fr-FR"/>
        </w:rPr>
        <mc:AlternateContent>
          <mc:Choice Requires="wpg">
            <w:drawing>
              <wp:inline distT="0" distB="0" distL="0" distR="0" wp14:anchorId="1DE20217" wp14:editId="0276E5C1">
                <wp:extent cx="5943673" cy="1299368"/>
                <wp:effectExtent l="0" t="0" r="0" b="0"/>
                <wp:docPr id="50381" name="Group 50381"/>
                <wp:cNvGraphicFramePr/>
                <a:graphic xmlns:a="http://schemas.openxmlformats.org/drawingml/2006/main">
                  <a:graphicData uri="http://schemas.microsoft.com/office/word/2010/wordprocessingGroup">
                    <wpg:wgp>
                      <wpg:cNvGrpSpPr/>
                      <wpg:grpSpPr>
                        <a:xfrm>
                          <a:off x="0" y="0"/>
                          <a:ext cx="5943673" cy="1299368"/>
                          <a:chOff x="0" y="0"/>
                          <a:chExt cx="5943673" cy="1299368"/>
                        </a:xfrm>
                      </wpg:grpSpPr>
                      <wps:wsp>
                        <wps:cNvPr id="60595" name="Shape 60595"/>
                        <wps:cNvSpPr/>
                        <wps:spPr>
                          <a:xfrm>
                            <a:off x="58826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34" name="Rectangle 2534"/>
                        <wps:cNvSpPr/>
                        <wps:spPr>
                          <a:xfrm>
                            <a:off x="968223" y="59065"/>
                            <a:ext cx="639529" cy="180531"/>
                          </a:xfrm>
                          <a:prstGeom prst="rect">
                            <a:avLst/>
                          </a:prstGeom>
                          <a:ln>
                            <a:noFill/>
                          </a:ln>
                        </wps:spPr>
                        <wps:txbx>
                          <w:txbxContent>
                            <w:p w14:paraId="7DC3FBEE" w14:textId="77777777" w:rsidR="00DC196A" w:rsidRDefault="00DC196A">
                              <w:pPr>
                                <w:spacing w:line="259" w:lineRule="auto"/>
                                <w:jc w:val="left"/>
                              </w:pPr>
                              <w:r>
                                <w:rPr>
                                  <w:w w:val="102"/>
                                </w:rPr>
                                <w:t>Chemin</w:t>
                              </w:r>
                            </w:p>
                          </w:txbxContent>
                        </wps:txbx>
                        <wps:bodyPr horzOverflow="overflow" vert="horz" lIns="0" tIns="0" rIns="0" bIns="0" rtlCol="0">
                          <a:noAutofit/>
                        </wps:bodyPr>
                      </wps:wsp>
                      <wps:wsp>
                        <wps:cNvPr id="60598" name="Shape 60598"/>
                        <wps:cNvSpPr/>
                        <wps:spPr>
                          <a:xfrm>
                            <a:off x="148702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36" name="Rectangle 2536"/>
                        <wps:cNvSpPr/>
                        <wps:spPr>
                          <a:xfrm>
                            <a:off x="1866976" y="59065"/>
                            <a:ext cx="493328" cy="180531"/>
                          </a:xfrm>
                          <a:prstGeom prst="rect">
                            <a:avLst/>
                          </a:prstGeom>
                          <a:ln>
                            <a:noFill/>
                          </a:ln>
                        </wps:spPr>
                        <wps:txbx>
                          <w:txbxContent>
                            <w:p w14:paraId="6AD18E66" w14:textId="77777777" w:rsidR="00DC196A" w:rsidRDefault="00DC196A">
                              <w:pPr>
                                <w:spacing w:line="259" w:lineRule="auto"/>
                                <w:jc w:val="left"/>
                              </w:pPr>
                              <w:r>
                                <w:rPr>
                                  <w:w w:val="98"/>
                                </w:rPr>
                                <w:t>Herbe</w:t>
                              </w:r>
                            </w:p>
                          </w:txbxContent>
                        </wps:txbx>
                        <wps:bodyPr horzOverflow="overflow" vert="horz" lIns="0" tIns="0" rIns="0" bIns="0" rtlCol="0">
                          <a:noAutofit/>
                        </wps:bodyPr>
                      </wps:wsp>
                      <wps:wsp>
                        <wps:cNvPr id="60601" name="Shape 60601"/>
                        <wps:cNvSpPr/>
                        <wps:spPr>
                          <a:xfrm>
                            <a:off x="2275858"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38" name="Rectangle 2538"/>
                        <wps:cNvSpPr/>
                        <wps:spPr>
                          <a:xfrm>
                            <a:off x="2655811" y="59065"/>
                            <a:ext cx="1435558" cy="180531"/>
                          </a:xfrm>
                          <a:prstGeom prst="rect">
                            <a:avLst/>
                          </a:prstGeom>
                          <a:ln>
                            <a:noFill/>
                          </a:ln>
                        </wps:spPr>
                        <wps:txbx>
                          <w:txbxContent>
                            <w:p w14:paraId="2892925A" w14:textId="77777777" w:rsidR="00DC196A" w:rsidRDefault="00DC196A">
                              <w:pPr>
                                <w:spacing w:line="259" w:lineRule="auto"/>
                                <w:jc w:val="left"/>
                              </w:pPr>
                              <w:r>
                                <w:rPr>
                                  <w:w w:val="97"/>
                                </w:rPr>
                                <w:t>Végétation/arbres</w:t>
                              </w:r>
                            </w:p>
                          </w:txbxContent>
                        </wps:txbx>
                        <wps:bodyPr horzOverflow="overflow" vert="horz" lIns="0" tIns="0" rIns="0" bIns="0" rtlCol="0">
                          <a:noAutofit/>
                        </wps:bodyPr>
                      </wps:wsp>
                      <wps:wsp>
                        <wps:cNvPr id="60604" name="Shape 60604"/>
                        <wps:cNvSpPr/>
                        <wps:spPr>
                          <a:xfrm>
                            <a:off x="3773124"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40" name="Rectangle 2540"/>
                        <wps:cNvSpPr/>
                        <wps:spPr>
                          <a:xfrm>
                            <a:off x="4153078" y="59065"/>
                            <a:ext cx="336626" cy="180531"/>
                          </a:xfrm>
                          <a:prstGeom prst="rect">
                            <a:avLst/>
                          </a:prstGeom>
                          <a:ln>
                            <a:noFill/>
                          </a:ln>
                        </wps:spPr>
                        <wps:txbx>
                          <w:txbxContent>
                            <w:p w14:paraId="56789170" w14:textId="77777777" w:rsidR="00DC196A" w:rsidRDefault="00DC196A">
                              <w:pPr>
                                <w:spacing w:line="259" w:lineRule="auto"/>
                                <w:jc w:val="left"/>
                              </w:pPr>
                              <w:r>
                                <w:rPr>
                                  <w:w w:val="113"/>
                                </w:rPr>
                                <w:t>Ciel</w:t>
                              </w:r>
                            </w:p>
                          </w:txbxContent>
                        </wps:txbx>
                        <wps:bodyPr horzOverflow="overflow" vert="horz" lIns="0" tIns="0" rIns="0" bIns="0" rtlCol="0">
                          <a:noAutofit/>
                        </wps:bodyPr>
                      </wps:wsp>
                      <wps:wsp>
                        <wps:cNvPr id="60607" name="Shape 60607"/>
                        <wps:cNvSpPr/>
                        <wps:spPr>
                          <a:xfrm>
                            <a:off x="4444129"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2" name="Rectangle 2542"/>
                        <wps:cNvSpPr/>
                        <wps:spPr>
                          <a:xfrm>
                            <a:off x="4824083" y="59065"/>
                            <a:ext cx="706571" cy="180531"/>
                          </a:xfrm>
                          <a:prstGeom prst="rect">
                            <a:avLst/>
                          </a:prstGeom>
                          <a:ln>
                            <a:noFill/>
                          </a:ln>
                        </wps:spPr>
                        <wps:txbx>
                          <w:txbxContent>
                            <w:p w14:paraId="748A7E7A" w14:textId="77777777" w:rsidR="00DC196A" w:rsidRDefault="00DC196A">
                              <w:pPr>
                                <w:spacing w:line="259" w:lineRule="auto"/>
                                <w:jc w:val="left"/>
                              </w:pPr>
                              <w:r>
                                <w:rPr>
                                  <w:w w:val="99"/>
                                </w:rPr>
                                <w:t>Obstacle</w:t>
                              </w:r>
                            </w:p>
                          </w:txbxContent>
                        </wps:txbx>
                        <wps:bodyPr horzOverflow="overflow" vert="horz" lIns="0" tIns="0" rIns="0" bIns="0" rtlCol="0">
                          <a:noAutofit/>
                        </wps:bodyPr>
                      </wps:wsp>
                      <pic:pic xmlns:pic="http://schemas.openxmlformats.org/drawingml/2006/picture">
                        <pic:nvPicPr>
                          <pic:cNvPr id="2544" name="Picture 2544"/>
                          <pic:cNvPicPr/>
                        </pic:nvPicPr>
                        <pic:blipFill>
                          <a:blip r:embed="rId71"/>
                          <a:stretch>
                            <a:fillRect/>
                          </a:stretch>
                        </pic:blipFill>
                        <pic:spPr>
                          <a:xfrm>
                            <a:off x="0" y="207534"/>
                            <a:ext cx="5943673" cy="1091834"/>
                          </a:xfrm>
                          <a:prstGeom prst="rect">
                            <a:avLst/>
                          </a:prstGeom>
                        </pic:spPr>
                      </pic:pic>
                    </wpg:wgp>
                  </a:graphicData>
                </a:graphic>
              </wp:inline>
            </w:drawing>
          </mc:Choice>
          <mc:Fallback>
            <w:pict>
              <v:group w14:anchorId="1DE20217" id="Group 50381" o:spid="_x0000_s1036" style="width:468pt;height:102.3pt;mso-position-horizontal-relative:char;mso-position-vertical-relative:line" coordsize="59436,1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">
                <v:shape id="Shape 60595" o:spid="_x0000_s1037" style="position:absolute;left:5882;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" path="m,l342003,r,162001l,162001,,e" fillcolor="#aaa" stroked="f" strokeweight="0">
                  <v:stroke miterlimit="83231f" joinstyle="miter"/>
                  <v:path arrowok="t" textboxrect="0,0,342003,162001"/>
                </v:shape>
                <v:rect id="Rectangle 2534" o:spid="_x0000_s1038" style="position:absolute;left:9682;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7DC3FBEE" w14:textId="77777777" w:rsidR="00DC196A" w:rsidRDefault="00DC196A">
                        <w:pPr>
                          <w:spacing w:line="259" w:lineRule="auto"/>
                          <w:jc w:val="left"/>
                        </w:pPr>
                        <w:r>
                          <w:rPr>
                            <w:w w:val="102"/>
                          </w:rPr>
                          <w:t>Chemin</w:t>
                        </w:r>
                      </w:p>
                    </w:txbxContent>
                  </v:textbox>
                </v:rect>
                <v:shape id="Shape 60598" o:spid="_x0000_s1039" style="position:absolute;left:14870;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" path="m,l342003,r,162001l,162001,,e" fillcolor="lime" stroked="f" strokeweight="0">
                  <v:stroke miterlimit="83231f" joinstyle="miter"/>
                  <v:path arrowok="t" textboxrect="0,0,342003,162001"/>
                </v:shape>
                <v:rect id="Rectangle 2536" o:spid="_x0000_s1040" style="position:absolute;left:18669;top:590;width:49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6AD18E66" w14:textId="77777777" w:rsidR="00DC196A" w:rsidRDefault="00DC196A">
                        <w:pPr>
                          <w:spacing w:line="259" w:lineRule="auto"/>
                          <w:jc w:val="left"/>
                        </w:pPr>
                        <w:r>
                          <w:rPr>
                            <w:w w:val="98"/>
                          </w:rPr>
                          <w:t>Herbe</w:t>
                        </w:r>
                      </w:p>
                    </w:txbxContent>
                  </v:textbox>
                </v:rect>
                <v:shape id="Shape 60601" o:spid="_x0000_s1041" style="position:absolute;left:2275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" path="m,l342003,r,162001l,162001,,e" fillcolor="#663" stroked="f" strokeweight="0">
                  <v:stroke miterlimit="83231f" joinstyle="miter"/>
                  <v:path arrowok="t" textboxrect="0,0,342003,162001"/>
                </v:shape>
                <v:rect id="Rectangle 2538" o:spid="_x0000_s1042" style="position:absolute;left:26558;top:590;width:1435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2892925A" w14:textId="77777777" w:rsidR="00DC196A" w:rsidRDefault="00DC196A">
                        <w:pPr>
                          <w:spacing w:line="259" w:lineRule="auto"/>
                          <w:jc w:val="left"/>
                        </w:pPr>
                        <w:r>
                          <w:rPr>
                            <w:w w:val="97"/>
                          </w:rPr>
                          <w:t>Végétation/arbres</w:t>
                        </w:r>
                      </w:p>
                    </w:txbxContent>
                  </v:textbox>
                </v:rect>
                <v:shape id="Shape 60604" o:spid="_x0000_s1043" style="position:absolute;left:3773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" path="m,l342004,r,162001l,162001,,e" fillcolor="#0078ff" stroked="f" strokeweight="0">
                  <v:stroke miterlimit="83231f" joinstyle="miter"/>
                  <v:path arrowok="t" textboxrect="0,0,342004,162001"/>
                </v:shape>
                <v:rect id="Rectangle 2540" o:spid="_x0000_s1044" style="position:absolute;left:41530;top:590;width:3367;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56789170" w14:textId="77777777" w:rsidR="00DC196A" w:rsidRDefault="00DC196A">
                        <w:pPr>
                          <w:spacing w:line="259" w:lineRule="auto"/>
                          <w:jc w:val="left"/>
                        </w:pPr>
                        <w:r>
                          <w:rPr>
                            <w:w w:val="113"/>
                          </w:rPr>
                          <w:t>Ciel</w:t>
                        </w:r>
                      </w:p>
                    </w:txbxContent>
                  </v:textbox>
                </v:rect>
                <v:shape id="Shape 60607" o:spid="_x0000_s1045" style="position:absolute;left:4444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" path="m,l342004,r,162001l,162001,,e" fillcolor="black" stroked="f" strokeweight="0">
                  <v:stroke miterlimit="83231f" joinstyle="miter"/>
                  <v:path arrowok="t" textboxrect="0,0,342004,162001"/>
                </v:shape>
                <v:rect id="Rectangle 2542" o:spid="_x0000_s1046" style="position:absolute;left:48240;top:590;width:70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748A7E7A" w14:textId="77777777" w:rsidR="00DC196A" w:rsidRDefault="00DC196A">
                        <w:pPr>
                          <w:spacing w:line="259" w:lineRule="auto"/>
                          <w:jc w:val="left"/>
                        </w:pPr>
                        <w:r>
                          <w:rPr>
                            <w:w w:val="99"/>
                          </w:rPr>
                          <w:t>Obstacle</w:t>
                        </w:r>
                      </w:p>
                    </w:txbxContent>
                  </v:textbox>
                </v:rect>
                <v:shape id="Picture 2544" o:spid="_x0000_s1047" type="#_x0000_t75" style="position:absolute;top:2075;width:59436;height:1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">
                  <v:imagedata r:id="rId72" o:title=""/>
                </v:shape>
                <w10:anchorlock/>
              </v:group>
            </w:pict>
          </mc:Fallback>
        </mc:AlternateContent>
      </w:r>
    </w:p>
    <w:p w14:paraId="0F9091EE" w14:textId="77777777" w:rsidR="00474593" w:rsidRPr="00AB3AF7" w:rsidRDefault="00474593" w:rsidP="00474593">
      <w:pPr>
        <w:pStyle w:val="Lgende"/>
        <w:rPr>
          <w:lang w:val="fr-FR"/>
        </w:rPr>
      </w:pPr>
      <w:bookmarkStart w:id="168" w:name="_Ref84685907"/>
      <w:bookmarkStart w:id="169" w:name="_Toc86180681"/>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24</w:t>
      </w:r>
      <w:r w:rsidRPr="00E879BC">
        <w:rPr>
          <w:lang w:val="fr-FR"/>
        </w:rPr>
        <w:fldChar w:fldCharType="end"/>
      </w:r>
      <w:bookmarkEnd w:id="168"/>
      <w:r w:rsidRPr="00AB3AF7">
        <w:rPr>
          <w:lang w:val="fr-FR"/>
        </w:rPr>
        <w:t xml:space="preserve">: (gauche) Image originale (b378-61); (milieu) vérité terrain (GT); (droite) segmentation sémantique générée par l’architecture. Le </w:t>
      </w:r>
      <w:proofErr w:type="spellStart"/>
      <w:r w:rsidRPr="00AB3AF7">
        <w:rPr>
          <w:lang w:val="fr-FR"/>
        </w:rPr>
        <w:t>IoU</w:t>
      </w:r>
      <w:proofErr w:type="spellEnd"/>
      <w:r w:rsidRPr="00AB3AF7">
        <w:rPr>
          <w:lang w:val="fr-FR"/>
        </w:rPr>
        <w:t xml:space="preserve"> pour le chemin est +69 %.</w:t>
      </w:r>
      <w:bookmarkEnd w:id="169"/>
    </w:p>
    <w:p w14:paraId="383B21F1" w14:textId="77777777" w:rsidR="00A87D2C" w:rsidRPr="00E879BC" w:rsidRDefault="00704BFB" w:rsidP="00952DFA">
      <w:pPr>
        <w:pStyle w:val="Titre3"/>
        <w:ind w:left="702" w:hanging="717"/>
        <w:rPr>
          <w:rFonts w:cs="Times New Roman"/>
          <w:lang w:val="fr-FR"/>
        </w:rPr>
      </w:pPr>
      <w:bookmarkStart w:id="170" w:name="_Toc86180721"/>
      <w:r w:rsidRPr="00E879BC">
        <w:rPr>
          <w:rFonts w:cs="Times New Roman"/>
          <w:lang w:val="fr-FR"/>
        </w:rPr>
        <w:lastRenderedPageBreak/>
        <w:t>Vidéos</w:t>
      </w:r>
      <w:bookmarkEnd w:id="170"/>
    </w:p>
    <w:p w14:paraId="4F91E328" w14:textId="77777777" w:rsidR="00A87D2C" w:rsidRPr="00AB3AF7" w:rsidRDefault="00704BFB" w:rsidP="00952DFA">
      <w:pPr>
        <w:ind w:left="-3"/>
        <w:rPr>
          <w:lang w:val="fr-FR"/>
        </w:rPr>
      </w:pPr>
      <w:r w:rsidRPr="00AB3AF7">
        <w:rPr>
          <w:lang w:val="fr-FR"/>
        </w:rPr>
        <w:t xml:space="preserve">Il y a deux vidéos qui ont été utilisées pour tester les performances de la segmentation avec une vidéo. Comme il n’est pas évident de montrer une vidéo dans un essai, des liens sont mis à disposition. Ces vidéos sont disponibles dans le projet "Vision Météo" de Teams de l’Université de Sherbrooke. Chaque vidéo a été créée en filmant avec un téléphone intelligent l’écran du </w:t>
      </w:r>
      <w:r w:rsidR="005F0177" w:rsidRPr="00AB3AF7">
        <w:rPr>
          <w:lang w:val="fr-FR"/>
        </w:rPr>
        <w:t>nano-ordi</w:t>
      </w:r>
      <w:r w:rsidRPr="00AB3AF7">
        <w:rPr>
          <w:lang w:val="fr-FR"/>
        </w:rPr>
        <w:t>nateur pendant que la segmentation est exécutée. Cela produit une vidéo HD 1080p 30 FPS. Lors de la seconde vidéo, les performances du système et les statistiques "</w:t>
      </w:r>
      <w:proofErr w:type="spellStart"/>
      <w:r w:rsidRPr="00AB3AF7">
        <w:rPr>
          <w:lang w:val="fr-FR"/>
        </w:rPr>
        <w:t>tegrastats</w:t>
      </w:r>
      <w:proofErr w:type="spellEnd"/>
      <w:r w:rsidRPr="00AB3AF7">
        <w:rPr>
          <w:lang w:val="fr-FR"/>
        </w:rPr>
        <w:t>" sont affichées en plus de la segmentation.</w:t>
      </w:r>
    </w:p>
    <w:p w14:paraId="2AC44FBF" w14:textId="77777777" w:rsidR="00A87D2C" w:rsidRPr="00AB3AF7" w:rsidRDefault="00704BFB" w:rsidP="00952DFA">
      <w:pPr>
        <w:spacing w:after="22"/>
        <w:ind w:left="-3"/>
        <w:rPr>
          <w:lang w:val="fr-FR"/>
        </w:rPr>
      </w:pPr>
      <w:r w:rsidRPr="00AB3AF7">
        <w:rPr>
          <w:lang w:val="fr-FR"/>
        </w:rPr>
        <w:t>J’ai tenté de capturer le résultat (vidéos/images) de l’inférence directement depuis le nano-ordinateur, mais ce n’est pas une bonne idée, car trop intrusif, l’inférence est ralentie. Deux images sont produites par l’architecture : "overlay" et "</w:t>
      </w:r>
      <w:proofErr w:type="spellStart"/>
      <w:r w:rsidRPr="00AB3AF7">
        <w:rPr>
          <w:lang w:val="fr-FR"/>
        </w:rPr>
        <w:t>mask</w:t>
      </w:r>
      <w:proofErr w:type="spellEnd"/>
      <w:r w:rsidRPr="00AB3AF7">
        <w:rPr>
          <w:lang w:val="fr-FR"/>
        </w:rPr>
        <w:t xml:space="preserve">", qui sont directement rafraichies dans un </w:t>
      </w:r>
      <w:proofErr w:type="spellStart"/>
      <w:r w:rsidRPr="00AB3AF7">
        <w:rPr>
          <w:lang w:val="fr-FR"/>
        </w:rPr>
        <w:t>XWindow</w:t>
      </w:r>
      <w:proofErr w:type="spellEnd"/>
      <w:r w:rsidRPr="00AB3AF7">
        <w:rPr>
          <w:lang w:val="fr-FR"/>
        </w:rPr>
        <w:t>.</w:t>
      </w:r>
    </w:p>
    <w:p w14:paraId="48342089" w14:textId="77777777" w:rsidR="00A87D2C" w:rsidRPr="00AB3AF7" w:rsidRDefault="00704BFB" w:rsidP="00952DFA">
      <w:pPr>
        <w:spacing w:after="20"/>
        <w:ind w:left="707" w:hanging="356"/>
        <w:rPr>
          <w:lang w:val="fr-FR"/>
        </w:rPr>
      </w:pPr>
      <w:r w:rsidRPr="00AB3AF7">
        <w:rPr>
          <w:lang w:val="fr-FR"/>
        </w:rPr>
        <w:t>— Lien</w:t>
      </w:r>
      <w:r w:rsidR="007A466C" w:rsidRPr="00AB3AF7">
        <w:rPr>
          <w:vertAlign w:val="superscript"/>
          <w:lang w:val="fr-FR"/>
        </w:rPr>
        <w:t xml:space="preserve"> </w:t>
      </w:r>
      <w:r w:rsidR="007A466C" w:rsidRPr="00E879BC">
        <w:rPr>
          <w:rStyle w:val="Appelnotedebasdep"/>
          <w:lang w:val="fr-FR"/>
        </w:rPr>
        <w:footnoteReference w:id="34"/>
      </w:r>
      <w:r w:rsidR="007A466C" w:rsidRPr="00AB3AF7">
        <w:rPr>
          <w:vertAlign w:val="superscript"/>
          <w:lang w:val="fr-FR"/>
        </w:rPr>
        <w:t xml:space="preserve"> </w:t>
      </w:r>
      <w:r w:rsidRPr="00AB3AF7">
        <w:rPr>
          <w:lang w:val="fr-FR"/>
        </w:rPr>
        <w:t>vers une courte vidéo de 30 secondes démontrant l’inférence en temps réel de la segmentation sémantique d’une vidéo de la piste cyclable du pont Jacques-Cartier dans des conditions ensoleillées, mais avec un angle de vue qui change rapidement. Inférence effectuée en 30 FPS 1280x720 avec l’architecture "fcn-resnet18-deepscene-576x320";</w:t>
      </w:r>
    </w:p>
    <w:p w14:paraId="12D112EC" w14:textId="77777777" w:rsidR="00A87D2C" w:rsidRPr="00AB3AF7" w:rsidRDefault="007A466C" w:rsidP="00952DFA">
      <w:pPr>
        <w:ind w:left="707" w:hanging="356"/>
        <w:rPr>
          <w:lang w:val="fr-FR"/>
        </w:rPr>
      </w:pPr>
      <w:r w:rsidRPr="00AB3AF7">
        <w:rPr>
          <w:lang w:val="fr-FR"/>
        </w:rPr>
        <w:t xml:space="preserve">— Lien </w:t>
      </w:r>
      <w:r w:rsidRPr="00AB3AF7">
        <w:rPr>
          <w:rStyle w:val="Appelnotedebasdep"/>
          <w:lang w:val="fr-FR"/>
        </w:rPr>
        <w:footnoteReference w:id="35"/>
      </w:r>
      <w:r w:rsidRPr="00AB3AF7">
        <w:rPr>
          <w:lang w:val="fr-FR"/>
        </w:rPr>
        <w:t xml:space="preserve"> </w:t>
      </w:r>
      <w:r w:rsidR="00704BFB" w:rsidRPr="00AB3AF7">
        <w:rPr>
          <w:lang w:val="fr-FR"/>
        </w:rPr>
        <w:t xml:space="preserve">vers une vidéo longue de +8 minutes présentant l’inférence en temps réel de la segmentation sémantique d’une vidéo d’une piste cyclable dans des conditions ensoleillée, mais mouillée, avec présence de neige. Durée de plus de 8 minutes. La taille de la vidéo est de 800Mb. La même vidéo, d’une durée de 30 secondes, est utilisée successivement avec différentes images par seconde (60 / 30 / 15 / 1 FPS) et résolutions (720x1280 / 480x640 / 320x480 / 240x320). L’architecture est "fcn-resnet18-deepscene-576x320". Selon le titre de la fenêtre </w:t>
      </w:r>
      <w:proofErr w:type="spellStart"/>
      <w:r w:rsidR="00704BFB" w:rsidRPr="00AB3AF7">
        <w:rPr>
          <w:lang w:val="fr-FR"/>
        </w:rPr>
        <w:t>xWindow</w:t>
      </w:r>
      <w:proofErr w:type="spellEnd"/>
      <w:r w:rsidR="00704BFB" w:rsidRPr="00AB3AF7">
        <w:rPr>
          <w:lang w:val="fr-FR"/>
        </w:rPr>
        <w:t xml:space="preserve"> présentant la segmentation, le FPS est autour de 23-26 FPS.</w:t>
      </w:r>
    </w:p>
    <w:p w14:paraId="79CF9177" w14:textId="77777777" w:rsidR="00FF51B9" w:rsidRPr="00AB3AF7" w:rsidRDefault="00FF51B9">
      <w:pPr>
        <w:rPr>
          <w:lang w:val="fr-FR"/>
        </w:rPr>
      </w:pPr>
      <w:r w:rsidRPr="00AB3AF7">
        <w:rPr>
          <w:lang w:val="fr-FR"/>
        </w:rPr>
        <w:br w:type="page"/>
      </w:r>
    </w:p>
    <w:p w14:paraId="2B0C891A" w14:textId="77777777" w:rsidR="00A87D2C" w:rsidRPr="00AB3AF7" w:rsidRDefault="0056248B" w:rsidP="00474593">
      <w:pPr>
        <w:spacing w:after="137"/>
        <w:ind w:left="-3"/>
        <w:rPr>
          <w:lang w:val="fr-FR"/>
        </w:rPr>
      </w:pPr>
      <w:r w:rsidRPr="00AB3AF7">
        <w:rPr>
          <w:lang w:val="fr-FR"/>
        </w:rPr>
        <w:lastRenderedPageBreak/>
        <w:t xml:space="preserve">Le </w:t>
      </w:r>
      <w:r w:rsidR="00AF1463" w:rsidRPr="00AB3AF7">
        <w:rPr>
          <w:lang w:val="fr-FR"/>
        </w:rPr>
        <w:fldChar w:fldCharType="begin"/>
      </w:r>
      <w:r w:rsidR="00AF1463" w:rsidRPr="00AB3AF7">
        <w:rPr>
          <w:lang w:val="fr-FR"/>
        </w:rPr>
        <w:instrText xml:space="preserve"> REF _Ref84685142 \h </w:instrText>
      </w:r>
      <w:r w:rsidR="00AF1463" w:rsidRPr="00AB3AF7">
        <w:rPr>
          <w:lang w:val="fr-FR"/>
        </w:rPr>
      </w:r>
      <w:r w:rsidR="00AF1463" w:rsidRPr="00AB3AF7">
        <w:rPr>
          <w:lang w:val="fr-FR"/>
        </w:rPr>
        <w:fldChar w:fldCharType="separate"/>
      </w:r>
      <w:r w:rsidR="00AF1463" w:rsidRPr="00AB3AF7">
        <w:rPr>
          <w:lang w:val="fr-FR"/>
        </w:rPr>
        <w:t xml:space="preserve">Tableau </w:t>
      </w:r>
      <w:r w:rsidR="00AF1463" w:rsidRPr="00AB3AF7">
        <w:rPr>
          <w:noProof/>
          <w:lang w:val="fr-FR"/>
        </w:rPr>
        <w:t>7</w:t>
      </w:r>
      <w:r w:rsidR="00AF1463" w:rsidRPr="00AB3AF7">
        <w:rPr>
          <w:lang w:val="fr-FR"/>
        </w:rPr>
        <w:fldChar w:fldCharType="end"/>
      </w:r>
      <w:r w:rsidR="00AF1463" w:rsidRPr="00AB3AF7">
        <w:rPr>
          <w:lang w:val="fr-FR"/>
        </w:rPr>
        <w:t xml:space="preserve"> </w:t>
      </w:r>
      <w:r w:rsidRPr="00AB3AF7">
        <w:rPr>
          <w:lang w:val="fr-FR"/>
        </w:rPr>
        <w:t>montre</w:t>
      </w:r>
      <w:r w:rsidR="00704BFB" w:rsidRPr="00AB3AF7">
        <w:rPr>
          <w:lang w:val="fr-FR"/>
        </w:rPr>
        <w:t xml:space="preserve"> les différentes résolutions et images par seconde (FPS) qui ont été testées avec l’architecture :</w:t>
      </w:r>
    </w:p>
    <w:p w14:paraId="1AF4827D" w14:textId="3BBAFB03" w:rsidR="00474593" w:rsidRPr="00AB3AF7" w:rsidRDefault="00474593" w:rsidP="00474593">
      <w:pPr>
        <w:pStyle w:val="Lgende"/>
        <w:rPr>
          <w:lang w:val="fr-FR"/>
        </w:rPr>
      </w:pPr>
      <w:bookmarkStart w:id="171" w:name="_Ref84685142"/>
      <w:bookmarkStart w:id="172" w:name="_Toc86180656"/>
      <w:r w:rsidRPr="00AB3AF7">
        <w:rPr>
          <w:lang w:val="fr-FR"/>
        </w:rPr>
        <w:t>Table</w:t>
      </w:r>
      <w:r w:rsidR="00F63151" w:rsidRPr="00AB3AF7">
        <w:rPr>
          <w:lang w:val="fr-FR"/>
        </w:rPr>
        <w:t>au</w:t>
      </w:r>
      <w:r w:rsidRPr="00AB3AF7">
        <w:rPr>
          <w:lang w:val="fr-FR"/>
        </w:rPr>
        <w:t xml:space="preserve"> </w:t>
      </w:r>
      <w:r w:rsidRPr="00E879BC">
        <w:rPr>
          <w:lang w:val="fr-FR"/>
        </w:rPr>
        <w:fldChar w:fldCharType="begin"/>
      </w:r>
      <w:r w:rsidRPr="00AB3AF7">
        <w:rPr>
          <w:lang w:val="fr-FR"/>
        </w:rPr>
        <w:instrText xml:space="preserve"> SEQ Table \* ARABIC </w:instrText>
      </w:r>
      <w:r w:rsidRPr="00E879BC">
        <w:rPr>
          <w:lang w:val="fr-FR"/>
        </w:rPr>
        <w:fldChar w:fldCharType="separate"/>
      </w:r>
      <w:r w:rsidR="00FA6619" w:rsidRPr="00AB3AF7">
        <w:rPr>
          <w:noProof/>
          <w:lang w:val="fr-FR"/>
        </w:rPr>
        <w:t>7</w:t>
      </w:r>
      <w:r w:rsidRPr="00E879BC">
        <w:rPr>
          <w:lang w:val="fr-FR"/>
        </w:rPr>
        <w:fldChar w:fldCharType="end"/>
      </w:r>
      <w:bookmarkEnd w:id="171"/>
      <w:r w:rsidRPr="00AB3AF7">
        <w:rPr>
          <w:lang w:val="fr-FR"/>
        </w:rPr>
        <w:t>: Résolutions et images par seconde (FPS) testé</w:t>
      </w:r>
      <w:r w:rsidR="00E438AE" w:rsidRPr="00AB3AF7">
        <w:rPr>
          <w:lang w:val="fr-FR"/>
        </w:rPr>
        <w:t>es</w:t>
      </w:r>
      <w:bookmarkEnd w:id="172"/>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E879BC" w14:paraId="4E5761D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313EB94C" w14:textId="77777777" w:rsidR="00A87D2C" w:rsidRPr="00E879BC" w:rsidRDefault="00704BFB" w:rsidP="00952DFA">
            <w:pPr>
              <w:spacing w:line="259" w:lineRule="auto"/>
              <w:jc w:val="left"/>
              <w:rPr>
                <w:lang w:val="fr-FR"/>
              </w:rPr>
            </w:pPr>
            <w:r w:rsidRPr="00E879BC">
              <w:rPr>
                <w:lang w:val="fr-FR"/>
              </w:rPr>
              <w:t>Résolutions qui fonctionnent</w:t>
            </w:r>
          </w:p>
        </w:tc>
      </w:tr>
      <w:tr w:rsidR="00A87D2C" w:rsidRPr="00E879BC" w14:paraId="69B97C7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950542A" w14:textId="77777777" w:rsidR="00A87D2C" w:rsidRPr="00E879BC" w:rsidRDefault="00704BFB" w:rsidP="00952DFA">
            <w:pPr>
              <w:spacing w:line="259" w:lineRule="auto"/>
              <w:jc w:val="left"/>
              <w:rPr>
                <w:lang w:val="fr-FR"/>
              </w:rPr>
            </w:pPr>
            <w:r w:rsidRPr="00E879BC">
              <w:rPr>
                <w:lang w:val="fr-FR"/>
              </w:rPr>
              <w:t>320x576, 480x640, 720x1280, 768x1024, 768x1152, 800x1152, 832x1024, 864x1024</w:t>
            </w:r>
          </w:p>
        </w:tc>
      </w:tr>
      <w:tr w:rsidR="00A87D2C" w:rsidRPr="00DC196A" w14:paraId="552A3FAB"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BE7C2D6" w14:textId="77777777" w:rsidR="00A87D2C" w:rsidRPr="00AB3AF7" w:rsidRDefault="00704BFB" w:rsidP="00952DFA">
            <w:pPr>
              <w:spacing w:line="259" w:lineRule="auto"/>
              <w:jc w:val="left"/>
              <w:rPr>
                <w:lang w:val="fr-FR"/>
              </w:rPr>
            </w:pPr>
            <w:r w:rsidRPr="00AB3AF7">
              <w:rPr>
                <w:lang w:val="fr-FR"/>
              </w:rPr>
              <w:t>Résolutions qui ne fonctionnent pas</w:t>
            </w:r>
          </w:p>
        </w:tc>
      </w:tr>
      <w:tr w:rsidR="00A87D2C" w:rsidRPr="00DC196A" w14:paraId="505618E9" w14:textId="77777777">
        <w:trPr>
          <w:trHeight w:val="875"/>
        </w:trPr>
        <w:tc>
          <w:tcPr>
            <w:tcW w:w="8616" w:type="dxa"/>
            <w:tcBorders>
              <w:top w:val="single" w:sz="3" w:space="0" w:color="000000"/>
              <w:left w:val="single" w:sz="3" w:space="0" w:color="000000"/>
              <w:bottom w:val="single" w:sz="3" w:space="0" w:color="000000"/>
              <w:right w:val="single" w:sz="3" w:space="0" w:color="000000"/>
            </w:tcBorders>
            <w:vAlign w:val="center"/>
          </w:tcPr>
          <w:p w14:paraId="50D9583D" w14:textId="77777777" w:rsidR="00A87D2C" w:rsidRPr="00AB3AF7" w:rsidRDefault="00704BFB" w:rsidP="00952DFA">
            <w:pPr>
              <w:tabs>
                <w:tab w:val="center" w:pos="1734"/>
                <w:tab w:val="center" w:pos="2959"/>
                <w:tab w:val="center" w:pos="4184"/>
                <w:tab w:val="center" w:pos="5410"/>
                <w:tab w:val="center" w:pos="6635"/>
                <w:tab w:val="right" w:pos="8377"/>
              </w:tabs>
              <w:spacing w:after="52" w:line="259" w:lineRule="auto"/>
              <w:jc w:val="left"/>
              <w:rPr>
                <w:lang w:val="fr-FR"/>
              </w:rPr>
            </w:pPr>
            <w:r w:rsidRPr="00AB3AF7">
              <w:rPr>
                <w:lang w:val="fr-FR"/>
              </w:rPr>
              <w:t>832x1120,</w:t>
            </w:r>
            <w:r w:rsidRPr="00AB3AF7">
              <w:rPr>
                <w:lang w:val="fr-FR"/>
              </w:rPr>
              <w:tab/>
              <w:t>832x1152,</w:t>
            </w:r>
            <w:r w:rsidRPr="00AB3AF7">
              <w:rPr>
                <w:lang w:val="fr-FR"/>
              </w:rPr>
              <w:tab/>
              <w:t>768x1280,</w:t>
            </w:r>
            <w:r w:rsidRPr="00AB3AF7">
              <w:rPr>
                <w:lang w:val="fr-FR"/>
              </w:rPr>
              <w:tab/>
              <w:t>800x1280,</w:t>
            </w:r>
            <w:r w:rsidRPr="00AB3AF7">
              <w:rPr>
                <w:lang w:val="fr-FR"/>
              </w:rPr>
              <w:tab/>
              <w:t>864x1152,</w:t>
            </w:r>
            <w:r w:rsidRPr="00AB3AF7">
              <w:rPr>
                <w:lang w:val="fr-FR"/>
              </w:rPr>
              <w:tab/>
              <w:t>900x1152,</w:t>
            </w:r>
            <w:r w:rsidRPr="00AB3AF7">
              <w:rPr>
                <w:lang w:val="fr-FR"/>
              </w:rPr>
              <w:tab/>
              <w:t>900x1280,</w:t>
            </w:r>
          </w:p>
          <w:p w14:paraId="3D1B0330" w14:textId="77777777" w:rsidR="00A87D2C" w:rsidRPr="00AB3AF7" w:rsidRDefault="00704BFB" w:rsidP="00952DFA">
            <w:pPr>
              <w:spacing w:line="259" w:lineRule="auto"/>
              <w:jc w:val="left"/>
              <w:rPr>
                <w:lang w:val="fr-FR"/>
              </w:rPr>
            </w:pPr>
            <w:r w:rsidRPr="00AB3AF7">
              <w:rPr>
                <w:lang w:val="fr-FR"/>
              </w:rPr>
              <w:t>960x1600, 1080x1920, 1024x1024</w:t>
            </w:r>
          </w:p>
        </w:tc>
      </w:tr>
      <w:tr w:rsidR="00A87D2C" w:rsidRPr="00DC196A" w14:paraId="1E5B2D4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12067FA2" w14:textId="77777777" w:rsidR="00A87D2C" w:rsidRPr="00AB3AF7" w:rsidRDefault="00704BFB" w:rsidP="00952DFA">
            <w:pPr>
              <w:spacing w:line="259" w:lineRule="auto"/>
              <w:jc w:val="left"/>
              <w:rPr>
                <w:lang w:val="fr-FR"/>
              </w:rPr>
            </w:pPr>
            <w:r w:rsidRPr="00AB3AF7">
              <w:rPr>
                <w:lang w:val="fr-FR"/>
              </w:rPr>
              <w:t>Images par seconde (FPS) supportées</w:t>
            </w:r>
          </w:p>
        </w:tc>
      </w:tr>
      <w:tr w:rsidR="00A87D2C" w:rsidRPr="00E879BC" w14:paraId="3647B28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AE535A5" w14:textId="77777777" w:rsidR="00A87D2C" w:rsidRPr="00E879BC" w:rsidRDefault="00704BFB" w:rsidP="00952DFA">
            <w:pPr>
              <w:spacing w:line="259" w:lineRule="auto"/>
              <w:jc w:val="left"/>
              <w:rPr>
                <w:lang w:val="fr-FR"/>
              </w:rPr>
            </w:pPr>
            <w:r w:rsidRPr="00E879BC">
              <w:rPr>
                <w:lang w:val="fr-FR"/>
              </w:rPr>
              <w:t>60/1, 30/1, 15/1, 1/1</w:t>
            </w:r>
          </w:p>
        </w:tc>
      </w:tr>
    </w:tbl>
    <w:p w14:paraId="49D73DDF" w14:textId="77777777" w:rsidR="00A87D2C" w:rsidRPr="00E879BC" w:rsidRDefault="00704BFB" w:rsidP="00952DFA">
      <w:pPr>
        <w:pStyle w:val="Titre2"/>
        <w:ind w:left="631" w:hanging="646"/>
        <w:rPr>
          <w:rFonts w:cs="Times New Roman"/>
          <w:lang w:val="fr-FR"/>
        </w:rPr>
      </w:pPr>
      <w:bookmarkStart w:id="173" w:name="_Toc86180722"/>
      <w:r w:rsidRPr="00E879BC">
        <w:rPr>
          <w:rFonts w:cs="Times New Roman"/>
          <w:lang w:val="fr-FR"/>
        </w:rPr>
        <w:t>Réentrainement</w:t>
      </w:r>
      <w:bookmarkEnd w:id="173"/>
    </w:p>
    <w:p w14:paraId="616D76D7" w14:textId="67ABB36A" w:rsidR="00A87D2C" w:rsidRPr="00AB3AF7" w:rsidRDefault="00704BFB" w:rsidP="00952DFA">
      <w:pPr>
        <w:ind w:left="-3"/>
        <w:rPr>
          <w:lang w:val="fr-FR"/>
        </w:rPr>
      </w:pPr>
      <w:r w:rsidRPr="00AB3AF7">
        <w:rPr>
          <w:lang w:val="fr-FR"/>
        </w:rPr>
        <w:t>Une tentative de réentrainement a été initiée. La première étape a été de vouloir r</w:t>
      </w:r>
      <w:r w:rsidR="003D0058" w:rsidRPr="00AB3AF7">
        <w:rPr>
          <w:lang w:val="fr-FR"/>
        </w:rPr>
        <w:t>é</w:t>
      </w:r>
      <w:r w:rsidRPr="00AB3AF7">
        <w:rPr>
          <w:lang w:val="fr-FR"/>
        </w:rPr>
        <w:t>générer le fichier ONNX tel que NVIDIA le fournit, sans autre effort de réentrainement. En effet les commandes fournies par NVIDIA pour segmenter une image ou une vidéo permettent de préciser une architecture personnalisée, tel que le fichier ONNX, les classes, les codes couleurs. L’idée est donc de bénéficier de cette possibilité. La seconde étape était de créer un jeu de données adapté au contexte, c’est-à-dire avec des photos de différentes sections de pistes cyclables avec une qualité de surface variable (sèche, mouillée, avec neige, ensoleillé, ombragé, etc.), avec les images fournies par l’APC-PJC et mon jeu personnel. Les difficultés attendues étaient d’uniformiser les résolutions des photos pour l’architecture SegNet18, mais surtout de créer des images vérités terrain, qui est beaucoup plus chronophage que difficile. Une fois le tout complété, la dernière étape est de re entrainé l’architecture SegNet18 avec ce jeu, et r</w:t>
      </w:r>
      <w:r w:rsidR="003D0058" w:rsidRPr="00AB3AF7">
        <w:rPr>
          <w:lang w:val="fr-FR"/>
        </w:rPr>
        <w:t>é</w:t>
      </w:r>
      <w:r w:rsidRPr="00AB3AF7">
        <w:rPr>
          <w:lang w:val="fr-FR"/>
        </w:rPr>
        <w:t>générer le nouveau fichier ONNX.</w:t>
      </w:r>
    </w:p>
    <w:p w14:paraId="3F750659" w14:textId="5A42F965" w:rsidR="00A87D2C" w:rsidRPr="00AB3AF7" w:rsidRDefault="00704BFB" w:rsidP="00952DFA">
      <w:pPr>
        <w:spacing w:after="598"/>
        <w:ind w:left="-3"/>
        <w:rPr>
          <w:lang w:val="fr-FR"/>
        </w:rPr>
      </w:pPr>
      <w:r w:rsidRPr="00AB3AF7">
        <w:rPr>
          <w:lang w:val="fr-FR"/>
        </w:rPr>
        <w:t>Malheureusement la première étape, de r</w:t>
      </w:r>
      <w:r w:rsidR="003D0058" w:rsidRPr="00AB3AF7">
        <w:rPr>
          <w:lang w:val="fr-FR"/>
        </w:rPr>
        <w:t>é</w:t>
      </w:r>
      <w:r w:rsidRPr="00AB3AF7">
        <w:rPr>
          <w:lang w:val="fr-FR"/>
        </w:rPr>
        <w:t>générer le fichier ONNX, ne s’est pas déroulé aussi simplement qu’espéré, et a remis en question la suite du réentrainement. La génération du fichier ONNX a tout d’abord réussie assez facilement, mais une erreur à l’exécution a remis en question l’intégrité de ce fichier. Une longue période d’investigation a débuté</w:t>
      </w:r>
      <w:r w:rsidR="007E5ED6" w:rsidRPr="00AB3AF7">
        <w:rPr>
          <w:vertAlign w:val="superscript"/>
          <w:lang w:val="fr-FR"/>
        </w:rPr>
        <w:t xml:space="preserve"> </w:t>
      </w:r>
      <w:r w:rsidR="007E5ED6" w:rsidRPr="00AB3AF7">
        <w:rPr>
          <w:rStyle w:val="Appelnotedebasdep"/>
          <w:lang w:val="fr-FR"/>
        </w:rPr>
        <w:footnoteReference w:id="36"/>
      </w:r>
      <w:r w:rsidR="007E5ED6" w:rsidRPr="00AB3AF7">
        <w:rPr>
          <w:vertAlign w:val="superscript"/>
          <w:lang w:val="fr-FR"/>
        </w:rPr>
        <w:t xml:space="preserve"> </w:t>
      </w:r>
      <w:r w:rsidR="007E5ED6" w:rsidRPr="00AB3AF7">
        <w:rPr>
          <w:rStyle w:val="Appelnotedebasdep"/>
          <w:lang w:val="fr-FR"/>
        </w:rPr>
        <w:footnoteReference w:id="37"/>
      </w:r>
      <w:r w:rsidRPr="00AB3AF7">
        <w:rPr>
          <w:lang w:val="fr-FR"/>
        </w:rPr>
        <w:t>, et finalement le fichier ONNX a pu être r</w:t>
      </w:r>
      <w:r w:rsidR="00E438AE" w:rsidRPr="00AB3AF7">
        <w:rPr>
          <w:lang w:val="fr-FR"/>
        </w:rPr>
        <w:t>é</w:t>
      </w:r>
      <w:r w:rsidRPr="00AB3AF7">
        <w:rPr>
          <w:lang w:val="fr-FR"/>
        </w:rPr>
        <w:t xml:space="preserve">généré avec succès après la phase de réentrainement. Malheureusement le script fourni par NVIDIA qui adapte les photos du jeu de données de </w:t>
      </w:r>
      <w:proofErr w:type="spellStart"/>
      <w:r w:rsidRPr="00AB3AF7">
        <w:rPr>
          <w:lang w:val="fr-FR"/>
        </w:rPr>
        <w:t>De</w:t>
      </w:r>
      <w:r w:rsidR="003F3FB6" w:rsidRPr="00AB3AF7">
        <w:rPr>
          <w:lang w:val="fr-FR"/>
        </w:rPr>
        <w:t>e</w:t>
      </w:r>
      <w:r w:rsidRPr="00AB3AF7">
        <w:rPr>
          <w:lang w:val="fr-FR"/>
        </w:rPr>
        <w:t>pScene</w:t>
      </w:r>
      <w:proofErr w:type="spellEnd"/>
      <w:r w:rsidRPr="00AB3AF7">
        <w:rPr>
          <w:lang w:val="fr-FR"/>
        </w:rPr>
        <w:t xml:space="preserve"> pour le jeu </w:t>
      </w:r>
      <w:r w:rsidRPr="00AB3AF7">
        <w:rPr>
          <w:lang w:val="fr-FR"/>
        </w:rPr>
        <w:lastRenderedPageBreak/>
        <w:t>d’entrainement et de test destiné au réentrainement de l’architecture SegNet18, génère des photos toutes noires, l’investigation s’est arrêtée à ce point.</w:t>
      </w:r>
    </w:p>
    <w:p w14:paraId="078161EC" w14:textId="77777777" w:rsidR="00A87D2C" w:rsidRPr="00E879BC" w:rsidRDefault="00704BFB" w:rsidP="00952DFA">
      <w:pPr>
        <w:pStyle w:val="Titre1"/>
        <w:ind w:left="501" w:hanging="516"/>
        <w:rPr>
          <w:rFonts w:ascii="Times New Roman" w:hAnsi="Times New Roman" w:cs="Times New Roman"/>
          <w:lang w:val="fr-FR"/>
        </w:rPr>
      </w:pPr>
      <w:bookmarkStart w:id="174" w:name="_Toc86180723"/>
      <w:r w:rsidRPr="00E879BC">
        <w:rPr>
          <w:rFonts w:ascii="Times New Roman" w:hAnsi="Times New Roman" w:cs="Times New Roman"/>
          <w:lang w:val="fr-FR"/>
        </w:rPr>
        <w:t>Interprétation et discussion des résultats</w:t>
      </w:r>
      <w:bookmarkEnd w:id="174"/>
    </w:p>
    <w:p w14:paraId="09964932" w14:textId="77777777" w:rsidR="00A87D2C" w:rsidRPr="00E879BC" w:rsidRDefault="00704BFB" w:rsidP="00952DFA">
      <w:pPr>
        <w:pStyle w:val="Titre2"/>
        <w:spacing w:after="180"/>
        <w:ind w:left="631" w:hanging="646"/>
        <w:rPr>
          <w:rFonts w:cs="Times New Roman"/>
          <w:lang w:val="fr-FR"/>
        </w:rPr>
      </w:pPr>
      <w:bookmarkStart w:id="175" w:name="_Toc86180724"/>
      <w:r w:rsidRPr="00E879BC">
        <w:rPr>
          <w:rFonts w:cs="Times New Roman"/>
          <w:lang w:val="fr-FR"/>
        </w:rPr>
        <w:t>Performances matérielles</w:t>
      </w:r>
      <w:bookmarkEnd w:id="175"/>
    </w:p>
    <w:p w14:paraId="6582A7F4" w14:textId="77777777" w:rsidR="00A87D2C" w:rsidRPr="00E879BC" w:rsidRDefault="00704BFB" w:rsidP="00952DFA">
      <w:pPr>
        <w:pStyle w:val="Titre3"/>
        <w:ind w:left="702" w:hanging="717"/>
        <w:rPr>
          <w:rFonts w:cs="Times New Roman"/>
          <w:lang w:val="fr-FR"/>
        </w:rPr>
      </w:pPr>
      <w:bookmarkStart w:id="176" w:name="_Toc86180725"/>
      <w:r w:rsidRPr="00E879BC">
        <w:rPr>
          <w:rFonts w:cs="Times New Roman"/>
          <w:lang w:val="fr-FR"/>
        </w:rPr>
        <w:t>Stockage de données</w:t>
      </w:r>
      <w:bookmarkEnd w:id="176"/>
    </w:p>
    <w:p w14:paraId="60721C99" w14:textId="77777777" w:rsidR="00A87D2C" w:rsidRPr="00AB3AF7" w:rsidRDefault="00704BFB" w:rsidP="00952DFA">
      <w:pPr>
        <w:spacing w:after="372"/>
        <w:ind w:left="-3"/>
        <w:rPr>
          <w:lang w:val="fr-FR"/>
        </w:rPr>
      </w:pPr>
      <w:r w:rsidRPr="00AB3AF7">
        <w:rPr>
          <w:lang w:val="fr-FR"/>
        </w:rPr>
        <w:t xml:space="preserve">Les tests montrent que le SSD interne est de 4 à 11 fois plus efficaces qu’une carte </w:t>
      </w:r>
      <w:proofErr w:type="spellStart"/>
      <w:r w:rsidRPr="00AB3AF7">
        <w:rPr>
          <w:lang w:val="fr-FR"/>
        </w:rPr>
        <w:t>microSD</w:t>
      </w:r>
      <w:proofErr w:type="spellEnd"/>
      <w:r w:rsidRPr="00AB3AF7">
        <w:rPr>
          <w:lang w:val="fr-FR"/>
        </w:rPr>
        <w:t>, pour l’opération de lecture de données.</w:t>
      </w:r>
    </w:p>
    <w:p w14:paraId="14BFF513" w14:textId="77777777" w:rsidR="00A87D2C" w:rsidRPr="00E879BC" w:rsidRDefault="00704BFB" w:rsidP="00952DFA">
      <w:pPr>
        <w:pStyle w:val="Titre3"/>
        <w:ind w:left="702" w:hanging="717"/>
        <w:rPr>
          <w:rFonts w:cs="Times New Roman"/>
          <w:lang w:val="fr-FR"/>
        </w:rPr>
      </w:pPr>
      <w:bookmarkStart w:id="177" w:name="_Toc86180726"/>
      <w:r w:rsidRPr="00E879BC">
        <w:rPr>
          <w:rFonts w:cs="Times New Roman"/>
          <w:lang w:val="fr-FR"/>
        </w:rPr>
        <w:t>Performances système</w:t>
      </w:r>
      <w:bookmarkEnd w:id="177"/>
    </w:p>
    <w:p w14:paraId="1CC27068" w14:textId="7405E2F3" w:rsidR="00556470" w:rsidRDefault="00FD55FF" w:rsidP="00952DFA">
      <w:pPr>
        <w:spacing w:after="342"/>
        <w:ind w:left="-3"/>
        <w:rPr>
          <w:lang w:val="fr-FR"/>
        </w:rPr>
      </w:pPr>
      <w:r>
        <w:rPr>
          <w:lang w:val="fr-FR"/>
        </w:rPr>
        <w:t xml:space="preserve">Le </w:t>
      </w:r>
      <w:r w:rsidR="00704BFB" w:rsidRPr="00AB3AF7">
        <w:rPr>
          <w:lang w:val="fr-FR"/>
        </w:rPr>
        <w:t>nano-ordinateur</w:t>
      </w:r>
      <w:r>
        <w:rPr>
          <w:lang w:val="fr-FR"/>
        </w:rPr>
        <w:t xml:space="preserve"> </w:t>
      </w:r>
      <w:r w:rsidR="00704BFB" w:rsidRPr="00AB3AF7">
        <w:rPr>
          <w:lang w:val="fr-FR"/>
        </w:rPr>
        <w:t xml:space="preserve">est capable d’exécuter l’inférence en temps réel pour une durée prolongée (23 minutes </w:t>
      </w:r>
      <w:r w:rsidR="00556470">
        <w:rPr>
          <w:lang w:val="fr-FR"/>
        </w:rPr>
        <w:t>pendant nos tests</w:t>
      </w:r>
      <w:r w:rsidR="00704BFB" w:rsidRPr="00AB3AF7">
        <w:rPr>
          <w:lang w:val="fr-FR"/>
        </w:rPr>
        <w:t xml:space="preserve">), et rester réactif aux commandes. </w:t>
      </w:r>
      <w:r w:rsidR="00556470" w:rsidRPr="00AB3AF7">
        <w:rPr>
          <w:lang w:val="fr-FR"/>
        </w:rPr>
        <w:t xml:space="preserve">Il faut rester vigilant quant à l’utilisation des </w:t>
      </w:r>
      <w:proofErr w:type="spellStart"/>
      <w:r w:rsidR="00556470" w:rsidRPr="00AB3AF7">
        <w:rPr>
          <w:lang w:val="fr-FR"/>
        </w:rPr>
        <w:t>CPUs</w:t>
      </w:r>
      <w:proofErr w:type="spellEnd"/>
      <w:r w:rsidR="00556470" w:rsidRPr="00AB3AF7">
        <w:rPr>
          <w:lang w:val="fr-FR"/>
        </w:rPr>
        <w:t xml:space="preserve"> pendant l’inférence sur le long terme</w:t>
      </w:r>
      <w:r w:rsidR="00556470">
        <w:rPr>
          <w:lang w:val="fr-FR"/>
        </w:rPr>
        <w:t>.</w:t>
      </w:r>
      <w:r w:rsidR="00556470" w:rsidRPr="00556470">
        <w:rPr>
          <w:lang w:val="fr-FR"/>
        </w:rPr>
        <w:t xml:space="preserve"> </w:t>
      </w:r>
      <w:r w:rsidR="00556470">
        <w:rPr>
          <w:lang w:val="fr-FR"/>
        </w:rPr>
        <w:t>L</w:t>
      </w:r>
      <w:r w:rsidR="00556470" w:rsidRPr="00AB3AF7">
        <w:rPr>
          <w:lang w:val="fr-FR"/>
        </w:rPr>
        <w:t>a segmentation con</w:t>
      </w:r>
      <w:r w:rsidR="00556470">
        <w:rPr>
          <w:lang w:val="fr-FR"/>
        </w:rPr>
        <w:t>somme</w:t>
      </w:r>
      <w:r w:rsidR="00556470" w:rsidRPr="00AB3AF7">
        <w:rPr>
          <w:lang w:val="fr-FR"/>
        </w:rPr>
        <w:t xml:space="preserve"> de la mémoire qui semble ne plus être disponible pour les autres ressources du système</w:t>
      </w:r>
      <w:r w:rsidR="00556470">
        <w:rPr>
          <w:lang w:val="fr-FR"/>
        </w:rPr>
        <w:t xml:space="preserve"> par la suite. </w:t>
      </w:r>
      <w:r w:rsidR="00556470" w:rsidRPr="00AB3AF7">
        <w:rPr>
          <w:lang w:val="fr-FR"/>
        </w:rPr>
        <w:t>Le I/O de la segmentation est raisonnable, de même que celle du système.</w:t>
      </w:r>
      <w:r w:rsidR="00556470">
        <w:rPr>
          <w:lang w:val="fr-FR"/>
        </w:rPr>
        <w:t xml:space="preserve"> La température augmente lors de l’inférence mais revient à son point d’origine une fois complété. L</w:t>
      </w:r>
      <w:r w:rsidR="00556470" w:rsidRPr="00AB3AF7">
        <w:rPr>
          <w:lang w:val="fr-FR"/>
        </w:rPr>
        <w:t xml:space="preserve">a consommation </w:t>
      </w:r>
      <w:r w:rsidR="00556470">
        <w:rPr>
          <w:lang w:val="fr-FR"/>
        </w:rPr>
        <w:t xml:space="preserve">d’énergie </w:t>
      </w:r>
      <w:r w:rsidR="00556470" w:rsidRPr="00AB3AF7">
        <w:rPr>
          <w:lang w:val="fr-FR"/>
        </w:rPr>
        <w:t>est plus</w:t>
      </w:r>
      <w:r w:rsidR="00556470">
        <w:rPr>
          <w:lang w:val="fr-FR"/>
        </w:rPr>
        <w:t xml:space="preserve"> élevée pendant la segmentation, ce qui peut avoir </w:t>
      </w:r>
      <w:r w:rsidR="00556470" w:rsidRPr="00AB3AF7">
        <w:rPr>
          <w:lang w:val="fr-FR"/>
        </w:rPr>
        <w:t>une importance sur le budget</w:t>
      </w:r>
      <w:r w:rsidR="00556470">
        <w:rPr>
          <w:lang w:val="fr-FR"/>
        </w:rPr>
        <w:t xml:space="preserve"> e</w:t>
      </w:r>
      <w:r w:rsidR="00556470" w:rsidRPr="00AB3AF7">
        <w:rPr>
          <w:lang w:val="fr-FR"/>
        </w:rPr>
        <w:t>n mode opérationnel continu</w:t>
      </w:r>
      <w:r w:rsidR="00556470">
        <w:rPr>
          <w:lang w:val="fr-FR"/>
        </w:rPr>
        <w:t xml:space="preserve">. </w:t>
      </w:r>
    </w:p>
    <w:p w14:paraId="0AE28245" w14:textId="38C94756" w:rsidR="00A87D2C" w:rsidRPr="00AB3AF7" w:rsidRDefault="00556470" w:rsidP="00952DFA">
      <w:pPr>
        <w:spacing w:after="342"/>
        <w:ind w:left="-3"/>
        <w:rPr>
          <w:lang w:val="fr-FR"/>
        </w:rPr>
      </w:pPr>
      <w:r w:rsidRPr="00AB3AF7">
        <w:rPr>
          <w:lang w:val="fr-FR"/>
        </w:rPr>
        <w:t xml:space="preserve">Il est donc à noter que l’opérationnalisation constante de la segmentation aurait un impact non négligeable sur la durée de vie du </w:t>
      </w:r>
      <w:proofErr w:type="spellStart"/>
      <w:r w:rsidRPr="00AB3AF7">
        <w:rPr>
          <w:lang w:val="fr-FR"/>
        </w:rPr>
        <w:t>Jetson</w:t>
      </w:r>
      <w:proofErr w:type="spellEnd"/>
      <w:r w:rsidRPr="00AB3AF7">
        <w:rPr>
          <w:lang w:val="fr-FR"/>
        </w:rPr>
        <w:t xml:space="preserve"> Nano. Selon la documentation de NVIDIA (NVIDIA, 2020), une carte </w:t>
      </w:r>
      <w:proofErr w:type="spellStart"/>
      <w:r w:rsidRPr="00AB3AF7">
        <w:rPr>
          <w:lang w:val="fr-FR"/>
        </w:rPr>
        <w:t>Jetson</w:t>
      </w:r>
      <w:proofErr w:type="spellEnd"/>
      <w:r w:rsidRPr="00AB3AF7">
        <w:rPr>
          <w:lang w:val="fr-FR"/>
        </w:rPr>
        <w:t xml:space="preserve"> Xavier TX2i qui opère 24/7, selon certaines conditions, a une durée de vie théorique de 4,4 années.</w:t>
      </w:r>
    </w:p>
    <w:p w14:paraId="5B60A54A" w14:textId="77777777" w:rsidR="00A87D2C" w:rsidRPr="00E879BC" w:rsidRDefault="00704BFB" w:rsidP="00952DFA">
      <w:pPr>
        <w:pStyle w:val="Titre2"/>
        <w:spacing w:after="180"/>
        <w:ind w:left="631" w:hanging="646"/>
        <w:rPr>
          <w:rFonts w:cs="Times New Roman"/>
          <w:lang w:val="fr-FR"/>
        </w:rPr>
      </w:pPr>
      <w:bookmarkStart w:id="178" w:name="_Toc86180727"/>
      <w:r w:rsidRPr="00E879BC">
        <w:rPr>
          <w:rFonts w:cs="Times New Roman"/>
          <w:lang w:val="fr-FR"/>
        </w:rPr>
        <w:t>Performances de la segmentation</w:t>
      </w:r>
      <w:bookmarkEnd w:id="178"/>
    </w:p>
    <w:p w14:paraId="25B1EE9D" w14:textId="77777777" w:rsidR="00A87D2C" w:rsidRPr="00E879BC" w:rsidRDefault="00704BFB" w:rsidP="00952DFA">
      <w:pPr>
        <w:pStyle w:val="Titre3"/>
        <w:ind w:left="702" w:hanging="717"/>
        <w:rPr>
          <w:rFonts w:cs="Times New Roman"/>
          <w:lang w:val="fr-FR"/>
        </w:rPr>
      </w:pPr>
      <w:bookmarkStart w:id="179" w:name="_Toc86180728"/>
      <w:r w:rsidRPr="00E879BC">
        <w:rPr>
          <w:rFonts w:cs="Times New Roman"/>
          <w:lang w:val="fr-FR"/>
        </w:rPr>
        <w:t>Images</w:t>
      </w:r>
      <w:bookmarkEnd w:id="179"/>
    </w:p>
    <w:p w14:paraId="361BB1A3" w14:textId="77777777" w:rsidR="00A87D2C" w:rsidRPr="00AB3AF7" w:rsidRDefault="00704BFB" w:rsidP="00952DFA">
      <w:pPr>
        <w:spacing w:after="40" w:line="265" w:lineRule="auto"/>
        <w:ind w:left="10"/>
        <w:jc w:val="right"/>
        <w:rPr>
          <w:lang w:val="fr-FR"/>
        </w:rPr>
      </w:pPr>
      <w:r w:rsidRPr="00AB3AF7">
        <w:rPr>
          <w:lang w:val="fr-FR"/>
        </w:rPr>
        <w:t xml:space="preserve">La segmentation prédite pour la classe "Trail" est assez surprenante. Le </w:t>
      </w:r>
      <w:proofErr w:type="spellStart"/>
      <w:r w:rsidRPr="00AB3AF7">
        <w:rPr>
          <w:lang w:val="fr-FR"/>
        </w:rPr>
        <w:t>IoU</w:t>
      </w:r>
      <w:proofErr w:type="spellEnd"/>
      <w:r w:rsidRPr="00AB3AF7">
        <w:rPr>
          <w:lang w:val="fr-FR"/>
        </w:rPr>
        <w:t xml:space="preserve"> est de 89 % et de 69</w:t>
      </w:r>
    </w:p>
    <w:p w14:paraId="5F7A8152" w14:textId="0D9EAEB9" w:rsidR="00A87D2C" w:rsidRPr="00AB3AF7" w:rsidRDefault="00704BFB" w:rsidP="003D11D6">
      <w:pPr>
        <w:spacing w:after="0"/>
        <w:ind w:left="-3"/>
        <w:rPr>
          <w:lang w:val="fr-FR"/>
        </w:rPr>
      </w:pPr>
      <w:r w:rsidRPr="00AB3AF7">
        <w:rPr>
          <w:lang w:val="fr-FR"/>
        </w:rPr>
        <w:t xml:space="preserve">% respectivement dans le cas des deux images évaluées, ce qui est encourageant. Par contre les délimitations de la segmentation pour le chemin sont décevantes et questionnables, car l’architecture retourne une résolution faible, de 19 x 10 pixels. C’est probablement dû au fait que </w:t>
      </w:r>
      <w:r w:rsidRPr="00AB3AF7">
        <w:rPr>
          <w:lang w:val="fr-FR"/>
        </w:rPr>
        <w:lastRenderedPageBreak/>
        <w:t>l’architecture du modèle segnet18 n’utilise que 18 couches, et qu’il n’y a donc que peu de représentations possibles pour les classes.</w:t>
      </w:r>
    </w:p>
    <w:p w14:paraId="79C00F16" w14:textId="77777777" w:rsidR="00A87D2C" w:rsidRPr="00E879BC" w:rsidRDefault="00704BFB" w:rsidP="00952DFA">
      <w:pPr>
        <w:pStyle w:val="Titre3"/>
        <w:ind w:left="702" w:hanging="717"/>
        <w:rPr>
          <w:rFonts w:cs="Times New Roman"/>
          <w:lang w:val="fr-FR"/>
        </w:rPr>
      </w:pPr>
      <w:bookmarkStart w:id="180" w:name="_Toc86180729"/>
      <w:r w:rsidRPr="00E879BC">
        <w:rPr>
          <w:rFonts w:cs="Times New Roman"/>
          <w:lang w:val="fr-FR"/>
        </w:rPr>
        <w:t>Vidéos</w:t>
      </w:r>
      <w:bookmarkEnd w:id="180"/>
    </w:p>
    <w:p w14:paraId="580FB933" w14:textId="77777777" w:rsidR="00A87D2C" w:rsidRPr="00AB3AF7" w:rsidRDefault="00704BFB" w:rsidP="00FD3F03">
      <w:pPr>
        <w:ind w:left="-13"/>
        <w:rPr>
          <w:lang w:val="fr-FR"/>
        </w:rPr>
      </w:pPr>
      <w:r w:rsidRPr="00AB3AF7">
        <w:rPr>
          <w:lang w:val="fr-FR"/>
        </w:rPr>
        <w:t>La segmentation des vidéos n’a pas pu être évaluée avec des indicateurs de performances. C’est donc subjectivement que l’on peut donner une appréciation. Comme les images se succèdent rapidement, ce n’est pas non plus évident. Les vidéos proviennent d’un contexte autre que celui du jeu de données d’entrainement (la forêt), la surface de la piste est bien différente.</w:t>
      </w:r>
    </w:p>
    <w:p w14:paraId="6E40BD41" w14:textId="77777777" w:rsidR="00A87D2C" w:rsidRPr="00AB3AF7" w:rsidRDefault="00704BFB" w:rsidP="00952DFA">
      <w:pPr>
        <w:spacing w:after="599"/>
        <w:ind w:left="-3"/>
        <w:rPr>
          <w:lang w:val="fr-FR"/>
        </w:rPr>
      </w:pPr>
      <w:r w:rsidRPr="00AB3AF7">
        <w:rPr>
          <w:lang w:val="fr-FR"/>
        </w:rPr>
        <w:t>Je me questionne sur l’utilisation de la segmentation de vidéos en temps réel, car il n’y a pas moyen d’évaluer la qualité de la segmentation si la vérité terrain n’est pas disponible.</w:t>
      </w:r>
    </w:p>
    <w:p w14:paraId="44A95DC0" w14:textId="77777777" w:rsidR="00A87D2C" w:rsidRPr="00E879BC" w:rsidRDefault="00704BFB" w:rsidP="00952DFA">
      <w:pPr>
        <w:pStyle w:val="Titre1"/>
        <w:ind w:left="501" w:hanging="516"/>
        <w:rPr>
          <w:rFonts w:ascii="Times New Roman" w:hAnsi="Times New Roman" w:cs="Times New Roman"/>
          <w:lang w:val="fr-FR"/>
        </w:rPr>
      </w:pPr>
      <w:bookmarkStart w:id="181" w:name="_Toc86180730"/>
      <w:r w:rsidRPr="00E879BC">
        <w:rPr>
          <w:rFonts w:ascii="Times New Roman" w:hAnsi="Times New Roman" w:cs="Times New Roman"/>
          <w:lang w:val="fr-FR"/>
        </w:rPr>
        <w:t>Conclusion et recommandations</w:t>
      </w:r>
      <w:bookmarkEnd w:id="181"/>
    </w:p>
    <w:p w14:paraId="307E6166" w14:textId="77777777" w:rsidR="00A87D2C" w:rsidRPr="00E879BC" w:rsidRDefault="00704BFB" w:rsidP="00952DFA">
      <w:pPr>
        <w:pStyle w:val="Titre2"/>
        <w:ind w:left="631" w:hanging="646"/>
        <w:rPr>
          <w:rFonts w:cs="Times New Roman"/>
          <w:lang w:val="fr-FR"/>
        </w:rPr>
      </w:pPr>
      <w:bookmarkStart w:id="182" w:name="_Toc86180731"/>
      <w:r w:rsidRPr="00E879BC">
        <w:rPr>
          <w:rFonts w:cs="Times New Roman"/>
          <w:lang w:val="fr-FR"/>
        </w:rPr>
        <w:t>Objectif principal</w:t>
      </w:r>
      <w:bookmarkEnd w:id="182"/>
    </w:p>
    <w:p w14:paraId="7B6B46F0" w14:textId="77777777" w:rsidR="00A87D2C" w:rsidRPr="00AB3AF7" w:rsidRDefault="00704BFB" w:rsidP="00952DFA">
      <w:pPr>
        <w:spacing w:after="25"/>
        <w:ind w:left="-3"/>
        <w:rPr>
          <w:lang w:val="fr-FR"/>
        </w:rPr>
      </w:pPr>
      <w:r w:rsidRPr="00AB3AF7">
        <w:rPr>
          <w:lang w:val="fr-FR"/>
        </w:rPr>
        <w:t xml:space="preserve">L’objectif principal de l’essai était d’évaluer la capacité du nano-ordinateur "NVIDIA </w:t>
      </w:r>
      <w:proofErr w:type="spellStart"/>
      <w:r w:rsidRPr="00AB3AF7">
        <w:rPr>
          <w:lang w:val="fr-FR"/>
        </w:rPr>
        <w:t>Jetson</w:t>
      </w:r>
      <w:proofErr w:type="spellEnd"/>
      <w:r w:rsidRPr="00AB3AF7">
        <w:rPr>
          <w:lang w:val="fr-FR"/>
        </w:rPr>
        <w:t xml:space="preserve"> Nano" à exécuter, en temps réel, une architecture de réseau de neurones pleinement connectés (FCNN) permettant la segmentation sémantique d’une vidéo d’une piste multifonctionnelle. Il faut découper en plusieurs faits cet objectif afin de bien pouvoir l’évaluer :</w:t>
      </w:r>
    </w:p>
    <w:p w14:paraId="5D8D70ED" w14:textId="77777777" w:rsidR="00A87D2C" w:rsidRPr="00AB3AF7" w:rsidRDefault="00704BFB" w:rsidP="00952DFA">
      <w:pPr>
        <w:spacing w:after="24"/>
        <w:ind w:left="707" w:hanging="356"/>
        <w:rPr>
          <w:lang w:val="fr-FR"/>
        </w:rPr>
      </w:pPr>
      <w:commentRangeStart w:id="183"/>
      <w:r w:rsidRPr="00AB3AF7">
        <w:rPr>
          <w:lang w:val="fr-FR"/>
        </w:rPr>
        <w:t>— Le nano-ordinateur est capable de segmenter sémantiquement une vidéo représentant une piste cyclable grâce à une architecture FCN.</w:t>
      </w:r>
    </w:p>
    <w:p w14:paraId="16322B29" w14:textId="69A37D0B" w:rsidR="00A87D2C" w:rsidRPr="00AB3AF7" w:rsidRDefault="00704BFB" w:rsidP="00952DFA">
      <w:pPr>
        <w:spacing w:after="25"/>
        <w:ind w:left="707" w:hanging="356"/>
        <w:rPr>
          <w:lang w:val="fr-FR"/>
        </w:rPr>
      </w:pPr>
      <w:r w:rsidRPr="00AB3AF7">
        <w:rPr>
          <w:lang w:val="fr-FR"/>
        </w:rPr>
        <w:t xml:space="preserve">— La segmentation sémantique découlant de l’inférence n’a pas pu être mesurée, il n’y a aucun moyen qui m’est connu afin de récupérer un indicateur, un coefficient ou un score me permettant de juger si la segmentation d’une vidéo est bonne ou non, comme pour une image ou la mesure du </w:t>
      </w:r>
      <w:proofErr w:type="spellStart"/>
      <w:r w:rsidRPr="00AB3AF7">
        <w:rPr>
          <w:lang w:val="fr-FR"/>
        </w:rPr>
        <w:t>IoU</w:t>
      </w:r>
      <w:proofErr w:type="spellEnd"/>
      <w:r w:rsidRPr="00AB3AF7">
        <w:rPr>
          <w:lang w:val="fr-FR"/>
        </w:rPr>
        <w:t xml:space="preserve"> ou du F1 score est possible si l’image de la vérité terrain est disponible.</w:t>
      </w:r>
    </w:p>
    <w:p w14:paraId="1DAE8F6D" w14:textId="77777777" w:rsidR="00A87D2C" w:rsidRPr="00AB3AF7" w:rsidRDefault="00704BFB" w:rsidP="00952DFA">
      <w:pPr>
        <w:spacing w:after="63" w:line="265" w:lineRule="auto"/>
        <w:ind w:left="301"/>
        <w:jc w:val="center"/>
        <w:rPr>
          <w:lang w:val="fr-FR"/>
        </w:rPr>
      </w:pPr>
      <w:r w:rsidRPr="00AB3AF7">
        <w:rPr>
          <w:lang w:val="fr-FR"/>
        </w:rPr>
        <w:t>— L’image générée par l’architecture FCN SegNet18 a une résolution faible, de l’ordre de 19 x 10 pixels. La délimitation de la segmentation, entre chaque classe, est donc grossière.</w:t>
      </w:r>
    </w:p>
    <w:p w14:paraId="4CC0FFAB" w14:textId="22D5FC81" w:rsidR="00A87D2C" w:rsidRPr="00AB3AF7" w:rsidRDefault="00704BFB" w:rsidP="00952DFA">
      <w:pPr>
        <w:spacing w:after="40"/>
        <w:ind w:left="361"/>
        <w:rPr>
          <w:lang w:val="fr-FR"/>
        </w:rPr>
      </w:pPr>
      <w:r w:rsidRPr="00AB3AF7">
        <w:rPr>
          <w:lang w:val="fr-FR"/>
        </w:rPr>
        <w:t xml:space="preserve">— Le "temps réel" </w:t>
      </w:r>
      <w:r w:rsidR="003D0058" w:rsidRPr="00AB3AF7">
        <w:rPr>
          <w:lang w:val="fr-FR"/>
        </w:rPr>
        <w:t>a</w:t>
      </w:r>
      <w:r w:rsidRPr="00AB3AF7">
        <w:rPr>
          <w:lang w:val="fr-FR"/>
        </w:rPr>
        <w:t xml:space="preserve"> été simulé, et n’est donc pas celui qui sera utilisé sur le terrain.</w:t>
      </w:r>
    </w:p>
    <w:p w14:paraId="231D305E" w14:textId="07BAB605" w:rsidR="00A87D2C" w:rsidRPr="00AB3AF7" w:rsidRDefault="00704BFB" w:rsidP="00952DFA">
      <w:pPr>
        <w:ind w:left="707" w:hanging="356"/>
        <w:rPr>
          <w:lang w:val="fr-FR"/>
        </w:rPr>
      </w:pPr>
      <w:r w:rsidRPr="00AB3AF7">
        <w:rPr>
          <w:lang w:val="fr-FR"/>
        </w:rPr>
        <w:t>— le nano-ordinateur et l’architecture FCN supporte</w:t>
      </w:r>
      <w:r w:rsidR="00E438AE" w:rsidRPr="00AB3AF7">
        <w:rPr>
          <w:lang w:val="fr-FR"/>
        </w:rPr>
        <w:t>nt</w:t>
      </w:r>
      <w:r w:rsidRPr="00AB3AF7">
        <w:rPr>
          <w:lang w:val="fr-FR"/>
        </w:rPr>
        <w:t xml:space="preserve"> l’inférence d’une vidéo HD (résolution de 720x1280 = 720p) avec un nombre d’images par seconde de 60/1 FPS.</w:t>
      </w:r>
      <w:commentRangeEnd w:id="183"/>
      <w:r w:rsidR="004A6F25">
        <w:rPr>
          <w:rStyle w:val="Marquedecommentaire"/>
        </w:rPr>
        <w:commentReference w:id="183"/>
      </w:r>
    </w:p>
    <w:p w14:paraId="31D5598B" w14:textId="20E58395" w:rsidR="00A87D2C" w:rsidRPr="00AB3AF7" w:rsidRDefault="00704BFB" w:rsidP="00952DFA">
      <w:pPr>
        <w:ind w:left="-3"/>
        <w:rPr>
          <w:lang w:val="fr-FR"/>
        </w:rPr>
      </w:pPr>
      <w:r w:rsidRPr="00AB3AF7">
        <w:rPr>
          <w:lang w:val="fr-FR"/>
        </w:rPr>
        <w:t xml:space="preserve">D’un point de vue </w:t>
      </w:r>
      <w:r w:rsidR="00E438AE" w:rsidRPr="00AB3AF7">
        <w:rPr>
          <w:lang w:val="fr-FR"/>
        </w:rPr>
        <w:t xml:space="preserve">de la </w:t>
      </w:r>
      <w:r w:rsidRPr="00AB3AF7">
        <w:rPr>
          <w:lang w:val="fr-FR"/>
        </w:rPr>
        <w:t xml:space="preserve">performance matérielle et logicielle, le nano-ordinateur est capable de segmenter une vidéo avec une architecture FCN. Par contre, d’un point de vue qualitatif, 1) la </w:t>
      </w:r>
      <w:r w:rsidRPr="00AB3AF7">
        <w:rPr>
          <w:lang w:val="fr-FR"/>
        </w:rPr>
        <w:lastRenderedPageBreak/>
        <w:t>qualité de la segmentation ne peut pas être mesurée. De plus, 2) la segmentation prédite est imprécise.</w:t>
      </w:r>
    </w:p>
    <w:p w14:paraId="60D909B4" w14:textId="77777777" w:rsidR="00A87D2C" w:rsidRPr="00AB3AF7" w:rsidRDefault="00704BFB" w:rsidP="00952DFA">
      <w:pPr>
        <w:ind w:left="-3"/>
        <w:rPr>
          <w:lang w:val="fr-FR"/>
        </w:rPr>
      </w:pPr>
      <w:r w:rsidRPr="00AB3AF7">
        <w:rPr>
          <w:lang w:val="fr-FR"/>
        </w:rPr>
        <w:t>La première limitation qualitative semble être un défaut majeur. Mais si on replace l’objectif dans le contexte de la détection de la délimitation d’une piste cyclable, à partir d’un point de vue fixe, on peut s’interroger sur le besoin de faire de la télédétection en temps réel avec une vidéo en haute résolution.</w:t>
      </w:r>
    </w:p>
    <w:p w14:paraId="015620ED" w14:textId="77777777" w:rsidR="00A87D2C" w:rsidRPr="00AB3AF7" w:rsidRDefault="00704BFB" w:rsidP="00952DFA">
      <w:pPr>
        <w:spacing w:after="465"/>
        <w:ind w:left="-3"/>
        <w:rPr>
          <w:lang w:val="fr-FR"/>
        </w:rPr>
      </w:pPr>
      <w:r w:rsidRPr="00AB3AF7">
        <w:rPr>
          <w:lang w:val="fr-FR"/>
        </w:rPr>
        <w:t xml:space="preserve">La seconde limitation pourrait théoriquement être améliorée en utilisant un modèle dont l’architecture est plus performante, mais implicitement plus complexe, telle que l’architecture SegNet101 ou DeepLabV3, mais qui risque d’être aussi plus demandant en ressources matérielles, GPU, CPU et mémoire. Ce qui risque de remettre en question les performances matérielles et logicielles du nano-ordinateur. C’est ainsi probablement la raison pour laquelle NVIDIA procure uniquement des jeux de modèles </w:t>
      </w:r>
      <w:proofErr w:type="spellStart"/>
      <w:r w:rsidRPr="00AB3AF7">
        <w:rPr>
          <w:lang w:val="fr-FR"/>
        </w:rPr>
        <w:t>préentrainés</w:t>
      </w:r>
      <w:proofErr w:type="spellEnd"/>
      <w:r w:rsidRPr="00AB3AF7">
        <w:rPr>
          <w:lang w:val="fr-FR"/>
        </w:rPr>
        <w:t xml:space="preserve"> de segmentation sémantique avec SegNet18 pour le nano-ordinateur.</w:t>
      </w:r>
    </w:p>
    <w:p w14:paraId="6039D21A" w14:textId="77777777" w:rsidR="00A87D2C" w:rsidRPr="00E879BC" w:rsidRDefault="00704BFB" w:rsidP="00952DFA">
      <w:pPr>
        <w:pStyle w:val="Titre2"/>
        <w:spacing w:after="180"/>
        <w:ind w:left="631" w:hanging="646"/>
        <w:rPr>
          <w:rFonts w:cs="Times New Roman"/>
          <w:lang w:val="fr-FR"/>
        </w:rPr>
      </w:pPr>
      <w:bookmarkStart w:id="184" w:name="_Toc86180732"/>
      <w:r w:rsidRPr="00E879BC">
        <w:rPr>
          <w:rFonts w:cs="Times New Roman"/>
          <w:lang w:val="fr-FR"/>
        </w:rPr>
        <w:t>Limites</w:t>
      </w:r>
      <w:bookmarkEnd w:id="184"/>
    </w:p>
    <w:p w14:paraId="253E1D85" w14:textId="77777777" w:rsidR="00A87D2C" w:rsidRPr="00E879BC" w:rsidRDefault="00704BFB" w:rsidP="00952DFA">
      <w:pPr>
        <w:pStyle w:val="Titre3"/>
        <w:ind w:left="702" w:hanging="717"/>
        <w:rPr>
          <w:rFonts w:cs="Times New Roman"/>
          <w:lang w:val="fr-FR"/>
        </w:rPr>
      </w:pPr>
      <w:bookmarkStart w:id="185" w:name="_Toc86180733"/>
      <w:r w:rsidRPr="00E879BC">
        <w:rPr>
          <w:rFonts w:cs="Times New Roman"/>
          <w:lang w:val="fr-FR"/>
        </w:rPr>
        <w:t>Limites matérielles</w:t>
      </w:r>
      <w:bookmarkEnd w:id="185"/>
    </w:p>
    <w:p w14:paraId="5AFF2FBC" w14:textId="6A6EDDCA" w:rsidR="00A87D2C" w:rsidRPr="00AB3AF7" w:rsidRDefault="00704BFB" w:rsidP="00952DFA">
      <w:pPr>
        <w:spacing w:after="372"/>
        <w:ind w:left="-3"/>
        <w:rPr>
          <w:lang w:val="fr-FR"/>
        </w:rPr>
      </w:pPr>
      <w:r w:rsidRPr="00AB3AF7">
        <w:rPr>
          <w:lang w:val="fr-FR"/>
        </w:rPr>
        <w:t>Au sujet des limites matérielles, durant l’inférence, il n’y a aucune limite qui est ressortie lors des tests de performance. Selon la documentation de NVIDIA (NVIDIA, 2020), un mode opérationnel 24/7 offre une durée de vie de 4</w:t>
      </w:r>
      <w:r w:rsidR="003D0058" w:rsidRPr="00AB3AF7">
        <w:rPr>
          <w:lang w:val="fr-FR"/>
        </w:rPr>
        <w:t>.</w:t>
      </w:r>
      <w:r w:rsidRPr="00AB3AF7">
        <w:rPr>
          <w:lang w:val="fr-FR"/>
        </w:rPr>
        <w:t>4 années au nano-ordinateur.</w:t>
      </w:r>
    </w:p>
    <w:p w14:paraId="0AD736E3" w14:textId="77777777" w:rsidR="00A87D2C" w:rsidRPr="00E879BC" w:rsidRDefault="00704BFB" w:rsidP="00952DFA">
      <w:pPr>
        <w:pStyle w:val="Titre3"/>
        <w:ind w:left="702" w:hanging="717"/>
        <w:rPr>
          <w:rFonts w:cs="Times New Roman"/>
          <w:lang w:val="fr-FR"/>
        </w:rPr>
      </w:pPr>
      <w:bookmarkStart w:id="186" w:name="_Toc86180734"/>
      <w:r w:rsidRPr="00E879BC">
        <w:rPr>
          <w:rFonts w:cs="Times New Roman"/>
          <w:lang w:val="fr-FR"/>
        </w:rPr>
        <w:t>Limites applicatives</w:t>
      </w:r>
      <w:bookmarkEnd w:id="186"/>
    </w:p>
    <w:p w14:paraId="7D61520A" w14:textId="078AC810" w:rsidR="00A87D2C" w:rsidRPr="00AB3AF7" w:rsidRDefault="00704BFB" w:rsidP="00952DFA">
      <w:pPr>
        <w:ind w:left="-3"/>
        <w:rPr>
          <w:lang w:val="fr-FR"/>
        </w:rPr>
      </w:pPr>
      <w:r w:rsidRPr="00AB3AF7">
        <w:rPr>
          <w:lang w:val="fr-FR"/>
        </w:rPr>
        <w:t>Au sujet des limites applicatives, durant l’inférence, il n’y a aucune limite qui est ressortie lors des tests de performance. Par contre</w:t>
      </w:r>
      <w:r w:rsidR="003D0058" w:rsidRPr="00AB3AF7">
        <w:rPr>
          <w:lang w:val="fr-FR"/>
        </w:rPr>
        <w:t>,</w:t>
      </w:r>
      <w:r w:rsidRPr="00AB3AF7">
        <w:rPr>
          <w:lang w:val="fr-FR"/>
        </w:rPr>
        <w:t xml:space="preserve"> il a été observé durant l’essai que le nano-ordinateur ne devrait pas être utilisé comme machine de développement, pour par exemple pour </w:t>
      </w:r>
      <w:proofErr w:type="spellStart"/>
      <w:r w:rsidRPr="00AB3AF7">
        <w:rPr>
          <w:lang w:val="fr-FR"/>
        </w:rPr>
        <w:t>r</w:t>
      </w:r>
      <w:r w:rsidR="003D0058" w:rsidRPr="00AB3AF7">
        <w:rPr>
          <w:lang w:val="fr-FR"/>
        </w:rPr>
        <w:t>é</w:t>
      </w:r>
      <w:r w:rsidRPr="00AB3AF7">
        <w:rPr>
          <w:lang w:val="fr-FR"/>
        </w:rPr>
        <w:t>entrain</w:t>
      </w:r>
      <w:r w:rsidR="003D0058" w:rsidRPr="00AB3AF7">
        <w:rPr>
          <w:lang w:val="fr-FR"/>
        </w:rPr>
        <w:t>er</w:t>
      </w:r>
      <w:proofErr w:type="spellEnd"/>
      <w:r w:rsidRPr="00AB3AF7">
        <w:rPr>
          <w:lang w:val="fr-FR"/>
        </w:rPr>
        <w:t xml:space="preserve"> une architecture. L’entrainement de l’architecture SegNet18 n’a pas fonctionné dans un environnement virtuel Python, ni dans un conteneur Docker sur le nano-ordinateur, celui-ci arrête de fonctionner. Il n’y a pas eu d’investigation, mais il semble que le nano-ordinateur attein</w:t>
      </w:r>
      <w:r w:rsidR="003D0058" w:rsidRPr="00AB3AF7">
        <w:rPr>
          <w:lang w:val="fr-FR"/>
        </w:rPr>
        <w:t>t</w:t>
      </w:r>
      <w:r w:rsidRPr="00AB3AF7">
        <w:rPr>
          <w:lang w:val="fr-FR"/>
        </w:rPr>
        <w:t xml:space="preserve"> une limite mémoire qui le ralenti</w:t>
      </w:r>
      <w:r w:rsidR="00E438AE" w:rsidRPr="00AB3AF7">
        <w:rPr>
          <w:lang w:val="fr-FR"/>
        </w:rPr>
        <w:t>t</w:t>
      </w:r>
      <w:r w:rsidRPr="00AB3AF7">
        <w:rPr>
          <w:lang w:val="fr-FR"/>
        </w:rPr>
        <w:t xml:space="preserve"> jusqu’à un arrêt de fonctionnement. DIGITS ne peut pas non plus être utilisé, car il n’est pas compatible avec l’architecture ARM du nano-ordinateur. Si l’objectif est d’améliorer l’architecture en </w:t>
      </w:r>
      <w:proofErr w:type="spellStart"/>
      <w:r w:rsidRPr="00AB3AF7">
        <w:rPr>
          <w:lang w:val="fr-FR"/>
        </w:rPr>
        <w:t>réentrainant</w:t>
      </w:r>
      <w:proofErr w:type="spellEnd"/>
      <w:r w:rsidRPr="00AB3AF7">
        <w:rPr>
          <w:lang w:val="fr-FR"/>
        </w:rPr>
        <w:t xml:space="preserve"> à la demande en mode opérationnel, l’entrainement et l’inférence ne </w:t>
      </w:r>
      <w:r w:rsidRPr="00AB3AF7">
        <w:rPr>
          <w:lang w:val="fr-FR"/>
        </w:rPr>
        <w:lastRenderedPageBreak/>
        <w:t>peuvent cohabiter simultanément, cela me semble donc impossible aujourd’hui, à moins d’investiguer et de trouver un moyen d’optimiser les ressources.</w:t>
      </w:r>
    </w:p>
    <w:p w14:paraId="199556F3" w14:textId="77777777" w:rsidR="00A87D2C" w:rsidRPr="00AB3AF7" w:rsidRDefault="00704BFB" w:rsidP="00952DFA">
      <w:pPr>
        <w:ind w:left="-3"/>
        <w:rPr>
          <w:lang w:val="fr-FR"/>
        </w:rPr>
      </w:pPr>
      <w:r w:rsidRPr="00AB3AF7">
        <w:rPr>
          <w:lang w:val="fr-FR"/>
        </w:rPr>
        <w:t xml:space="preserve">Durant l’essai, il a aussi été observé que l’utilisation prolongée de </w:t>
      </w:r>
      <w:proofErr w:type="spellStart"/>
      <w:r w:rsidRPr="00AB3AF7">
        <w:rPr>
          <w:lang w:val="fr-FR"/>
        </w:rPr>
        <w:t>Chromium</w:t>
      </w:r>
      <w:proofErr w:type="spellEnd"/>
      <w:r w:rsidRPr="00AB3AF7">
        <w:rPr>
          <w:lang w:val="fr-FR"/>
        </w:rPr>
        <w:t xml:space="preserve"> peut impacter les performances du nano-ordinateur en le ralentissant grandement.</w:t>
      </w:r>
    </w:p>
    <w:p w14:paraId="113571EF" w14:textId="77777777" w:rsidR="00A87D2C" w:rsidRPr="00E879BC" w:rsidRDefault="00704BFB" w:rsidP="00952DFA">
      <w:pPr>
        <w:pStyle w:val="Titre2"/>
        <w:spacing w:after="180"/>
        <w:ind w:left="631" w:hanging="646"/>
        <w:rPr>
          <w:rFonts w:cs="Times New Roman"/>
          <w:lang w:val="fr-FR"/>
        </w:rPr>
      </w:pPr>
      <w:bookmarkStart w:id="187" w:name="_Toc86180735"/>
      <w:r w:rsidRPr="00E879BC">
        <w:rPr>
          <w:rFonts w:cs="Times New Roman"/>
          <w:lang w:val="fr-FR"/>
        </w:rPr>
        <w:t>Optimisation</w:t>
      </w:r>
      <w:bookmarkEnd w:id="187"/>
    </w:p>
    <w:p w14:paraId="4A60A681" w14:textId="77777777" w:rsidR="00A87D2C" w:rsidRPr="00E879BC" w:rsidRDefault="00704BFB" w:rsidP="00952DFA">
      <w:pPr>
        <w:pStyle w:val="Titre3"/>
        <w:ind w:left="702" w:hanging="717"/>
        <w:rPr>
          <w:rFonts w:cs="Times New Roman"/>
          <w:lang w:val="fr-FR"/>
        </w:rPr>
      </w:pPr>
      <w:bookmarkStart w:id="188" w:name="_Toc86180736"/>
      <w:r w:rsidRPr="00E879BC">
        <w:rPr>
          <w:rFonts w:cs="Times New Roman"/>
          <w:lang w:val="fr-FR"/>
        </w:rPr>
        <w:t>Optimisation matérielle</w:t>
      </w:r>
      <w:bookmarkEnd w:id="188"/>
    </w:p>
    <w:p w14:paraId="78E0840B" w14:textId="2244E349" w:rsidR="00A87D2C" w:rsidRPr="00AB3AF7" w:rsidRDefault="00704BFB" w:rsidP="00952DFA">
      <w:pPr>
        <w:ind w:left="-3"/>
        <w:rPr>
          <w:lang w:val="fr-FR"/>
        </w:rPr>
      </w:pPr>
      <w:r w:rsidRPr="00AB3AF7">
        <w:rPr>
          <w:lang w:val="fr-FR"/>
        </w:rPr>
        <w:t>Plusieurs initiatives ont été tentées afin d’optimiser le matériel. L’optimisation requise est celle d’utiliser un adaptateur 5</w:t>
      </w:r>
      <w:r w:rsidR="008039AB" w:rsidRPr="00AB3AF7">
        <w:rPr>
          <w:lang w:val="fr-FR"/>
        </w:rPr>
        <w:t xml:space="preserve"> </w:t>
      </w:r>
      <w:r w:rsidRPr="00AB3AF7">
        <w:rPr>
          <w:lang w:val="fr-FR"/>
        </w:rPr>
        <w:t>V 4</w:t>
      </w:r>
      <w:r w:rsidR="008039AB" w:rsidRPr="00AB3AF7">
        <w:rPr>
          <w:lang w:val="fr-FR"/>
        </w:rPr>
        <w:t xml:space="preserve"> </w:t>
      </w:r>
      <w:r w:rsidRPr="00AB3AF7">
        <w:rPr>
          <w:lang w:val="fr-FR"/>
        </w:rPr>
        <w:t xml:space="preserve">A, recommandé et fiable, afin de fournir assez de puissance au nano-ordinateur lorsque d’autres périphériques viennent s’y raccorder, comme une caméra et un ventilateur. Profiter du PoE de l’interface réseau n’a pas été testé, mais cela semble aussi être une option rapide et simple à mettre en place pour assister l’adaptateur. Enfin, forcer le démarrage du ventilateur </w:t>
      </w:r>
      <w:r w:rsidR="008039AB" w:rsidRPr="00AB3AF7">
        <w:rPr>
          <w:lang w:val="fr-FR"/>
        </w:rPr>
        <w:t>dès</w:t>
      </w:r>
      <w:r w:rsidRPr="00AB3AF7">
        <w:rPr>
          <w:lang w:val="fr-FR"/>
        </w:rPr>
        <w:t xml:space="preserve"> le démarrage du nano-ordinateur est une autre optimisation simple, mais efficace </w:t>
      </w:r>
      <w:r w:rsidR="00E438AE" w:rsidRPr="00AB3AF7">
        <w:rPr>
          <w:lang w:val="fr-FR"/>
        </w:rPr>
        <w:t>à</w:t>
      </w:r>
      <w:r w:rsidRPr="00AB3AF7">
        <w:rPr>
          <w:lang w:val="fr-FR"/>
        </w:rPr>
        <w:t xml:space="preserve"> appliqu</w:t>
      </w:r>
      <w:r w:rsidR="00E438AE" w:rsidRPr="00AB3AF7">
        <w:rPr>
          <w:lang w:val="fr-FR"/>
        </w:rPr>
        <w:t>er</w:t>
      </w:r>
      <w:r w:rsidRPr="00AB3AF7">
        <w:rPr>
          <w:lang w:val="fr-FR"/>
        </w:rPr>
        <w:t xml:space="preserve">. Par contre, je ne recommande pas l’utilisation d’un </w:t>
      </w:r>
      <w:proofErr w:type="spellStart"/>
      <w:r w:rsidRPr="00AB3AF7">
        <w:rPr>
          <w:lang w:val="fr-FR"/>
        </w:rPr>
        <w:t>dongle</w:t>
      </w:r>
      <w:proofErr w:type="spellEnd"/>
      <w:r w:rsidRPr="00AB3AF7">
        <w:rPr>
          <w:lang w:val="fr-FR"/>
        </w:rPr>
        <w:t xml:space="preserve"> ou adaptateur Wifi, celui-ci étant énergivore, peu efficace, non fiable, ni stable. Il prendrait de plus un pourcentage d’utilisation non négligeable du Hub USB 3.0.</w:t>
      </w:r>
    </w:p>
    <w:p w14:paraId="58368A63" w14:textId="77777777" w:rsidR="00A87D2C" w:rsidRPr="00AB3AF7" w:rsidRDefault="00704BFB" w:rsidP="00952DFA">
      <w:pPr>
        <w:ind w:left="-3"/>
        <w:rPr>
          <w:lang w:val="fr-FR"/>
        </w:rPr>
      </w:pPr>
      <w:r w:rsidRPr="00AB3AF7">
        <w:rPr>
          <w:lang w:val="fr-FR"/>
        </w:rPr>
        <w:t xml:space="preserve">La seconde optimisation qui a été tentée est celle d’utiliser un SSD à la place d’une </w:t>
      </w:r>
      <w:proofErr w:type="spellStart"/>
      <w:r w:rsidRPr="00AB3AF7">
        <w:rPr>
          <w:lang w:val="fr-FR"/>
        </w:rPr>
        <w:t>microSD</w:t>
      </w:r>
      <w:proofErr w:type="spellEnd"/>
      <w:r w:rsidRPr="00AB3AF7">
        <w:rPr>
          <w:lang w:val="fr-FR"/>
        </w:rPr>
        <w:t xml:space="preserve">, car il y aurait beaucoup d’avantages. Pour des raisons de performances d’abord, le gain peut-être d’au moins 4 fois plus grand en opération de lecture I/O. Ensuite, en durée de vie, une carte </w:t>
      </w:r>
      <w:proofErr w:type="spellStart"/>
      <w:r w:rsidRPr="00AB3AF7">
        <w:rPr>
          <w:lang w:val="fr-FR"/>
        </w:rPr>
        <w:t>microSD</w:t>
      </w:r>
      <w:proofErr w:type="spellEnd"/>
      <w:r w:rsidRPr="00AB3AF7">
        <w:rPr>
          <w:lang w:val="fr-FR"/>
        </w:rPr>
        <w:t xml:space="preserve"> est fragile et ne peut être considérée comme un système fiable sur le long terme. D’un point de vue capacité de stockage, un SSD peut offrir beaucoup mieux. Enfin, un SSD est plus adapté à la gestion d’un système opérationnelle et la manipulation de petits fichiers. En contrepartie, un SSD va demander plus de puissance au nano-ordinateur, et générer plus de chaleur. Ma recommandation serait de trouver un disque SSD interne au format </w:t>
      </w:r>
      <w:proofErr w:type="spellStart"/>
      <w:r w:rsidRPr="00AB3AF7">
        <w:rPr>
          <w:lang w:val="fr-FR"/>
        </w:rPr>
        <w:t>NVMe</w:t>
      </w:r>
      <w:proofErr w:type="spellEnd"/>
      <w:r w:rsidRPr="00AB3AF7">
        <w:rPr>
          <w:lang w:val="fr-FR"/>
        </w:rPr>
        <w:t xml:space="preserve">, connecteur de type M.2, qui peut être facilement branché au port </w:t>
      </w:r>
      <w:proofErr w:type="spellStart"/>
      <w:r w:rsidRPr="00AB3AF7">
        <w:rPr>
          <w:lang w:val="fr-FR"/>
        </w:rPr>
        <w:t>PCIe</w:t>
      </w:r>
      <w:proofErr w:type="spellEnd"/>
      <w:r w:rsidRPr="00AB3AF7">
        <w:rPr>
          <w:lang w:val="fr-FR"/>
        </w:rPr>
        <w:t xml:space="preserve"> du nano-ordinateur.</w:t>
      </w:r>
    </w:p>
    <w:p w14:paraId="3F67E37D" w14:textId="77777777" w:rsidR="00A87D2C" w:rsidRPr="00AB3AF7" w:rsidRDefault="00704BFB" w:rsidP="00952DFA">
      <w:pPr>
        <w:spacing w:after="372"/>
        <w:ind w:left="-3"/>
        <w:rPr>
          <w:lang w:val="fr-FR"/>
        </w:rPr>
      </w:pPr>
      <w:r w:rsidRPr="00AB3AF7">
        <w:rPr>
          <w:lang w:val="fr-FR"/>
        </w:rPr>
        <w:t>Une autre optimisation matérielle qui n’est pas à négliger est le boitier. Vu que le système a été conçu pour être en opération continue sur le terrain, le boitier doit permettre de le protéger sur le long terme. Il doit être bien adapté à ses périphériques, que sont la caméra et le ventilateur, et optionnellement un SSD interne.</w:t>
      </w:r>
    </w:p>
    <w:p w14:paraId="0F8EFEFD" w14:textId="77777777" w:rsidR="00A87D2C" w:rsidRPr="00E879BC" w:rsidRDefault="00704BFB" w:rsidP="00952DFA">
      <w:pPr>
        <w:pStyle w:val="Titre3"/>
        <w:ind w:left="702" w:hanging="717"/>
        <w:rPr>
          <w:rFonts w:cs="Times New Roman"/>
          <w:lang w:val="fr-FR"/>
        </w:rPr>
      </w:pPr>
      <w:bookmarkStart w:id="189" w:name="_Toc86180737"/>
      <w:r w:rsidRPr="00E879BC">
        <w:rPr>
          <w:rFonts w:cs="Times New Roman"/>
          <w:lang w:val="fr-FR"/>
        </w:rPr>
        <w:lastRenderedPageBreak/>
        <w:t>Optimisation logicielle</w:t>
      </w:r>
      <w:bookmarkEnd w:id="189"/>
    </w:p>
    <w:p w14:paraId="7BD8FBCF" w14:textId="5663FDFB" w:rsidR="00A87D2C" w:rsidRPr="00AB3AF7" w:rsidRDefault="00704BFB" w:rsidP="00952DFA">
      <w:pPr>
        <w:ind w:left="-3"/>
        <w:rPr>
          <w:lang w:val="fr-FR"/>
        </w:rPr>
      </w:pPr>
      <w:r w:rsidRPr="00AB3AF7">
        <w:rPr>
          <w:lang w:val="fr-FR"/>
        </w:rPr>
        <w:t>La version de l’architecture SegNet18 fourni</w:t>
      </w:r>
      <w:r w:rsidR="00E438AE" w:rsidRPr="00AB3AF7">
        <w:rPr>
          <w:lang w:val="fr-FR"/>
        </w:rPr>
        <w:t>e</w:t>
      </w:r>
      <w:r w:rsidRPr="00AB3AF7">
        <w:rPr>
          <w:lang w:val="fr-FR"/>
        </w:rPr>
        <w:t xml:space="preserve"> par NVIDIA s’exécute avec fluidité, sans que l’on sente que le nano-ordinateur puisse devenir non réactif. Au démarrage de l’inférence, il y a une brève période de 2-3 secondes ou le nano-ordinateur ne répond plus. Mais sinon, il est tout à fait possible d’utiliser le nano-ordinateur pendant l’inférence d’une vidéo ou avec la caméra, et même avec 5-6 onglets d’ouverts dans </w:t>
      </w:r>
      <w:proofErr w:type="spellStart"/>
      <w:r w:rsidRPr="00AB3AF7">
        <w:rPr>
          <w:lang w:val="fr-FR"/>
        </w:rPr>
        <w:t>Chromium</w:t>
      </w:r>
      <w:proofErr w:type="spellEnd"/>
      <w:r w:rsidRPr="00AB3AF7">
        <w:rPr>
          <w:lang w:val="fr-FR"/>
        </w:rPr>
        <w:t xml:space="preserve">. Lorsque le nombre d’onglets, ou d’instances de </w:t>
      </w:r>
      <w:proofErr w:type="spellStart"/>
      <w:r w:rsidRPr="00AB3AF7">
        <w:rPr>
          <w:lang w:val="fr-FR"/>
        </w:rPr>
        <w:t>Chromium</w:t>
      </w:r>
      <w:proofErr w:type="spellEnd"/>
      <w:r w:rsidRPr="00AB3AF7">
        <w:rPr>
          <w:lang w:val="fr-FR"/>
        </w:rPr>
        <w:t>, devient trop grand, il a été observé que le nano-ordinateur devenait lent, limite non fonctionnel, jusqu’à la fermeture des onglets. Ceci est probablement dû à une limitation mémoire.</w:t>
      </w:r>
    </w:p>
    <w:p w14:paraId="4E41347A" w14:textId="77777777" w:rsidR="00A87D2C" w:rsidRPr="00AB3AF7" w:rsidRDefault="00704BFB" w:rsidP="00952DFA">
      <w:pPr>
        <w:spacing w:after="342"/>
        <w:ind w:left="-3"/>
        <w:rPr>
          <w:lang w:val="fr-FR"/>
        </w:rPr>
      </w:pPr>
      <w:r w:rsidRPr="00AB3AF7">
        <w:rPr>
          <w:lang w:val="fr-FR"/>
        </w:rPr>
        <w:t xml:space="preserve">Autrement, certaines corrections au code C++ ont dû être apportées au code source original fourni par NVIDIA : l’image de la caméra est à l’envers (et je ne pouvais monter la caméra dans le sens opposé dans le boitier); le pipeline </w:t>
      </w:r>
      <w:proofErr w:type="spellStart"/>
      <w:r w:rsidRPr="00AB3AF7">
        <w:rPr>
          <w:lang w:val="fr-FR"/>
        </w:rPr>
        <w:t>gstreamer</w:t>
      </w:r>
      <w:proofErr w:type="spellEnd"/>
      <w:r w:rsidRPr="00AB3AF7">
        <w:rPr>
          <w:lang w:val="fr-FR"/>
        </w:rPr>
        <w:t xml:space="preserve"> interne de l’application est trop spécifique pour supporter un flux vidéo autre que celui provenant de la caméra; et la taille de la fenêtre </w:t>
      </w:r>
      <w:proofErr w:type="spellStart"/>
      <w:r w:rsidRPr="00AB3AF7">
        <w:rPr>
          <w:lang w:val="fr-FR"/>
        </w:rPr>
        <w:t>XWindow</w:t>
      </w:r>
      <w:proofErr w:type="spellEnd"/>
      <w:r w:rsidRPr="00AB3AF7">
        <w:rPr>
          <w:lang w:val="fr-FR"/>
        </w:rPr>
        <w:t xml:space="preserve"> qui s’ouvre pour afficher la segmentation de la vidéo est programmée pour prendre tout l’écran, nous faisant perdre ainsi l’accessibilité et visibilité aux autres fenêtres.</w:t>
      </w:r>
    </w:p>
    <w:p w14:paraId="368704F6" w14:textId="77777777" w:rsidR="00A87D2C" w:rsidRPr="00AB3AF7" w:rsidRDefault="00704BFB" w:rsidP="00952DFA">
      <w:pPr>
        <w:spacing w:after="225" w:line="265" w:lineRule="auto"/>
        <w:ind w:left="-5"/>
        <w:jc w:val="left"/>
        <w:rPr>
          <w:b/>
          <w:lang w:val="fr-FR"/>
        </w:rPr>
      </w:pPr>
      <w:r w:rsidRPr="00AB3AF7">
        <w:rPr>
          <w:b/>
          <w:lang w:val="fr-FR"/>
        </w:rPr>
        <w:t>Segmentation</w:t>
      </w:r>
    </w:p>
    <w:p w14:paraId="74D626A2" w14:textId="77777777" w:rsidR="00A87D2C" w:rsidRPr="00AB3AF7" w:rsidRDefault="00704BFB" w:rsidP="00952DFA">
      <w:pPr>
        <w:spacing w:after="342"/>
        <w:ind w:left="-3"/>
        <w:rPr>
          <w:lang w:val="fr-FR"/>
        </w:rPr>
      </w:pPr>
      <w:r w:rsidRPr="00AB3AF7">
        <w:rPr>
          <w:lang w:val="fr-FR"/>
        </w:rPr>
        <w:t xml:space="preserve">Comme observé durant les tests, la résolution de la segmentation avec l’architecture SegNet18 est faible, 19 x 10 pixels. Le désavantage majeur dans le contexte de cet essai est que les délimitations des classes sont approximatives, incluant celle du chemin. Même si le </w:t>
      </w:r>
      <w:proofErr w:type="spellStart"/>
      <w:r w:rsidRPr="00AB3AF7">
        <w:rPr>
          <w:lang w:val="fr-FR"/>
        </w:rPr>
        <w:t>IoU</w:t>
      </w:r>
      <w:proofErr w:type="spellEnd"/>
      <w:r w:rsidRPr="00AB3AF7">
        <w:rPr>
          <w:lang w:val="fr-FR"/>
        </w:rPr>
        <w:t xml:space="preserve"> et le F1 score sont pourtant acceptable pour cette classe. Il semble que ce serait l’élément prioritaire à améliorer.</w:t>
      </w:r>
    </w:p>
    <w:p w14:paraId="569509D0" w14:textId="77777777" w:rsidR="00A87D2C" w:rsidRPr="00AB3AF7" w:rsidRDefault="00704BFB" w:rsidP="00952DFA">
      <w:pPr>
        <w:spacing w:after="225" w:line="265" w:lineRule="auto"/>
        <w:ind w:left="-5"/>
        <w:jc w:val="left"/>
        <w:rPr>
          <w:b/>
          <w:lang w:val="fr-FR"/>
        </w:rPr>
      </w:pPr>
      <w:r w:rsidRPr="00AB3AF7">
        <w:rPr>
          <w:b/>
          <w:lang w:val="fr-FR"/>
        </w:rPr>
        <w:t>Réentrainement</w:t>
      </w:r>
    </w:p>
    <w:p w14:paraId="2EA65F3C" w14:textId="6C143CD0" w:rsidR="00A87D2C" w:rsidRPr="00AB3AF7" w:rsidRDefault="00704BFB" w:rsidP="00952DFA">
      <w:pPr>
        <w:spacing w:after="465"/>
        <w:ind w:left="-3"/>
        <w:rPr>
          <w:lang w:val="fr-FR"/>
        </w:rPr>
      </w:pPr>
      <w:r w:rsidRPr="00AB3AF7">
        <w:rPr>
          <w:lang w:val="fr-FR"/>
        </w:rPr>
        <w:t xml:space="preserve">Même si la phase de réentrainement a pu être initiée durant l’essai, elle n’a pas </w:t>
      </w:r>
      <w:r w:rsidR="007257F3" w:rsidRPr="00AB3AF7">
        <w:rPr>
          <w:lang w:val="fr-FR"/>
        </w:rPr>
        <w:t>duré</w:t>
      </w:r>
      <w:r w:rsidRPr="00AB3AF7">
        <w:rPr>
          <w:lang w:val="fr-FR"/>
        </w:rPr>
        <w:t xml:space="preserve"> longtemps : r</w:t>
      </w:r>
      <w:r w:rsidR="003D0058" w:rsidRPr="00AB3AF7">
        <w:rPr>
          <w:lang w:val="fr-FR"/>
        </w:rPr>
        <w:t>é</w:t>
      </w:r>
      <w:r w:rsidRPr="00AB3AF7">
        <w:rPr>
          <w:lang w:val="fr-FR"/>
        </w:rPr>
        <w:t>générer le même fichier interopérable ONNX avec le code source original a été laborieux. Il est vrai que NVIDIA propose, avec DIGITS, un environnement de re entrainement des architectures qu’ils offrent. Mais dans le contexte de cet essai, je n’avais à ma disposition que l’environnement de Calcul Québec, qui n’est pas compatible avec DIGITS. Néanmoins je pense qu’il est important de pouvoir le faire tout en gardant le contrôle de son environnement, par exemple pour permettre d’adapter l’architecture de notre choix, plus performant</w:t>
      </w:r>
      <w:r w:rsidR="00E438AE" w:rsidRPr="00AB3AF7">
        <w:rPr>
          <w:lang w:val="fr-FR"/>
        </w:rPr>
        <w:t>e</w:t>
      </w:r>
      <w:r w:rsidRPr="00AB3AF7">
        <w:rPr>
          <w:lang w:val="fr-FR"/>
        </w:rPr>
        <w:t>, tel</w:t>
      </w:r>
      <w:r w:rsidR="00E438AE" w:rsidRPr="00AB3AF7">
        <w:rPr>
          <w:lang w:val="fr-FR"/>
        </w:rPr>
        <w:t>le</w:t>
      </w:r>
      <w:r w:rsidRPr="00AB3AF7">
        <w:rPr>
          <w:lang w:val="fr-FR"/>
        </w:rPr>
        <w:t xml:space="preserve"> que SegNet101 ou DeepLabV3, entrainé avec le jeu de données </w:t>
      </w:r>
      <w:proofErr w:type="spellStart"/>
      <w:r w:rsidRPr="00AB3AF7">
        <w:rPr>
          <w:lang w:val="fr-FR"/>
        </w:rPr>
        <w:t>DeepScene</w:t>
      </w:r>
      <w:proofErr w:type="spellEnd"/>
      <w:r w:rsidRPr="00AB3AF7">
        <w:rPr>
          <w:lang w:val="fr-FR"/>
        </w:rPr>
        <w:t xml:space="preserve">, et l’adapter à un jeu de données personnalisé. Le questionnement est de savoir comment le nano-ordinateur réagit avec une architecture beaucoup </w:t>
      </w:r>
      <w:r w:rsidRPr="00AB3AF7">
        <w:rPr>
          <w:lang w:val="fr-FR"/>
        </w:rPr>
        <w:lastRenderedPageBreak/>
        <w:t xml:space="preserve">plus grosse et complexe que SegNet18. Dans une autre perspective, il serait bon de considérer un modèle de nano-ordinateur plus performant, tel que le </w:t>
      </w:r>
      <w:proofErr w:type="spellStart"/>
      <w:r w:rsidRPr="00AB3AF7">
        <w:rPr>
          <w:lang w:val="fr-FR"/>
        </w:rPr>
        <w:t>Jetson</w:t>
      </w:r>
      <w:proofErr w:type="spellEnd"/>
      <w:r w:rsidRPr="00AB3AF7">
        <w:rPr>
          <w:lang w:val="fr-FR"/>
        </w:rPr>
        <w:t xml:space="preserve"> Xavier AGX.</w:t>
      </w:r>
    </w:p>
    <w:p w14:paraId="65513FFB" w14:textId="77777777" w:rsidR="00A87D2C" w:rsidRPr="00E879BC" w:rsidRDefault="00704BFB" w:rsidP="00952DFA">
      <w:pPr>
        <w:pStyle w:val="Titre2"/>
        <w:ind w:left="631" w:hanging="646"/>
        <w:rPr>
          <w:rFonts w:cs="Times New Roman"/>
          <w:lang w:val="fr-FR"/>
        </w:rPr>
      </w:pPr>
      <w:bookmarkStart w:id="190" w:name="_Toc86180738"/>
      <w:r w:rsidRPr="00E879BC">
        <w:rPr>
          <w:rFonts w:cs="Times New Roman"/>
          <w:lang w:val="fr-FR"/>
        </w:rPr>
        <w:t>Documentation</w:t>
      </w:r>
      <w:bookmarkEnd w:id="190"/>
    </w:p>
    <w:p w14:paraId="79105E5E" w14:textId="77777777" w:rsidR="00A87D2C" w:rsidRPr="00AB3AF7" w:rsidRDefault="00704BFB" w:rsidP="00952DFA">
      <w:pPr>
        <w:spacing w:after="1"/>
        <w:ind w:left="-3"/>
        <w:rPr>
          <w:lang w:val="fr-FR"/>
        </w:rPr>
      </w:pPr>
      <w:r w:rsidRPr="00AB3AF7">
        <w:rPr>
          <w:lang w:val="fr-FR"/>
        </w:rPr>
        <w:t>La documentation des activités, des procédures, des scripts, des modifications, des erreurs, des références est disponible publiquement dans le blogue sur GitHub</w:t>
      </w:r>
      <w:r w:rsidR="00D076B4" w:rsidRPr="00AB3AF7">
        <w:rPr>
          <w:vertAlign w:val="superscript"/>
          <w:lang w:val="fr-FR"/>
        </w:rPr>
        <w:t xml:space="preserve"> </w:t>
      </w:r>
      <w:r w:rsidR="00D076B4" w:rsidRPr="00AB3AF7">
        <w:rPr>
          <w:rStyle w:val="Appelnotedebasdep"/>
          <w:lang w:val="fr-FR"/>
        </w:rPr>
        <w:footnoteReference w:id="38"/>
      </w:r>
      <w:r w:rsidRPr="00AB3AF7">
        <w:rPr>
          <w:lang w:val="fr-FR"/>
        </w:rPr>
        <w:t>.</w:t>
      </w:r>
      <w:r w:rsidRPr="00AB3AF7">
        <w:rPr>
          <w:lang w:val="fr-FR"/>
        </w:rPr>
        <w:br w:type="page"/>
      </w:r>
    </w:p>
    <w:p w14:paraId="04012DD2" w14:textId="77777777" w:rsidR="00A87D2C" w:rsidRPr="00AB3AF7" w:rsidRDefault="00704BFB" w:rsidP="00952DFA">
      <w:pPr>
        <w:pStyle w:val="Titre1"/>
        <w:numPr>
          <w:ilvl w:val="0"/>
          <w:numId w:val="0"/>
        </w:numPr>
        <w:spacing w:after="155"/>
        <w:ind w:left="-5"/>
        <w:rPr>
          <w:rFonts w:ascii="Times New Roman" w:hAnsi="Times New Roman" w:cs="Times New Roman"/>
          <w:lang w:val="fr-FR"/>
        </w:rPr>
      </w:pPr>
      <w:bookmarkStart w:id="191" w:name="_Toc86180739"/>
      <w:r w:rsidRPr="00AB3AF7">
        <w:rPr>
          <w:rFonts w:ascii="Times New Roman" w:hAnsi="Times New Roman" w:cs="Times New Roman"/>
          <w:lang w:val="fr-FR"/>
        </w:rPr>
        <w:lastRenderedPageBreak/>
        <w:t>Références</w:t>
      </w:r>
      <w:bookmarkEnd w:id="191"/>
    </w:p>
    <w:p w14:paraId="1C28029F" w14:textId="52345D68" w:rsidR="00A87D2C" w:rsidRPr="00857C6E" w:rsidRDefault="00704BFB" w:rsidP="00696C2A">
      <w:pPr>
        <w:spacing w:after="59"/>
        <w:ind w:left="707" w:hanging="720"/>
      </w:pPr>
      <w:proofErr w:type="spellStart"/>
      <w:r w:rsidRPr="00AB3AF7">
        <w:rPr>
          <w:lang w:val="fr-FR"/>
        </w:rPr>
        <w:t>Abouzahir</w:t>
      </w:r>
      <w:proofErr w:type="spellEnd"/>
      <w:r w:rsidRPr="00AB3AF7">
        <w:rPr>
          <w:lang w:val="fr-FR"/>
        </w:rPr>
        <w:t xml:space="preserve">, S., Sadik, M. &amp; Sabir, E. (2017). </w:t>
      </w:r>
      <w:r w:rsidRPr="00857C6E">
        <w:t xml:space="preserve">IoT-Empowered Smart </w:t>
      </w:r>
      <w:proofErr w:type="gramStart"/>
      <w:r w:rsidRPr="00857C6E">
        <w:t>Agriculture :</w:t>
      </w:r>
      <w:proofErr w:type="gramEnd"/>
      <w:r w:rsidRPr="00857C6E">
        <w:t xml:space="preserve"> A Real-Time Light-Weight Embedded Segmentation System. </w:t>
      </w:r>
      <w:r w:rsidRPr="00857C6E">
        <w:rPr>
          <w:i/>
        </w:rPr>
        <w:t>Lecture Notes in Computer Science (including subseries Lecture Notes in Artificial Intelligence and Lecture Notes in Bioinformatics)</w:t>
      </w:r>
      <w:r w:rsidRPr="00857C6E">
        <w:t>,</w:t>
      </w:r>
      <w:r w:rsidR="00696C2A">
        <w:t xml:space="preserve"> </w:t>
      </w:r>
      <w:r w:rsidRPr="00857C6E">
        <w:t xml:space="preserve">319-332. </w:t>
      </w:r>
      <w:r w:rsidRPr="00857C6E">
        <w:rPr>
          <w:sz w:val="20"/>
        </w:rPr>
        <w:t>https://doi.org/10.1007/978-3-319-68179-5_28</w:t>
      </w:r>
    </w:p>
    <w:p w14:paraId="45F95BE9" w14:textId="4556BF16" w:rsidR="00A87D2C" w:rsidRPr="00857C6E" w:rsidRDefault="00704BFB" w:rsidP="00696C2A">
      <w:pPr>
        <w:spacing w:after="75" w:line="265" w:lineRule="auto"/>
      </w:pPr>
      <w:proofErr w:type="spellStart"/>
      <w:r w:rsidRPr="00857C6E">
        <w:t>Alom</w:t>
      </w:r>
      <w:proofErr w:type="spellEnd"/>
      <w:r w:rsidRPr="00857C6E">
        <w:t xml:space="preserve">, Z., Taha, T. M., </w:t>
      </w:r>
      <w:proofErr w:type="spellStart"/>
      <w:r w:rsidRPr="00857C6E">
        <w:t>Yakopcic</w:t>
      </w:r>
      <w:proofErr w:type="spellEnd"/>
      <w:r w:rsidRPr="00857C6E">
        <w:t xml:space="preserve">, C., Westberg, S., </w:t>
      </w:r>
      <w:proofErr w:type="spellStart"/>
      <w:r w:rsidRPr="00857C6E">
        <w:t>Sidike</w:t>
      </w:r>
      <w:proofErr w:type="spellEnd"/>
      <w:r w:rsidRPr="00857C6E">
        <w:t>, P. &amp; Nasrin,</w:t>
      </w:r>
      <w:r w:rsidR="00696C2A">
        <w:t xml:space="preserve"> M. S. (2018). The History </w:t>
      </w:r>
      <w:r w:rsidR="00696C2A">
        <w:tab/>
        <w:t>B</w:t>
      </w:r>
      <w:r w:rsidRPr="00857C6E">
        <w:t xml:space="preserve">egan from </w:t>
      </w:r>
      <w:proofErr w:type="spellStart"/>
      <w:proofErr w:type="gramStart"/>
      <w:r w:rsidRPr="00857C6E">
        <w:t>AlexNet</w:t>
      </w:r>
      <w:proofErr w:type="spellEnd"/>
      <w:r w:rsidRPr="00857C6E">
        <w:t xml:space="preserve"> :</w:t>
      </w:r>
      <w:proofErr w:type="gramEnd"/>
      <w:r w:rsidRPr="00857C6E">
        <w:t xml:space="preserve"> A Comprehensive Survey on Deep Learning Approaches, 39.</w:t>
      </w:r>
    </w:p>
    <w:p w14:paraId="0A47E4CC" w14:textId="77777777" w:rsidR="00A87D2C" w:rsidRPr="00857C6E" w:rsidRDefault="00704BFB" w:rsidP="00952DFA">
      <w:pPr>
        <w:spacing w:after="60" w:line="259" w:lineRule="auto"/>
        <w:ind w:left="-5"/>
        <w:jc w:val="left"/>
      </w:pPr>
      <w:r w:rsidRPr="00857C6E">
        <w:t xml:space="preserve">Beam, A. (2017). </w:t>
      </w:r>
      <w:r w:rsidRPr="00857C6E">
        <w:rPr>
          <w:i/>
        </w:rPr>
        <w:t xml:space="preserve">Deep Learning 101 - Part </w:t>
      </w:r>
      <w:proofErr w:type="gramStart"/>
      <w:r w:rsidRPr="00857C6E">
        <w:rPr>
          <w:i/>
        </w:rPr>
        <w:t>1 :</w:t>
      </w:r>
      <w:proofErr w:type="gramEnd"/>
      <w:r w:rsidRPr="00857C6E">
        <w:rPr>
          <w:i/>
        </w:rPr>
        <w:t xml:space="preserve"> History and Background</w:t>
      </w:r>
      <w:r w:rsidRPr="00857C6E">
        <w:t xml:space="preserve">. </w:t>
      </w:r>
      <w:r w:rsidRPr="00857C6E">
        <w:rPr>
          <w:sz w:val="20"/>
        </w:rPr>
        <w:t>https://beamandrew.</w:t>
      </w:r>
    </w:p>
    <w:p w14:paraId="03210FD9" w14:textId="77777777" w:rsidR="00A87D2C" w:rsidRPr="00857C6E" w:rsidRDefault="00704BFB" w:rsidP="00952DFA">
      <w:pPr>
        <w:spacing w:after="98" w:line="259" w:lineRule="auto"/>
        <w:ind w:left="715"/>
        <w:jc w:val="left"/>
      </w:pPr>
      <w:r w:rsidRPr="00857C6E">
        <w:rPr>
          <w:sz w:val="20"/>
        </w:rPr>
        <w:t>github.io/</w:t>
      </w:r>
      <w:proofErr w:type="spellStart"/>
      <w:r w:rsidRPr="00857C6E">
        <w:rPr>
          <w:sz w:val="20"/>
        </w:rPr>
        <w:t>deeplearning</w:t>
      </w:r>
      <w:proofErr w:type="spellEnd"/>
      <w:r w:rsidRPr="00857C6E">
        <w:rPr>
          <w:sz w:val="20"/>
        </w:rPr>
        <w:t>/2017/02/23/deep_learning_101_part1.html</w:t>
      </w:r>
    </w:p>
    <w:p w14:paraId="2669B1FA" w14:textId="77777777" w:rsidR="00A87D2C" w:rsidRPr="00857C6E" w:rsidRDefault="00704BFB" w:rsidP="00952DFA">
      <w:pPr>
        <w:spacing w:after="27" w:line="298" w:lineRule="auto"/>
        <w:ind w:left="715" w:hanging="730"/>
        <w:jc w:val="left"/>
      </w:pPr>
      <w:proofErr w:type="spellStart"/>
      <w:r w:rsidRPr="00857C6E">
        <w:t>Bernas</w:t>
      </w:r>
      <w:proofErr w:type="spellEnd"/>
      <w:r w:rsidRPr="00857C6E">
        <w:t>, M., P\</w:t>
      </w:r>
      <w:proofErr w:type="spellStart"/>
      <w:r w:rsidRPr="00857C6E">
        <w:t>laczek</w:t>
      </w:r>
      <w:proofErr w:type="spellEnd"/>
      <w:r w:rsidRPr="00857C6E">
        <w:t xml:space="preserve">, B. &amp; </w:t>
      </w:r>
      <w:proofErr w:type="spellStart"/>
      <w:r w:rsidRPr="00857C6E">
        <w:t>Sapek</w:t>
      </w:r>
      <w:proofErr w:type="spellEnd"/>
      <w:r w:rsidRPr="00857C6E">
        <w:t xml:space="preserve">, A. (2017). Edge Real-Time Medical Data Segmentation for IoT Devices with Computational and Memory Constrains. </w:t>
      </w:r>
      <w:r w:rsidRPr="00857C6E">
        <w:rPr>
          <w:i/>
        </w:rPr>
        <w:t>Lecture Notes in Computer Science (including subseries Lecture Notes in Artificial Intelligence and Lecture Notes in Bioinformatics)</w:t>
      </w:r>
      <w:r w:rsidRPr="00857C6E">
        <w:t xml:space="preserve">, 119-128. </w:t>
      </w:r>
      <w:r w:rsidRPr="00857C6E">
        <w:rPr>
          <w:sz w:val="20"/>
        </w:rPr>
        <w:t>https://doi.org/10.1007/978-3-319-67077-5_12</w:t>
      </w:r>
    </w:p>
    <w:p w14:paraId="3FDD9BDD" w14:textId="77777777" w:rsidR="00A87D2C" w:rsidRPr="00857C6E" w:rsidRDefault="00704BFB" w:rsidP="00952DFA">
      <w:pPr>
        <w:spacing w:after="29"/>
        <w:ind w:left="707" w:hanging="720"/>
      </w:pPr>
      <w:r w:rsidRPr="00857C6E">
        <w:t>Blanco-</w:t>
      </w:r>
      <w:proofErr w:type="spellStart"/>
      <w:r w:rsidRPr="00857C6E">
        <w:t>Filgueira</w:t>
      </w:r>
      <w:proofErr w:type="spellEnd"/>
      <w:r w:rsidRPr="00857C6E">
        <w:t>, B., García-</w:t>
      </w:r>
      <w:proofErr w:type="spellStart"/>
      <w:r w:rsidRPr="00857C6E">
        <w:t>Lesta</w:t>
      </w:r>
      <w:proofErr w:type="spellEnd"/>
      <w:r w:rsidRPr="00857C6E">
        <w:t>, D., Fernández-</w:t>
      </w:r>
      <w:proofErr w:type="spellStart"/>
      <w:r w:rsidRPr="00857C6E">
        <w:t>Sanjurjo</w:t>
      </w:r>
      <w:proofErr w:type="spellEnd"/>
      <w:r w:rsidRPr="00857C6E">
        <w:t>, M., Brea, V. M. &amp; López, M. (2019). Deep Learning-Based Multiple Object Visual Tracking on Embedded System for IoT and</w:t>
      </w:r>
    </w:p>
    <w:p w14:paraId="33B1482D" w14:textId="77777777" w:rsidR="00A87D2C" w:rsidRPr="00857C6E" w:rsidRDefault="00704BFB" w:rsidP="00952DFA">
      <w:pPr>
        <w:spacing w:after="11"/>
        <w:ind w:left="730"/>
      </w:pPr>
      <w:r w:rsidRPr="00857C6E">
        <w:t xml:space="preserve">Mobile Edge Computing Applications. </w:t>
      </w:r>
      <w:r w:rsidRPr="00857C6E">
        <w:rPr>
          <w:i/>
        </w:rPr>
        <w:t>IEEE Internet of Things Journal</w:t>
      </w:r>
      <w:r w:rsidRPr="00857C6E">
        <w:t xml:space="preserve">, 5423-5431. </w:t>
      </w:r>
      <w:r w:rsidRPr="00857C6E">
        <w:rPr>
          <w:sz w:val="20"/>
        </w:rPr>
        <w:t>https:</w:t>
      </w:r>
    </w:p>
    <w:p w14:paraId="332AA67D" w14:textId="77777777" w:rsidR="00A87D2C" w:rsidRPr="00857C6E" w:rsidRDefault="00704BFB" w:rsidP="00952DFA">
      <w:pPr>
        <w:spacing w:after="132" w:line="259" w:lineRule="auto"/>
        <w:ind w:left="715"/>
        <w:jc w:val="left"/>
      </w:pPr>
      <w:r w:rsidRPr="00857C6E">
        <w:rPr>
          <w:sz w:val="20"/>
        </w:rPr>
        <w:t>//doi.org/10.1109/JIOT.2019.2902141</w:t>
      </w:r>
    </w:p>
    <w:p w14:paraId="0641CF79" w14:textId="77777777" w:rsidR="00A87D2C" w:rsidRPr="00857C6E" w:rsidRDefault="00704BFB" w:rsidP="00952DFA">
      <w:pPr>
        <w:spacing w:after="0"/>
        <w:ind w:left="707" w:hanging="720"/>
      </w:pPr>
      <w:r w:rsidRPr="00857C6E">
        <w:t xml:space="preserve">Chollet, F. (2018). </w:t>
      </w:r>
      <w:r w:rsidRPr="00857C6E">
        <w:rPr>
          <w:i/>
        </w:rPr>
        <w:t xml:space="preserve">Deep learning with Python </w:t>
      </w:r>
      <w:r w:rsidRPr="00857C6E">
        <w:t>[</w:t>
      </w:r>
      <w:proofErr w:type="gramStart"/>
      <w:r w:rsidRPr="00857C6E">
        <w:t>OCLC :</w:t>
      </w:r>
      <w:proofErr w:type="gramEnd"/>
      <w:r w:rsidRPr="00857C6E">
        <w:t xml:space="preserve"> ocn982650571]. Manning Publications Co.</w:t>
      </w:r>
    </w:p>
    <w:p w14:paraId="25C10211" w14:textId="77777777" w:rsidR="00A87D2C" w:rsidRPr="00857C6E" w:rsidRDefault="00704BFB" w:rsidP="00952DFA">
      <w:pPr>
        <w:spacing w:after="89"/>
        <w:ind w:left="707" w:hanging="720"/>
      </w:pPr>
      <w:r w:rsidRPr="00857C6E">
        <w:t xml:space="preserve">Chong, C. P., Salama, C. A. T. &amp; Smith, K. C. (1992). Real-Time Edge Detection and Image Segmentation. </w:t>
      </w:r>
      <w:r w:rsidRPr="00857C6E">
        <w:rPr>
          <w:i/>
        </w:rPr>
        <w:t>Analog Integrated Circuits and Signal Processing</w:t>
      </w:r>
      <w:r w:rsidRPr="00857C6E">
        <w:t xml:space="preserve">, 117-130. </w:t>
      </w:r>
      <w:r w:rsidRPr="00857C6E">
        <w:rPr>
          <w:sz w:val="20"/>
        </w:rPr>
        <w:t>https://doi. org/10.1007/BF00142412</w:t>
      </w:r>
    </w:p>
    <w:p w14:paraId="787906FC" w14:textId="77777777" w:rsidR="00A87D2C" w:rsidRPr="00857C6E" w:rsidRDefault="00704BFB" w:rsidP="00952DFA">
      <w:pPr>
        <w:spacing w:after="60" w:line="259" w:lineRule="auto"/>
        <w:ind w:left="-5"/>
        <w:jc w:val="left"/>
      </w:pPr>
      <w:proofErr w:type="spellStart"/>
      <w:r w:rsidRPr="00857C6E">
        <w:t>Copel</w:t>
      </w:r>
      <w:proofErr w:type="spellEnd"/>
      <w:r w:rsidRPr="00857C6E">
        <w:t xml:space="preserve">, M. (2016). </w:t>
      </w:r>
      <w:r w:rsidRPr="00857C6E">
        <w:rPr>
          <w:i/>
        </w:rPr>
        <w:t xml:space="preserve">What’s the Difference Between Deep Learning Training and Inference? </w:t>
      </w:r>
      <w:r w:rsidRPr="00857C6E">
        <w:rPr>
          <w:sz w:val="20"/>
        </w:rPr>
        <w:t>https:</w:t>
      </w:r>
    </w:p>
    <w:p w14:paraId="560DF652" w14:textId="77777777" w:rsidR="00A87D2C" w:rsidRPr="00857C6E" w:rsidRDefault="00704BFB" w:rsidP="00952DFA">
      <w:pPr>
        <w:spacing w:after="0" w:line="356" w:lineRule="auto"/>
        <w:ind w:left="715"/>
        <w:jc w:val="left"/>
      </w:pPr>
      <w:r w:rsidRPr="00857C6E">
        <w:rPr>
          <w:sz w:val="20"/>
        </w:rPr>
        <w:t>//blogs.nvidia.com/blog/2016/08/22/difference-deep-learning-traininginference-ai/</w:t>
      </w:r>
    </w:p>
    <w:p w14:paraId="70AF7C88" w14:textId="77777777" w:rsidR="00A87D2C" w:rsidRPr="00AB3AF7" w:rsidRDefault="00704BFB" w:rsidP="00952DFA">
      <w:pPr>
        <w:spacing w:after="28"/>
        <w:ind w:left="707" w:hanging="720"/>
        <w:rPr>
          <w:lang w:val="fr-FR"/>
        </w:rPr>
      </w:pPr>
      <w:proofErr w:type="spellStart"/>
      <w:r w:rsidRPr="00AB3AF7">
        <w:rPr>
          <w:lang w:val="fr-FR"/>
        </w:rPr>
        <w:t>Cornioley</w:t>
      </w:r>
      <w:proofErr w:type="spellEnd"/>
      <w:r w:rsidRPr="00AB3AF7">
        <w:rPr>
          <w:lang w:val="fr-FR"/>
        </w:rPr>
        <w:t>, P. (2018). Intégration d’un module d’apprentissage profond dans l’architecture logicielle d’un SIG Web, 90.</w:t>
      </w:r>
    </w:p>
    <w:p w14:paraId="424739F3" w14:textId="672927CB" w:rsidR="00696C2A" w:rsidRDefault="00696C2A" w:rsidP="00696C2A">
      <w:pPr>
        <w:spacing w:after="9"/>
        <w:ind w:left="-3"/>
        <w:rPr>
          <w:sz w:val="20"/>
          <w:lang w:val="fr-FR"/>
        </w:rPr>
      </w:pPr>
      <w:r w:rsidRPr="00AB3AF7">
        <w:rPr>
          <w:lang w:val="fr-FR"/>
        </w:rPr>
        <w:t xml:space="preserve">Association </w:t>
      </w:r>
      <w:r>
        <w:rPr>
          <w:lang w:val="fr-FR"/>
        </w:rPr>
        <w:t>d</w:t>
      </w:r>
      <w:r w:rsidR="00704BFB" w:rsidRPr="00AB3AF7">
        <w:rPr>
          <w:lang w:val="fr-FR"/>
        </w:rPr>
        <w:t xml:space="preserve">es piétons et cyclistes du pont Jacques-Cartier. (2020). PontJacques-Cartier365.com. </w:t>
      </w:r>
      <w:r>
        <w:rPr>
          <w:lang w:val="fr-FR"/>
        </w:rPr>
        <w:tab/>
      </w:r>
      <w:r>
        <w:rPr>
          <w:lang w:val="fr-FR"/>
        </w:rPr>
        <w:tab/>
      </w:r>
      <w:hyperlink r:id="rId73" w:history="1">
        <w:r w:rsidRPr="00DF56C8">
          <w:rPr>
            <w:rStyle w:val="Lienhypertexte"/>
            <w:sz w:val="20"/>
            <w:lang w:val="fr-FR"/>
          </w:rPr>
          <w:t>http://pontjacquescartier365.com</w:t>
        </w:r>
      </w:hyperlink>
      <w:r w:rsidR="00704BFB" w:rsidRPr="00AB3AF7">
        <w:rPr>
          <w:sz w:val="20"/>
          <w:lang w:val="fr-FR"/>
        </w:rPr>
        <w:t xml:space="preserve"> </w:t>
      </w:r>
    </w:p>
    <w:p w14:paraId="73C010DE" w14:textId="78002F9B" w:rsidR="00A87D2C" w:rsidRPr="00FF2315" w:rsidRDefault="00696C2A" w:rsidP="00696C2A">
      <w:pPr>
        <w:spacing w:after="9"/>
        <w:ind w:left="-3"/>
      </w:pPr>
      <w:r w:rsidRPr="00AB3AF7">
        <w:rPr>
          <w:lang w:val="fr-FR"/>
        </w:rPr>
        <w:t xml:space="preserve">Association </w:t>
      </w:r>
      <w:r>
        <w:rPr>
          <w:lang w:val="fr-FR"/>
        </w:rPr>
        <w:t>d</w:t>
      </w:r>
      <w:r w:rsidRPr="00AB3AF7">
        <w:rPr>
          <w:lang w:val="fr-FR"/>
        </w:rPr>
        <w:t xml:space="preserve">es </w:t>
      </w:r>
      <w:r w:rsidR="00704BFB" w:rsidRPr="00AB3AF7">
        <w:rPr>
          <w:lang w:val="fr-FR"/>
        </w:rPr>
        <w:t>piétons et cyclistes pont Jacques-Cartier</w:t>
      </w:r>
      <w:r>
        <w:rPr>
          <w:lang w:val="fr-FR"/>
        </w:rPr>
        <w:t xml:space="preserve"> (2020). </w:t>
      </w:r>
      <w:r w:rsidR="00704BFB" w:rsidRPr="00FF2315">
        <w:t>Flickr</w:t>
      </w:r>
      <w:r w:rsidRPr="00FF2315">
        <w:t xml:space="preserve"> </w:t>
      </w:r>
      <w:r w:rsidRPr="00FF2315">
        <w:tab/>
      </w:r>
      <w:r w:rsidRPr="00FF2315">
        <w:tab/>
      </w:r>
      <w:r w:rsidRPr="00FF2315">
        <w:tab/>
      </w:r>
      <w:r w:rsidRPr="00FF2315">
        <w:tab/>
      </w:r>
      <w:r w:rsidRPr="00FF2315">
        <w:tab/>
      </w:r>
      <w:r w:rsidRPr="00FF2315">
        <w:tab/>
      </w:r>
      <w:hyperlink r:id="rId74" w:history="1">
        <w:r w:rsidRPr="00FF2315">
          <w:rPr>
            <w:rStyle w:val="Lienhypertexte"/>
            <w:sz w:val="20"/>
          </w:rPr>
          <w:t>https://www.flickr.com/photos/pontjacquescartier</w:t>
        </w:r>
      </w:hyperlink>
      <w:r w:rsidRPr="00FF2315">
        <w:rPr>
          <w:sz w:val="20"/>
        </w:rPr>
        <w:t xml:space="preserve"> </w:t>
      </w:r>
    </w:p>
    <w:p w14:paraId="2A53FDB3" w14:textId="77777777" w:rsidR="00A87D2C" w:rsidRPr="00857C6E" w:rsidRDefault="00704BFB" w:rsidP="00952DFA">
      <w:pPr>
        <w:spacing w:after="60" w:line="259" w:lineRule="auto"/>
        <w:ind w:left="-5"/>
        <w:jc w:val="left"/>
      </w:pPr>
      <w:proofErr w:type="spellStart"/>
      <w:r w:rsidRPr="00857C6E">
        <w:t>Dettmers</w:t>
      </w:r>
      <w:proofErr w:type="spellEnd"/>
      <w:r w:rsidRPr="00857C6E">
        <w:t xml:space="preserve">, T. (2015). </w:t>
      </w:r>
      <w:r w:rsidRPr="00857C6E">
        <w:rPr>
          <w:i/>
        </w:rPr>
        <w:t xml:space="preserve">Deep Learning in a </w:t>
      </w:r>
      <w:proofErr w:type="gramStart"/>
      <w:r w:rsidRPr="00857C6E">
        <w:rPr>
          <w:i/>
        </w:rPr>
        <w:t>Nutshell :</w:t>
      </w:r>
      <w:proofErr w:type="gramEnd"/>
      <w:r w:rsidRPr="00857C6E">
        <w:rPr>
          <w:i/>
        </w:rPr>
        <w:t xml:space="preserve"> History and Training</w:t>
      </w:r>
      <w:r w:rsidRPr="00857C6E">
        <w:t xml:space="preserve">. </w:t>
      </w:r>
      <w:r w:rsidRPr="00857C6E">
        <w:rPr>
          <w:sz w:val="20"/>
        </w:rPr>
        <w:t>https://devblogs.</w:t>
      </w:r>
    </w:p>
    <w:p w14:paraId="733888FA" w14:textId="77777777" w:rsidR="00A87D2C" w:rsidRPr="00857C6E" w:rsidRDefault="00704BFB" w:rsidP="00952DFA">
      <w:pPr>
        <w:spacing w:after="98" w:line="259" w:lineRule="auto"/>
        <w:ind w:left="715"/>
        <w:jc w:val="left"/>
      </w:pPr>
      <w:r w:rsidRPr="00857C6E">
        <w:rPr>
          <w:sz w:val="20"/>
        </w:rPr>
        <w:t>nvidia.com/deep-learning-nutshell-history-training/</w:t>
      </w:r>
    </w:p>
    <w:p w14:paraId="5AEBCD90" w14:textId="77777777" w:rsidR="00A87D2C" w:rsidRPr="00857C6E" w:rsidRDefault="00704BFB" w:rsidP="00952DFA">
      <w:pPr>
        <w:spacing w:after="60" w:line="259" w:lineRule="auto"/>
        <w:ind w:left="-5"/>
        <w:jc w:val="left"/>
      </w:pPr>
      <w:r w:rsidRPr="00857C6E">
        <w:t xml:space="preserve">Dustin, F. (2019). </w:t>
      </w:r>
      <w:r w:rsidRPr="00857C6E">
        <w:rPr>
          <w:i/>
        </w:rPr>
        <w:t>Realtime Semantic Segmentation on Jetson Nano in Python and C++</w:t>
      </w:r>
      <w:r w:rsidRPr="00857C6E">
        <w:t xml:space="preserve">. </w:t>
      </w:r>
      <w:r w:rsidRPr="00857C6E">
        <w:rPr>
          <w:sz w:val="20"/>
        </w:rPr>
        <w:t>https:</w:t>
      </w:r>
    </w:p>
    <w:p w14:paraId="2339F923" w14:textId="77777777" w:rsidR="00A87D2C" w:rsidRPr="00857C6E" w:rsidRDefault="00704BFB" w:rsidP="00952DFA">
      <w:pPr>
        <w:spacing w:after="50" w:line="356" w:lineRule="auto"/>
        <w:ind w:left="715"/>
        <w:jc w:val="left"/>
      </w:pPr>
      <w:r w:rsidRPr="00857C6E">
        <w:rPr>
          <w:sz w:val="20"/>
        </w:rPr>
        <w:t>//www.linkedin.com/pulse/realtime-semantic-segmentation-jetson-nanopython-c-dustin-franklin</w:t>
      </w:r>
    </w:p>
    <w:p w14:paraId="021775CE" w14:textId="77777777" w:rsidR="00A87D2C" w:rsidRPr="00857C6E" w:rsidRDefault="00704BFB" w:rsidP="00952DFA">
      <w:pPr>
        <w:spacing w:after="18" w:line="374" w:lineRule="auto"/>
        <w:ind w:left="720" w:hanging="720"/>
        <w:jc w:val="left"/>
      </w:pPr>
      <w:proofErr w:type="spellStart"/>
      <w:r w:rsidRPr="00857C6E">
        <w:lastRenderedPageBreak/>
        <w:t>Jiaconda</w:t>
      </w:r>
      <w:proofErr w:type="spellEnd"/>
      <w:r w:rsidRPr="00857C6E">
        <w:t xml:space="preserve">. (2019). </w:t>
      </w:r>
      <w:r w:rsidRPr="00857C6E">
        <w:rPr>
          <w:i/>
        </w:rPr>
        <w:t>A Concise History of Neural Networks</w:t>
      </w:r>
      <w:r w:rsidRPr="00857C6E">
        <w:t xml:space="preserve">. </w:t>
      </w:r>
      <w:r w:rsidRPr="00857C6E">
        <w:rPr>
          <w:sz w:val="20"/>
        </w:rPr>
        <w:t>https://towardsdatascience.com/aconcise-history-of-neural-networks-2070655d3fec</w:t>
      </w:r>
    </w:p>
    <w:p w14:paraId="6903A831" w14:textId="6D14DE88" w:rsidR="00D12B14" w:rsidRPr="00FF2315" w:rsidRDefault="00D12B14" w:rsidP="00D12B14">
      <w:pPr>
        <w:spacing w:after="98" w:line="259" w:lineRule="auto"/>
        <w:jc w:val="left"/>
        <w:rPr>
          <w:sz w:val="20"/>
        </w:rPr>
      </w:pPr>
      <w:r w:rsidRPr="00FF2315">
        <w:t xml:space="preserve">Kaggle (2020) </w:t>
      </w:r>
      <w:hyperlink r:id="rId75" w:history="1">
        <w:r w:rsidRPr="00FF2315">
          <w:rPr>
            <w:rStyle w:val="Lienhypertexte"/>
          </w:rPr>
          <w:t>http://kaggle.com</w:t>
        </w:r>
      </w:hyperlink>
      <w:r w:rsidRPr="00FF2315">
        <w:t xml:space="preserve"> </w:t>
      </w:r>
    </w:p>
    <w:p w14:paraId="590F1B41" w14:textId="27F258EF" w:rsidR="00A87D2C" w:rsidRPr="00AB3AF7" w:rsidRDefault="00704BFB" w:rsidP="00952DFA">
      <w:pPr>
        <w:spacing w:after="9"/>
        <w:ind w:left="-3"/>
        <w:rPr>
          <w:lang w:val="fr-FR"/>
        </w:rPr>
      </w:pPr>
      <w:r w:rsidRPr="00FF2315">
        <w:t xml:space="preserve">Kilby, J. S. (2000). The Nobel Prize in Physics 2000. </w:t>
      </w:r>
      <w:r w:rsidRPr="00AB3AF7">
        <w:rPr>
          <w:lang w:val="fr-FR"/>
        </w:rPr>
        <w:t xml:space="preserve">Récupérée 9 octobre 2021, à partir de </w:t>
      </w:r>
      <w:r w:rsidRPr="00AB3AF7">
        <w:rPr>
          <w:sz w:val="20"/>
          <w:lang w:val="fr-FR"/>
        </w:rPr>
        <w:t>https:</w:t>
      </w:r>
    </w:p>
    <w:p w14:paraId="33956807" w14:textId="77777777" w:rsidR="00A87D2C" w:rsidRPr="00AB3AF7" w:rsidRDefault="00704BFB" w:rsidP="00952DFA">
      <w:pPr>
        <w:spacing w:after="133" w:line="259" w:lineRule="auto"/>
        <w:ind w:left="715"/>
        <w:jc w:val="left"/>
        <w:rPr>
          <w:lang w:val="fr-FR"/>
        </w:rPr>
      </w:pPr>
      <w:r w:rsidRPr="00AB3AF7">
        <w:rPr>
          <w:sz w:val="20"/>
          <w:lang w:val="fr-FR"/>
        </w:rPr>
        <w:t>//www.nobelprize.org/prizes/physics/2000/kilby/lecture/</w:t>
      </w:r>
    </w:p>
    <w:p w14:paraId="668AC9F3" w14:textId="20DF99DE" w:rsidR="00A87D2C" w:rsidRPr="00857C6E" w:rsidRDefault="00704BFB" w:rsidP="00696C2A">
      <w:pPr>
        <w:spacing w:after="107" w:line="259" w:lineRule="auto"/>
        <w:ind w:left="-5"/>
        <w:jc w:val="left"/>
      </w:pPr>
      <w:r w:rsidRPr="00857C6E">
        <w:t xml:space="preserve">Koh, J. Y. (2018). </w:t>
      </w:r>
      <w:r w:rsidRPr="00857C6E">
        <w:rPr>
          <w:i/>
        </w:rPr>
        <w:t>Model Zoo - Deep Learning Code and</w:t>
      </w:r>
      <w:r w:rsidR="00696C2A">
        <w:rPr>
          <w:i/>
        </w:rPr>
        <w:t xml:space="preserve"> Pretrained Models for Transfer </w:t>
      </w:r>
      <w:r w:rsidR="00696C2A">
        <w:rPr>
          <w:i/>
        </w:rPr>
        <w:tab/>
      </w:r>
      <w:r w:rsidR="00696C2A">
        <w:rPr>
          <w:i/>
        </w:rPr>
        <w:tab/>
      </w:r>
      <w:r w:rsidR="00696C2A">
        <w:rPr>
          <w:i/>
        </w:rPr>
        <w:tab/>
      </w:r>
      <w:r w:rsidR="00696C2A">
        <w:rPr>
          <w:i/>
        </w:rPr>
        <w:tab/>
      </w:r>
      <w:r w:rsidRPr="00857C6E">
        <w:rPr>
          <w:i/>
        </w:rPr>
        <w:t>Learning,</w:t>
      </w:r>
      <w:r w:rsidR="00696C2A">
        <w:rPr>
          <w:i/>
        </w:rPr>
        <w:t xml:space="preserve"> </w:t>
      </w:r>
      <w:r w:rsidRPr="00857C6E">
        <w:rPr>
          <w:i/>
        </w:rPr>
        <w:t>Educational Purposes, and More</w:t>
      </w:r>
      <w:r w:rsidRPr="00857C6E">
        <w:t xml:space="preserve">. </w:t>
      </w:r>
      <w:r w:rsidRPr="00857C6E">
        <w:rPr>
          <w:sz w:val="20"/>
        </w:rPr>
        <w:t>https://modelzoo.co/</w:t>
      </w:r>
    </w:p>
    <w:p w14:paraId="75726C8E" w14:textId="77777777" w:rsidR="00A87D2C" w:rsidRPr="00857C6E" w:rsidRDefault="00704BFB" w:rsidP="00952DFA">
      <w:pPr>
        <w:spacing w:after="60" w:line="259" w:lineRule="auto"/>
        <w:ind w:left="-5"/>
        <w:jc w:val="left"/>
      </w:pPr>
      <w:proofErr w:type="spellStart"/>
      <w:r w:rsidRPr="00857C6E">
        <w:t>Kurenkov</w:t>
      </w:r>
      <w:proofErr w:type="spellEnd"/>
      <w:r w:rsidRPr="00857C6E">
        <w:t xml:space="preserve">, A. (2015). </w:t>
      </w:r>
      <w:r w:rsidRPr="00857C6E">
        <w:rPr>
          <w:i/>
        </w:rPr>
        <w:t>A ’Brief’ History of Neural Nets and Deep Learning</w:t>
      </w:r>
      <w:r w:rsidRPr="00857C6E">
        <w:t xml:space="preserve">. </w:t>
      </w:r>
      <w:r w:rsidRPr="00857C6E">
        <w:rPr>
          <w:sz w:val="20"/>
        </w:rPr>
        <w:t>https://www.</w:t>
      </w:r>
    </w:p>
    <w:p w14:paraId="41BB7866" w14:textId="07A4B5A5" w:rsidR="00A87D2C" w:rsidRPr="00857C6E" w:rsidRDefault="00704BFB" w:rsidP="00952DFA">
      <w:pPr>
        <w:spacing w:after="0" w:line="356" w:lineRule="auto"/>
        <w:ind w:left="715"/>
        <w:jc w:val="left"/>
      </w:pPr>
      <w:r w:rsidRPr="00857C6E">
        <w:rPr>
          <w:sz w:val="20"/>
        </w:rPr>
        <w:t>andreykurenkov.com/writing/ai/a-brief-history-of-neural-nets-and-deeplearning/</w:t>
      </w:r>
    </w:p>
    <w:p w14:paraId="2E4528F7" w14:textId="205C6474" w:rsidR="00A87D2C" w:rsidRPr="00857C6E" w:rsidRDefault="00704BFB" w:rsidP="00696C2A">
      <w:pPr>
        <w:spacing w:after="61"/>
        <w:ind w:left="707" w:hanging="720"/>
      </w:pPr>
      <w:r w:rsidRPr="00857C6E">
        <w:t xml:space="preserve">Long, J., </w:t>
      </w:r>
      <w:proofErr w:type="spellStart"/>
      <w:r w:rsidRPr="00857C6E">
        <w:t>Shelhamer</w:t>
      </w:r>
      <w:proofErr w:type="spellEnd"/>
      <w:r w:rsidRPr="00857C6E">
        <w:t xml:space="preserve">, E. &amp; Darrell, T. (2015). Fully Convolutional Networks for Semantic Segmentation. </w:t>
      </w:r>
      <w:r w:rsidRPr="00857C6E">
        <w:rPr>
          <w:i/>
        </w:rPr>
        <w:t>2015 IEEE Conference on Computer Vision and Pattern Recognition (CVPR)</w:t>
      </w:r>
      <w:r w:rsidRPr="00857C6E">
        <w:t>,</w:t>
      </w:r>
      <w:r w:rsidR="00696C2A">
        <w:t xml:space="preserve"> </w:t>
      </w:r>
      <w:r w:rsidRPr="00857C6E">
        <w:t xml:space="preserve">3431-3440. </w:t>
      </w:r>
      <w:r w:rsidRPr="00857C6E">
        <w:rPr>
          <w:sz w:val="20"/>
        </w:rPr>
        <w:t>https://doi.org/10.1109/CVPR.2015.7298965</w:t>
      </w:r>
    </w:p>
    <w:p w14:paraId="2E41699E" w14:textId="77777777" w:rsidR="00A87D2C" w:rsidRPr="00857C6E" w:rsidRDefault="00704BFB" w:rsidP="00952DFA">
      <w:pPr>
        <w:spacing w:after="31"/>
        <w:ind w:left="707" w:hanging="720"/>
      </w:pPr>
      <w:proofErr w:type="spellStart"/>
      <w:r w:rsidRPr="00857C6E">
        <w:t>Mody</w:t>
      </w:r>
      <w:proofErr w:type="spellEnd"/>
      <w:r w:rsidRPr="00857C6E">
        <w:t xml:space="preserve">, M., Kumar, D., Swami, P., Mathew, M. &amp; </w:t>
      </w:r>
      <w:proofErr w:type="spellStart"/>
      <w:r w:rsidRPr="00857C6E">
        <w:t>Nagori</w:t>
      </w:r>
      <w:proofErr w:type="spellEnd"/>
      <w:r w:rsidRPr="00857C6E">
        <w:t xml:space="preserve">, S. (2018). Low Cost and Power CNN/Deep Learning Solution for Automated Driving. </w:t>
      </w:r>
      <w:r w:rsidRPr="00857C6E">
        <w:rPr>
          <w:i/>
        </w:rPr>
        <w:t>Proceedings - International Symposium on Quality Electronic Design, ISQED</w:t>
      </w:r>
      <w:r w:rsidRPr="00857C6E">
        <w:t xml:space="preserve">, 432-436. </w:t>
      </w:r>
      <w:r w:rsidRPr="00857C6E">
        <w:rPr>
          <w:sz w:val="20"/>
        </w:rPr>
        <w:t>https://doi.org/10.1109/ISQED.</w:t>
      </w:r>
    </w:p>
    <w:p w14:paraId="1E7D9CBB" w14:textId="231F6536" w:rsidR="00A87D2C" w:rsidRDefault="00704BFB" w:rsidP="00952DFA">
      <w:pPr>
        <w:spacing w:after="98" w:line="259" w:lineRule="auto"/>
        <w:ind w:left="715"/>
        <w:jc w:val="left"/>
        <w:rPr>
          <w:sz w:val="20"/>
        </w:rPr>
      </w:pPr>
      <w:r w:rsidRPr="00857C6E">
        <w:rPr>
          <w:sz w:val="20"/>
        </w:rPr>
        <w:t>2018.8357325</w:t>
      </w:r>
    </w:p>
    <w:p w14:paraId="067A8517" w14:textId="479A1ADE" w:rsidR="00696C2A" w:rsidRDefault="00696C2A" w:rsidP="00696C2A">
      <w:pPr>
        <w:spacing w:after="98" w:line="259" w:lineRule="auto"/>
        <w:jc w:val="left"/>
      </w:pPr>
      <w:proofErr w:type="spellStart"/>
      <w:r>
        <w:t>ModelZoo</w:t>
      </w:r>
      <w:proofErr w:type="spellEnd"/>
      <w:r w:rsidR="00D12B14">
        <w:t xml:space="preserve"> (2020) </w:t>
      </w:r>
      <w:hyperlink r:id="rId76" w:history="1">
        <w:r w:rsidR="00D12B14" w:rsidRPr="00DF56C8">
          <w:rPr>
            <w:rStyle w:val="Lienhypertexte"/>
          </w:rPr>
          <w:t>http://modelzoo.co</w:t>
        </w:r>
      </w:hyperlink>
    </w:p>
    <w:p w14:paraId="163D3267" w14:textId="4735C058" w:rsidR="00A87D2C" w:rsidRPr="00857C6E" w:rsidRDefault="00704BFB" w:rsidP="00696C2A">
      <w:pPr>
        <w:spacing w:after="64"/>
        <w:ind w:left="707" w:hanging="720"/>
      </w:pPr>
      <w:r w:rsidRPr="00857C6E">
        <w:t xml:space="preserve">Nguyen, T., </w:t>
      </w:r>
      <w:proofErr w:type="spellStart"/>
      <w:r w:rsidRPr="00857C6E">
        <w:t>Shivakumar</w:t>
      </w:r>
      <w:proofErr w:type="spellEnd"/>
      <w:r w:rsidRPr="00857C6E">
        <w:t xml:space="preserve">, S. S., Miller, I. D., Keller, J., Lee, E. S., Zhou, A., </w:t>
      </w:r>
      <w:proofErr w:type="spellStart"/>
      <w:r w:rsidRPr="00857C6E">
        <w:t>Ozaslan</w:t>
      </w:r>
      <w:proofErr w:type="spellEnd"/>
      <w:r w:rsidRPr="00857C6E">
        <w:t xml:space="preserve">, T., </w:t>
      </w:r>
      <w:proofErr w:type="spellStart"/>
      <w:r w:rsidRPr="00857C6E">
        <w:t>Loianno</w:t>
      </w:r>
      <w:proofErr w:type="spellEnd"/>
      <w:r w:rsidRPr="00857C6E">
        <w:t xml:space="preserve">, G., Harwood, J. H., </w:t>
      </w:r>
      <w:proofErr w:type="spellStart"/>
      <w:r w:rsidRPr="00857C6E">
        <w:t>Wozencraft</w:t>
      </w:r>
      <w:proofErr w:type="spellEnd"/>
      <w:r w:rsidRPr="00857C6E">
        <w:t xml:space="preserve">, J., Taylor, C. J. &amp; Kumar, V. (2019). </w:t>
      </w:r>
      <w:proofErr w:type="spellStart"/>
      <w:proofErr w:type="gramStart"/>
      <w:r w:rsidRPr="00857C6E">
        <w:t>MAVNet</w:t>
      </w:r>
      <w:proofErr w:type="spellEnd"/>
      <w:r w:rsidRPr="00857C6E">
        <w:t xml:space="preserve"> :</w:t>
      </w:r>
      <w:proofErr w:type="gramEnd"/>
      <w:r w:rsidRPr="00857C6E">
        <w:t xml:space="preserve"> An Effective Semantic Segmentation Micro-Network for MAV-Based Tasks. </w:t>
      </w:r>
      <w:proofErr w:type="spellStart"/>
      <w:r w:rsidRPr="00857C6E">
        <w:rPr>
          <w:i/>
        </w:rPr>
        <w:t>arXiv</w:t>
      </w:r>
      <w:proofErr w:type="spellEnd"/>
      <w:r w:rsidRPr="00857C6E">
        <w:rPr>
          <w:i/>
        </w:rPr>
        <w:t xml:space="preserve"> :1904.01795[cs]</w:t>
      </w:r>
      <w:r w:rsidRPr="00857C6E">
        <w:t xml:space="preserve">. </w:t>
      </w:r>
      <w:r w:rsidRPr="00857C6E">
        <w:rPr>
          <w:sz w:val="20"/>
        </w:rPr>
        <w:t>http://arxiv.org/abs/1904.01795</w:t>
      </w:r>
    </w:p>
    <w:p w14:paraId="44C366D2" w14:textId="77777777" w:rsidR="00A87D2C" w:rsidRPr="00AB3AF7" w:rsidRDefault="00704BFB" w:rsidP="00952DFA">
      <w:pPr>
        <w:spacing w:after="98" w:line="259" w:lineRule="auto"/>
        <w:ind w:left="10"/>
        <w:jc w:val="left"/>
        <w:rPr>
          <w:lang w:val="fr-FR"/>
        </w:rPr>
      </w:pPr>
      <w:r w:rsidRPr="00FF2315">
        <w:rPr>
          <w:lang w:val="fr-FR"/>
        </w:rPr>
        <w:t xml:space="preserve">NVIDIA. (2019a). </w:t>
      </w:r>
      <w:proofErr w:type="spellStart"/>
      <w:r w:rsidRPr="00AB3AF7">
        <w:rPr>
          <w:i/>
          <w:lang w:val="fr-FR"/>
        </w:rPr>
        <w:t>Jetson</w:t>
      </w:r>
      <w:proofErr w:type="spellEnd"/>
      <w:r w:rsidRPr="00AB3AF7">
        <w:rPr>
          <w:i/>
          <w:lang w:val="fr-FR"/>
        </w:rPr>
        <w:t xml:space="preserve"> Nano</w:t>
      </w:r>
      <w:r w:rsidRPr="00AB3AF7">
        <w:rPr>
          <w:lang w:val="fr-FR"/>
        </w:rPr>
        <w:t xml:space="preserve">. </w:t>
      </w:r>
      <w:r w:rsidRPr="00AB3AF7">
        <w:rPr>
          <w:sz w:val="20"/>
          <w:lang w:val="fr-FR"/>
        </w:rPr>
        <w:t>https://developer.nvidia.com/embedded/jetson-nano</w:t>
      </w:r>
    </w:p>
    <w:p w14:paraId="174C521F" w14:textId="77777777" w:rsidR="00A87D2C" w:rsidRPr="00857C6E" w:rsidRDefault="00704BFB" w:rsidP="00952DFA">
      <w:pPr>
        <w:spacing w:after="60" w:line="259" w:lineRule="auto"/>
        <w:ind w:left="-5"/>
        <w:jc w:val="left"/>
      </w:pPr>
      <w:r w:rsidRPr="00857C6E">
        <w:t xml:space="preserve">NVIDIA. (2019b). </w:t>
      </w:r>
      <w:r w:rsidRPr="00857C6E">
        <w:rPr>
          <w:i/>
        </w:rPr>
        <w:t xml:space="preserve">Jetson </w:t>
      </w:r>
      <w:proofErr w:type="gramStart"/>
      <w:r w:rsidRPr="00857C6E">
        <w:rPr>
          <w:i/>
        </w:rPr>
        <w:t>Nano :</w:t>
      </w:r>
      <w:proofErr w:type="gramEnd"/>
      <w:r w:rsidRPr="00857C6E">
        <w:rPr>
          <w:i/>
        </w:rPr>
        <w:t xml:space="preserve"> Deep Learning Inference Benchmarks</w:t>
      </w:r>
      <w:r w:rsidRPr="00857C6E">
        <w:t xml:space="preserve">. </w:t>
      </w:r>
      <w:r w:rsidRPr="00857C6E">
        <w:rPr>
          <w:sz w:val="20"/>
        </w:rPr>
        <w:t>https://developer.</w:t>
      </w:r>
    </w:p>
    <w:p w14:paraId="65F71BD8" w14:textId="77777777" w:rsidR="00A87D2C" w:rsidRPr="00857C6E" w:rsidRDefault="00704BFB" w:rsidP="00952DFA">
      <w:pPr>
        <w:spacing w:after="98" w:line="259" w:lineRule="auto"/>
        <w:ind w:left="715"/>
        <w:jc w:val="left"/>
      </w:pPr>
      <w:r w:rsidRPr="00857C6E">
        <w:rPr>
          <w:sz w:val="20"/>
        </w:rPr>
        <w:t>nvidia.com/embedded/jetson-nano-dl-inference-benchmarks</w:t>
      </w:r>
    </w:p>
    <w:p w14:paraId="54394E54" w14:textId="35F612DC" w:rsidR="00A87D2C" w:rsidRPr="00696C2A" w:rsidRDefault="00704BFB" w:rsidP="00696C2A">
      <w:pPr>
        <w:spacing w:after="58" w:line="298" w:lineRule="auto"/>
        <w:ind w:left="715" w:hanging="730"/>
        <w:jc w:val="left"/>
        <w:rPr>
          <w:lang w:val="fr-FR"/>
        </w:rPr>
      </w:pPr>
      <w:r w:rsidRPr="00AB3AF7">
        <w:rPr>
          <w:lang w:val="fr-FR"/>
        </w:rPr>
        <w:t xml:space="preserve">NVIDIA. (2020). NVIDIA </w:t>
      </w:r>
      <w:proofErr w:type="spellStart"/>
      <w:r w:rsidRPr="00AB3AF7">
        <w:rPr>
          <w:lang w:val="fr-FR"/>
        </w:rPr>
        <w:t>Jetson</w:t>
      </w:r>
      <w:proofErr w:type="spellEnd"/>
      <w:r w:rsidRPr="00AB3AF7">
        <w:rPr>
          <w:lang w:val="fr-FR"/>
        </w:rPr>
        <w:t xml:space="preserve"> Linux </w:t>
      </w:r>
      <w:proofErr w:type="spellStart"/>
      <w:r w:rsidRPr="00AB3AF7">
        <w:rPr>
          <w:lang w:val="fr-FR"/>
        </w:rPr>
        <w:t>Developer</w:t>
      </w:r>
      <w:proofErr w:type="spellEnd"/>
      <w:r w:rsidRPr="00AB3AF7">
        <w:rPr>
          <w:lang w:val="fr-FR"/>
        </w:rPr>
        <w:t xml:space="preserve"> Guide : </w:t>
      </w:r>
      <w:proofErr w:type="spellStart"/>
      <w:r w:rsidRPr="00AB3AF7">
        <w:rPr>
          <w:lang w:val="fr-FR"/>
        </w:rPr>
        <w:t>Jetson</w:t>
      </w:r>
      <w:proofErr w:type="spellEnd"/>
      <w:r w:rsidRPr="00AB3AF7">
        <w:rPr>
          <w:lang w:val="fr-FR"/>
        </w:rPr>
        <w:t xml:space="preserve"> Module Support | NVIDIA Docs. Récupérée 9 octobre 2021, à partir de </w:t>
      </w:r>
      <w:r w:rsidRPr="00AB3AF7">
        <w:rPr>
          <w:sz w:val="20"/>
          <w:lang w:val="fr-FR"/>
        </w:rPr>
        <w:t>https://docs.nvidia.com/jetson/ archives/l4t-archived/l4t-3242/index.html#page/Tegra%20Linux%20Driver%</w:t>
      </w:r>
      <w:r w:rsidRPr="00696C2A">
        <w:rPr>
          <w:sz w:val="20"/>
          <w:lang w:val="fr-FR"/>
        </w:rPr>
        <w:t>20Package%20Development%20Guide/jetson_module_support.html</w:t>
      </w:r>
    </w:p>
    <w:p w14:paraId="357EBEA3" w14:textId="77777777" w:rsidR="00A87D2C" w:rsidRPr="00857C6E" w:rsidRDefault="00704BFB" w:rsidP="00952DFA">
      <w:pPr>
        <w:spacing w:after="28"/>
        <w:ind w:left="707" w:hanging="720"/>
      </w:pPr>
      <w:r w:rsidRPr="00857C6E">
        <w:t>Pathak, D. &amp; El-</w:t>
      </w:r>
      <w:proofErr w:type="spellStart"/>
      <w:r w:rsidRPr="00857C6E">
        <w:t>Sharkawy</w:t>
      </w:r>
      <w:proofErr w:type="spellEnd"/>
      <w:r w:rsidRPr="00857C6E">
        <w:t xml:space="preserve">, M. (2019). Architecturally Compressed </w:t>
      </w:r>
      <w:proofErr w:type="gramStart"/>
      <w:r w:rsidRPr="00857C6E">
        <w:t>CNN :</w:t>
      </w:r>
      <w:proofErr w:type="gramEnd"/>
      <w:r w:rsidRPr="00857C6E">
        <w:t xml:space="preserve"> An Embedded Realtime Classifier (NXP Bluebox2.0 with </w:t>
      </w:r>
      <w:proofErr w:type="spellStart"/>
      <w:r w:rsidRPr="00857C6E">
        <w:t>RTMaps</w:t>
      </w:r>
      <w:proofErr w:type="spellEnd"/>
      <w:r w:rsidRPr="00857C6E">
        <w:t xml:space="preserve">). </w:t>
      </w:r>
      <w:r w:rsidRPr="00857C6E">
        <w:rPr>
          <w:i/>
        </w:rPr>
        <w:t>2019 IEEE 9th Annual Computing and Communication Workshop and Conference (CCWC)</w:t>
      </w:r>
      <w:r w:rsidRPr="00857C6E">
        <w:t xml:space="preserve">, 0331-0336. </w:t>
      </w:r>
      <w:r w:rsidRPr="00857C6E">
        <w:rPr>
          <w:sz w:val="20"/>
        </w:rPr>
        <w:t>https://doi.org/10.</w:t>
      </w:r>
    </w:p>
    <w:p w14:paraId="5A64500D" w14:textId="77777777" w:rsidR="00A87D2C" w:rsidRPr="00AB3AF7" w:rsidRDefault="00704BFB" w:rsidP="00952DFA">
      <w:pPr>
        <w:spacing w:after="98" w:line="259" w:lineRule="auto"/>
        <w:ind w:left="715"/>
        <w:jc w:val="left"/>
        <w:rPr>
          <w:lang w:val="fr-FR"/>
        </w:rPr>
      </w:pPr>
      <w:r w:rsidRPr="00AB3AF7">
        <w:rPr>
          <w:sz w:val="20"/>
          <w:lang w:val="fr-FR"/>
        </w:rPr>
        <w:t>1109/CCWC.2019.8666495</w:t>
      </w:r>
    </w:p>
    <w:p w14:paraId="555FDE95" w14:textId="3BE26671" w:rsidR="00A87D2C" w:rsidRPr="00AB3AF7" w:rsidRDefault="00704BFB" w:rsidP="00952DFA">
      <w:pPr>
        <w:spacing w:after="0" w:line="363" w:lineRule="auto"/>
        <w:ind w:left="720" w:hanging="720"/>
        <w:jc w:val="left"/>
        <w:rPr>
          <w:lang w:val="fr-FR"/>
        </w:rPr>
      </w:pPr>
      <w:r w:rsidRPr="00AB3AF7">
        <w:rPr>
          <w:lang w:val="fr-FR"/>
        </w:rPr>
        <w:lastRenderedPageBreak/>
        <w:t xml:space="preserve">PJCCI. (2018a). Fiche de la piste </w:t>
      </w:r>
      <w:proofErr w:type="spellStart"/>
      <w:r w:rsidRPr="00AB3AF7">
        <w:rPr>
          <w:lang w:val="fr-FR"/>
        </w:rPr>
        <w:t>multifonctionelle</w:t>
      </w:r>
      <w:proofErr w:type="spellEnd"/>
      <w:r w:rsidRPr="00AB3AF7">
        <w:rPr>
          <w:lang w:val="fr-FR"/>
        </w:rPr>
        <w:t xml:space="preserve"> du pont Jacques-Cartier. </w:t>
      </w:r>
      <w:r w:rsidR="007E2B9F" w:rsidRPr="00AB3AF7">
        <w:rPr>
          <w:sz w:val="20"/>
          <w:lang w:val="fr-FR"/>
        </w:rPr>
        <w:t>https://jacquescartierchamplain.ca/wp-content/uploads/2018/10/IMG_Fiche_piste-multi_pont_JC_FR_vfinale_web__2018-10-10.pdf</w:t>
      </w:r>
    </w:p>
    <w:p w14:paraId="59EAEE7E" w14:textId="7C091FF4" w:rsidR="00A87D2C" w:rsidRPr="00857C6E" w:rsidRDefault="00704BFB" w:rsidP="00952DFA">
      <w:pPr>
        <w:spacing w:after="32" w:line="358" w:lineRule="auto"/>
        <w:ind w:left="707" w:hanging="720"/>
      </w:pPr>
      <w:r w:rsidRPr="00AB3AF7">
        <w:rPr>
          <w:lang w:val="fr-FR"/>
        </w:rPr>
        <w:t>PJCCI. (2018b). Rapport post-mortem sur le projet pilote d’entretien hivernal de la piste multifonctionnelle du pont Jacques-Cartier.</w:t>
      </w:r>
      <w:r w:rsidR="007E2B9F" w:rsidRPr="00AB3AF7">
        <w:rPr>
          <w:lang w:val="fr-FR"/>
        </w:rPr>
        <w:t xml:space="preserve"> </w:t>
      </w:r>
      <w:hyperlink r:id="rId77" w:history="1">
        <w:r w:rsidR="007E2B9F" w:rsidRPr="00857C6E">
          <w:rPr>
            <w:rStyle w:val="Lienhypertexte"/>
            <w:sz w:val="20"/>
          </w:rPr>
          <w:t>https://jacquescartierchamplain.ca/wp-content/uploads/2018/10/RPP_piste_PJC_2018-10-10-1.pdf</w:t>
        </w:r>
      </w:hyperlink>
    </w:p>
    <w:p w14:paraId="24CC34FC" w14:textId="77777777" w:rsidR="00A87D2C" w:rsidRPr="00857C6E" w:rsidRDefault="00704BFB" w:rsidP="00952DFA">
      <w:pPr>
        <w:spacing w:after="60"/>
        <w:ind w:left="-3"/>
      </w:pPr>
      <w:r w:rsidRPr="00857C6E">
        <w:t xml:space="preserve">Sharma, N., </w:t>
      </w:r>
      <w:proofErr w:type="spellStart"/>
      <w:r w:rsidRPr="00857C6E">
        <w:t>Shamkuwar</w:t>
      </w:r>
      <w:proofErr w:type="spellEnd"/>
      <w:r w:rsidRPr="00857C6E">
        <w:t xml:space="preserve">, M. &amp; Singh, I. (2019). </w:t>
      </w:r>
      <w:r w:rsidRPr="00857C6E">
        <w:rPr>
          <w:i/>
        </w:rPr>
        <w:t xml:space="preserve">The History, Present and Future with </w:t>
      </w:r>
      <w:proofErr w:type="spellStart"/>
      <w:r w:rsidRPr="00857C6E">
        <w:rPr>
          <w:i/>
        </w:rPr>
        <w:t>Iot</w:t>
      </w:r>
      <w:proofErr w:type="spellEnd"/>
      <w:r w:rsidRPr="00857C6E">
        <w:t>. Springer</w:t>
      </w:r>
    </w:p>
    <w:p w14:paraId="49197FE3" w14:textId="77777777" w:rsidR="00A87D2C" w:rsidRPr="00857C6E" w:rsidRDefault="00704BFB" w:rsidP="00952DFA">
      <w:pPr>
        <w:spacing w:after="18"/>
        <w:ind w:left="730"/>
      </w:pPr>
      <w:r w:rsidRPr="00857C6E">
        <w:t xml:space="preserve">Science; Business Media Deutschland GmbH. </w:t>
      </w:r>
      <w:r w:rsidRPr="00857C6E">
        <w:rPr>
          <w:sz w:val="20"/>
        </w:rPr>
        <w:t>https://doi.org/10.1007/978-3-030-</w:t>
      </w:r>
    </w:p>
    <w:p w14:paraId="724C0738" w14:textId="77777777" w:rsidR="00A87D2C" w:rsidRPr="00857C6E" w:rsidRDefault="00704BFB" w:rsidP="00952DFA">
      <w:pPr>
        <w:spacing w:after="98" w:line="259" w:lineRule="auto"/>
        <w:ind w:left="715"/>
        <w:jc w:val="left"/>
      </w:pPr>
      <w:r w:rsidRPr="00857C6E">
        <w:rPr>
          <w:sz w:val="20"/>
        </w:rPr>
        <w:t>04203-5_3</w:t>
      </w:r>
    </w:p>
    <w:p w14:paraId="69BDF4CA" w14:textId="77777777" w:rsidR="00A87D2C" w:rsidRPr="00AB3AF7" w:rsidRDefault="00704BFB" w:rsidP="00952DFA">
      <w:pPr>
        <w:spacing w:after="22"/>
        <w:ind w:left="707" w:hanging="720"/>
        <w:rPr>
          <w:lang w:val="fr-FR"/>
        </w:rPr>
      </w:pPr>
      <w:r w:rsidRPr="00857C6E">
        <w:t>Wu, X., Sahoo, D. &amp; Hoi, S. C. H. (2019). Recent Advances in Deep Learning for Object Detection [</w:t>
      </w:r>
      <w:proofErr w:type="spellStart"/>
      <w:proofErr w:type="gramStart"/>
      <w:r w:rsidRPr="00857C6E">
        <w:t>arXiv</w:t>
      </w:r>
      <w:proofErr w:type="spellEnd"/>
      <w:r w:rsidRPr="00857C6E">
        <w:t xml:space="preserve"> :</w:t>
      </w:r>
      <w:proofErr w:type="gramEnd"/>
      <w:r w:rsidRPr="00857C6E">
        <w:t xml:space="preserve"> 1908.03673]. </w:t>
      </w:r>
      <w:proofErr w:type="spellStart"/>
      <w:r w:rsidRPr="00857C6E">
        <w:rPr>
          <w:i/>
        </w:rPr>
        <w:t>arXiv</w:t>
      </w:r>
      <w:proofErr w:type="spellEnd"/>
      <w:r w:rsidRPr="00857C6E">
        <w:rPr>
          <w:i/>
        </w:rPr>
        <w:t xml:space="preserve"> :1908.03673 [cs]</w:t>
      </w:r>
      <w:r w:rsidRPr="00857C6E">
        <w:t xml:space="preserve">. </w:t>
      </w:r>
      <w:r w:rsidRPr="00AB3AF7">
        <w:rPr>
          <w:lang w:val="fr-FR"/>
        </w:rPr>
        <w:t xml:space="preserve">Récupérée 9 août 2020, à partir de </w:t>
      </w:r>
      <w:r w:rsidRPr="00AB3AF7">
        <w:rPr>
          <w:sz w:val="20"/>
          <w:lang w:val="fr-FR"/>
        </w:rPr>
        <w:t>http:</w:t>
      </w:r>
    </w:p>
    <w:p w14:paraId="3764D68E" w14:textId="77777777" w:rsidR="00A87D2C" w:rsidRPr="00AB3AF7" w:rsidRDefault="00704BFB" w:rsidP="00952DFA">
      <w:pPr>
        <w:spacing w:after="98" w:line="259" w:lineRule="auto"/>
        <w:ind w:left="715"/>
        <w:jc w:val="left"/>
        <w:rPr>
          <w:lang w:val="fr-FR"/>
        </w:rPr>
      </w:pPr>
      <w:r w:rsidRPr="00AB3AF7">
        <w:rPr>
          <w:sz w:val="20"/>
          <w:lang w:val="fr-FR"/>
        </w:rPr>
        <w:t>//arxiv.org/abs/1908.03673</w:t>
      </w:r>
    </w:p>
    <w:p w14:paraId="1F90A16C" w14:textId="36185102" w:rsidR="00A87D2C" w:rsidRPr="00857C6E" w:rsidRDefault="00704BFB" w:rsidP="00696C2A">
      <w:pPr>
        <w:spacing w:after="35"/>
        <w:ind w:left="-3"/>
      </w:pPr>
      <w:r w:rsidRPr="00AB3AF7">
        <w:rPr>
          <w:lang w:val="fr-FR"/>
        </w:rPr>
        <w:t xml:space="preserve">Zheng, J., Li, J., Liu, Y. &amp; Zhang, W. (2020). </w:t>
      </w:r>
      <w:r w:rsidRPr="00857C6E">
        <w:t>Real-Time Semantic Segmentation Network for Edge</w:t>
      </w:r>
      <w:r w:rsidR="00696C2A">
        <w:t xml:space="preserve"> </w:t>
      </w:r>
      <w:r w:rsidRPr="00857C6E">
        <w:t>Deployment. In Y. Jia, J. Du &amp; W. Zhang (</w:t>
      </w:r>
      <w:proofErr w:type="spellStart"/>
      <w:r w:rsidRPr="00857C6E">
        <w:t>Éd</w:t>
      </w:r>
      <w:proofErr w:type="spellEnd"/>
      <w:r w:rsidRPr="00857C6E">
        <w:t xml:space="preserve">.), </w:t>
      </w:r>
      <w:r w:rsidRPr="00857C6E">
        <w:rPr>
          <w:i/>
        </w:rPr>
        <w:t>Proceedings of 2019 Chinese Intelligent</w:t>
      </w:r>
    </w:p>
    <w:p w14:paraId="0A8D6808" w14:textId="77777777" w:rsidR="00A87D2C" w:rsidRPr="00857C6E" w:rsidRDefault="00704BFB" w:rsidP="00952DFA">
      <w:pPr>
        <w:spacing w:after="17"/>
        <w:ind w:left="730"/>
      </w:pPr>
      <w:r w:rsidRPr="00857C6E">
        <w:rPr>
          <w:i/>
        </w:rPr>
        <w:t xml:space="preserve">Systems Conference </w:t>
      </w:r>
      <w:r w:rsidRPr="00857C6E">
        <w:t xml:space="preserve">(p. 243-249). Springer Singapore. </w:t>
      </w:r>
      <w:r w:rsidRPr="00857C6E">
        <w:rPr>
          <w:sz w:val="20"/>
        </w:rPr>
        <w:t>https://doi.org/10.1007/978-</w:t>
      </w:r>
    </w:p>
    <w:p w14:paraId="6DDCAC6E" w14:textId="77777777" w:rsidR="00A87D2C" w:rsidRPr="00E879BC" w:rsidRDefault="00704BFB" w:rsidP="00952DFA">
      <w:pPr>
        <w:spacing w:after="98" w:line="259" w:lineRule="auto"/>
        <w:ind w:left="715"/>
        <w:jc w:val="left"/>
        <w:rPr>
          <w:lang w:val="fr-FR"/>
        </w:rPr>
      </w:pPr>
      <w:r w:rsidRPr="00E879BC">
        <w:rPr>
          <w:sz w:val="20"/>
          <w:lang w:val="fr-FR"/>
        </w:rPr>
        <w:t>981-32-9698-5_28</w:t>
      </w:r>
      <w:r w:rsidRPr="00E879BC">
        <w:rPr>
          <w:lang w:val="fr-FR"/>
        </w:rPr>
        <w:br w:type="page"/>
      </w:r>
    </w:p>
    <w:p w14:paraId="45CFFAA3" w14:textId="77777777" w:rsidR="00A87D2C" w:rsidRPr="00E879BC" w:rsidRDefault="00704BFB" w:rsidP="00952DFA">
      <w:pPr>
        <w:pStyle w:val="Titre1"/>
        <w:ind w:left="501" w:hanging="516"/>
        <w:rPr>
          <w:rFonts w:ascii="Times New Roman" w:hAnsi="Times New Roman" w:cs="Times New Roman"/>
          <w:lang w:val="fr-FR"/>
        </w:rPr>
      </w:pPr>
      <w:bookmarkStart w:id="192" w:name="_Toc86180740"/>
      <w:r w:rsidRPr="00E879BC">
        <w:rPr>
          <w:rFonts w:ascii="Times New Roman" w:hAnsi="Times New Roman" w:cs="Times New Roman"/>
          <w:lang w:val="fr-FR"/>
        </w:rPr>
        <w:lastRenderedPageBreak/>
        <w:t>Annexes</w:t>
      </w:r>
      <w:bookmarkEnd w:id="192"/>
    </w:p>
    <w:p w14:paraId="56CF10A9" w14:textId="77777777" w:rsidR="00A87D2C" w:rsidRPr="00AB3AF7" w:rsidRDefault="00704BFB" w:rsidP="00952DFA">
      <w:pPr>
        <w:pStyle w:val="Titre2"/>
        <w:spacing w:after="378"/>
        <w:ind w:left="631" w:hanging="646"/>
        <w:rPr>
          <w:rFonts w:cs="Times New Roman"/>
          <w:lang w:val="fr-FR"/>
        </w:rPr>
      </w:pPr>
      <w:bookmarkStart w:id="193" w:name="_Toc86180741"/>
      <w:r w:rsidRPr="00AB3AF7">
        <w:rPr>
          <w:rFonts w:cs="Times New Roman"/>
          <w:lang w:val="fr-FR"/>
        </w:rPr>
        <w:t>Exemples de nano-ordinateurs qui supportent les SDK pour l’IA</w:t>
      </w:r>
      <w:bookmarkEnd w:id="193"/>
    </w:p>
    <w:p w14:paraId="60BF0E3E" w14:textId="77777777" w:rsidR="00A87D2C" w:rsidRPr="00AB3AF7" w:rsidRDefault="00FA6619" w:rsidP="00FA6619">
      <w:pPr>
        <w:pStyle w:val="Lgende"/>
        <w:rPr>
          <w:lang w:val="fr-FR"/>
        </w:rPr>
      </w:pPr>
      <w:bookmarkStart w:id="194" w:name="_Toc86180657"/>
      <w:r w:rsidRPr="00AB3AF7">
        <w:rPr>
          <w:lang w:val="fr-FR"/>
        </w:rPr>
        <w:t>Table</w:t>
      </w:r>
      <w:r w:rsidR="009D70AB" w:rsidRPr="00AB3AF7">
        <w:rPr>
          <w:lang w:val="fr-FR"/>
        </w:rPr>
        <w:t>au</w:t>
      </w:r>
      <w:r w:rsidRPr="00AB3AF7">
        <w:rPr>
          <w:lang w:val="fr-FR"/>
        </w:rPr>
        <w:t xml:space="preserve"> </w:t>
      </w:r>
      <w:r w:rsidRPr="00E879BC">
        <w:rPr>
          <w:lang w:val="fr-FR"/>
        </w:rPr>
        <w:fldChar w:fldCharType="begin"/>
      </w:r>
      <w:r w:rsidRPr="00AB3AF7">
        <w:rPr>
          <w:lang w:val="fr-FR"/>
        </w:rPr>
        <w:instrText xml:space="preserve"> SEQ Table \* ARABIC </w:instrText>
      </w:r>
      <w:r w:rsidRPr="00E879BC">
        <w:rPr>
          <w:lang w:val="fr-FR"/>
        </w:rPr>
        <w:fldChar w:fldCharType="separate"/>
      </w:r>
      <w:r w:rsidRPr="00AB3AF7">
        <w:rPr>
          <w:noProof/>
          <w:lang w:val="fr-FR"/>
        </w:rPr>
        <w:t>8</w:t>
      </w:r>
      <w:r w:rsidRPr="00E879BC">
        <w:rPr>
          <w:lang w:val="fr-FR"/>
        </w:rPr>
        <w:fldChar w:fldCharType="end"/>
      </w:r>
      <w:r w:rsidRPr="00AB3AF7">
        <w:rPr>
          <w:lang w:val="fr-FR"/>
        </w:rPr>
        <w:t>: Comparaison des trois nano-ordinateurs supportant les SDK pour l’IA</w:t>
      </w:r>
      <w:bookmarkEnd w:id="194"/>
    </w:p>
    <w:tbl>
      <w:tblPr>
        <w:tblStyle w:val="TableGrid"/>
        <w:tblW w:w="9349" w:type="dxa"/>
        <w:tblInd w:w="6" w:type="dxa"/>
        <w:tblCellMar>
          <w:top w:w="193" w:type="dxa"/>
          <w:left w:w="124" w:type="dxa"/>
          <w:right w:w="124" w:type="dxa"/>
        </w:tblCellMar>
        <w:tblLook w:val="04A0" w:firstRow="1" w:lastRow="0" w:firstColumn="1" w:lastColumn="0" w:noHBand="0" w:noVBand="1"/>
      </w:tblPr>
      <w:tblGrid>
        <w:gridCol w:w="3117"/>
        <w:gridCol w:w="3116"/>
        <w:gridCol w:w="3116"/>
      </w:tblGrid>
      <w:tr w:rsidR="00A87D2C" w:rsidRPr="00E879BC" w14:paraId="3D99C950"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1C923B1D" w14:textId="77777777" w:rsidR="00A87D2C" w:rsidRPr="00E879BC" w:rsidRDefault="00704BFB" w:rsidP="00952DFA">
            <w:pPr>
              <w:spacing w:line="259" w:lineRule="auto"/>
              <w:jc w:val="left"/>
              <w:rPr>
                <w:lang w:val="fr-FR"/>
              </w:rPr>
            </w:pPr>
            <w:r w:rsidRPr="00E879BC">
              <w:rPr>
                <w:lang w:val="fr-FR"/>
              </w:rPr>
              <w:t xml:space="preserve">NVIDIA </w:t>
            </w:r>
            <w:proofErr w:type="spellStart"/>
            <w:r w:rsidRPr="00E879BC">
              <w:rPr>
                <w:lang w:val="fr-FR"/>
              </w:rPr>
              <w:t>Jetson</w:t>
            </w:r>
            <w:proofErr w:type="spellEnd"/>
            <w:r w:rsidRPr="00E879BC">
              <w:rPr>
                <w:lang w:val="fr-FR"/>
              </w:rPr>
              <w:t xml:space="preserve"> Nano</w:t>
            </w:r>
          </w:p>
        </w:tc>
        <w:tc>
          <w:tcPr>
            <w:tcW w:w="3116" w:type="dxa"/>
            <w:tcBorders>
              <w:top w:val="single" w:sz="3" w:space="0" w:color="000000"/>
              <w:left w:val="single" w:sz="3" w:space="0" w:color="000000"/>
              <w:bottom w:val="single" w:sz="3" w:space="0" w:color="000000"/>
              <w:right w:val="single" w:sz="3" w:space="0" w:color="000000"/>
            </w:tcBorders>
          </w:tcPr>
          <w:p w14:paraId="30F2922A" w14:textId="77777777" w:rsidR="00A87D2C" w:rsidRPr="00E879BC" w:rsidRDefault="00704BFB" w:rsidP="00952DFA">
            <w:pPr>
              <w:spacing w:line="259" w:lineRule="auto"/>
              <w:rPr>
                <w:lang w:val="fr-FR"/>
              </w:rPr>
            </w:pPr>
            <w:r w:rsidRPr="00E879BC">
              <w:rPr>
                <w:lang w:val="fr-FR"/>
              </w:rPr>
              <w:t xml:space="preserve">NVIDIA </w:t>
            </w:r>
            <w:proofErr w:type="spellStart"/>
            <w:r w:rsidRPr="00E879BC">
              <w:rPr>
                <w:lang w:val="fr-FR"/>
              </w:rPr>
              <w:t>Jetson</w:t>
            </w:r>
            <w:proofErr w:type="spellEnd"/>
            <w:r w:rsidRPr="00E879BC">
              <w:rPr>
                <w:lang w:val="fr-FR"/>
              </w:rPr>
              <w:t xml:space="preserve"> Xavier AGX</w:t>
            </w:r>
          </w:p>
        </w:tc>
        <w:tc>
          <w:tcPr>
            <w:tcW w:w="3116" w:type="dxa"/>
            <w:tcBorders>
              <w:top w:val="single" w:sz="3" w:space="0" w:color="000000"/>
              <w:left w:val="single" w:sz="3" w:space="0" w:color="000000"/>
              <w:bottom w:val="single" w:sz="3" w:space="0" w:color="000000"/>
              <w:right w:val="single" w:sz="3" w:space="0" w:color="000000"/>
            </w:tcBorders>
            <w:vAlign w:val="center"/>
          </w:tcPr>
          <w:p w14:paraId="64DE2BCC" w14:textId="77777777" w:rsidR="00A87D2C" w:rsidRPr="00E879BC" w:rsidRDefault="00704BFB" w:rsidP="00952DFA">
            <w:pPr>
              <w:spacing w:after="46" w:line="259" w:lineRule="auto"/>
              <w:jc w:val="left"/>
              <w:rPr>
                <w:lang w:val="fr-FR"/>
              </w:rPr>
            </w:pPr>
            <w:r w:rsidRPr="00E879BC">
              <w:rPr>
                <w:lang w:val="fr-FR"/>
              </w:rPr>
              <w:t>Raspberry Pi 4B + Intel</w:t>
            </w:r>
          </w:p>
          <w:p w14:paraId="3A432972" w14:textId="77777777" w:rsidR="00A87D2C" w:rsidRPr="00E879BC" w:rsidRDefault="00704BFB" w:rsidP="00952DFA">
            <w:pPr>
              <w:spacing w:line="259" w:lineRule="auto"/>
              <w:jc w:val="left"/>
              <w:rPr>
                <w:lang w:val="fr-FR"/>
              </w:rPr>
            </w:pPr>
            <w:r w:rsidRPr="00E879BC">
              <w:rPr>
                <w:lang w:val="fr-FR"/>
              </w:rPr>
              <w:t>NCS2</w:t>
            </w:r>
          </w:p>
        </w:tc>
      </w:tr>
      <w:tr w:rsidR="00A87D2C" w:rsidRPr="00E879BC" w14:paraId="4835EAE5" w14:textId="77777777">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14:paraId="4FCCE62B" w14:textId="77777777" w:rsidR="00A87D2C" w:rsidRPr="00E879BC" w:rsidRDefault="00704BFB" w:rsidP="00952DFA">
            <w:pPr>
              <w:spacing w:line="259" w:lineRule="auto"/>
              <w:jc w:val="center"/>
              <w:rPr>
                <w:lang w:val="fr-FR"/>
              </w:rPr>
            </w:pPr>
            <w:r w:rsidRPr="00E879BC">
              <w:rPr>
                <w:lang w:val="fr-FR"/>
              </w:rPr>
              <w:t>99USD</w:t>
            </w:r>
          </w:p>
        </w:tc>
        <w:tc>
          <w:tcPr>
            <w:tcW w:w="3116" w:type="dxa"/>
            <w:tcBorders>
              <w:top w:val="single" w:sz="3" w:space="0" w:color="000000"/>
              <w:left w:val="single" w:sz="3" w:space="0" w:color="000000"/>
              <w:bottom w:val="single" w:sz="3" w:space="0" w:color="000000"/>
              <w:right w:val="single" w:sz="3" w:space="0" w:color="000000"/>
            </w:tcBorders>
            <w:vAlign w:val="center"/>
          </w:tcPr>
          <w:p w14:paraId="02A6CCE0" w14:textId="77777777" w:rsidR="00A87D2C" w:rsidRPr="00E879BC" w:rsidRDefault="00704BFB" w:rsidP="00952DFA">
            <w:pPr>
              <w:spacing w:line="259" w:lineRule="auto"/>
              <w:jc w:val="center"/>
              <w:rPr>
                <w:lang w:val="fr-FR"/>
              </w:rPr>
            </w:pPr>
            <w:r w:rsidRPr="00E879BC">
              <w:rPr>
                <w:lang w:val="fr-FR"/>
              </w:rPr>
              <w:t>599USD</w:t>
            </w:r>
          </w:p>
        </w:tc>
        <w:tc>
          <w:tcPr>
            <w:tcW w:w="3116" w:type="dxa"/>
            <w:tcBorders>
              <w:top w:val="single" w:sz="3" w:space="0" w:color="000000"/>
              <w:left w:val="single" w:sz="3" w:space="0" w:color="000000"/>
              <w:bottom w:val="single" w:sz="3" w:space="0" w:color="000000"/>
              <w:right w:val="single" w:sz="3" w:space="0" w:color="000000"/>
            </w:tcBorders>
            <w:vAlign w:val="center"/>
          </w:tcPr>
          <w:p w14:paraId="540E6B44" w14:textId="77777777" w:rsidR="00A87D2C" w:rsidRPr="00E879BC" w:rsidRDefault="00704BFB" w:rsidP="00952DFA">
            <w:pPr>
              <w:spacing w:line="259" w:lineRule="auto"/>
              <w:jc w:val="left"/>
              <w:rPr>
                <w:lang w:val="fr-FR"/>
              </w:rPr>
            </w:pPr>
            <w:r w:rsidRPr="00E879BC">
              <w:rPr>
                <w:lang w:val="fr-FR"/>
              </w:rPr>
              <w:t>134USD (55USD + 79USD)</w:t>
            </w:r>
          </w:p>
        </w:tc>
      </w:tr>
      <w:tr w:rsidR="00A87D2C" w:rsidRPr="00857C6E" w14:paraId="1A2685E1"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57811FD8" w14:textId="77777777" w:rsidR="00A87D2C" w:rsidRPr="00E879BC" w:rsidRDefault="00704BFB" w:rsidP="00952DFA">
            <w:pPr>
              <w:spacing w:line="259" w:lineRule="auto"/>
              <w:jc w:val="left"/>
              <w:rPr>
                <w:lang w:val="fr-FR"/>
              </w:rPr>
            </w:pPr>
            <w:r w:rsidRPr="00E879BC">
              <w:rPr>
                <w:lang w:val="fr-FR"/>
              </w:rPr>
              <w:t>45 x 69.6 mm, 250 gr, 5-10 W</w:t>
            </w:r>
          </w:p>
        </w:tc>
        <w:tc>
          <w:tcPr>
            <w:tcW w:w="3116" w:type="dxa"/>
            <w:tcBorders>
              <w:top w:val="single" w:sz="3" w:space="0" w:color="000000"/>
              <w:left w:val="single" w:sz="3" w:space="0" w:color="000000"/>
              <w:bottom w:val="single" w:sz="3" w:space="0" w:color="000000"/>
              <w:right w:val="single" w:sz="3" w:space="0" w:color="000000"/>
            </w:tcBorders>
            <w:vAlign w:val="center"/>
          </w:tcPr>
          <w:p w14:paraId="0FAF7458" w14:textId="77777777" w:rsidR="00A87D2C" w:rsidRPr="00E879BC" w:rsidRDefault="00704BFB" w:rsidP="00952DFA">
            <w:pPr>
              <w:spacing w:after="85" w:line="259" w:lineRule="auto"/>
              <w:jc w:val="left"/>
              <w:rPr>
                <w:lang w:val="fr-FR"/>
              </w:rPr>
            </w:pPr>
            <w:r w:rsidRPr="00E879BC">
              <w:rPr>
                <w:lang w:val="fr-FR"/>
              </w:rPr>
              <w:t>100 x 87 mm, 630 gr, 10-15-</w:t>
            </w:r>
          </w:p>
          <w:p w14:paraId="590F0366" w14:textId="77777777" w:rsidR="00A87D2C" w:rsidRPr="00E879BC" w:rsidRDefault="00704BFB" w:rsidP="00952DFA">
            <w:pPr>
              <w:spacing w:line="259" w:lineRule="auto"/>
              <w:jc w:val="left"/>
              <w:rPr>
                <w:lang w:val="fr-FR"/>
              </w:rPr>
            </w:pPr>
            <w:r w:rsidRPr="00E879BC">
              <w:rPr>
                <w:lang w:val="fr-FR"/>
              </w:rPr>
              <w:t>30 W</w:t>
            </w:r>
          </w:p>
        </w:tc>
        <w:tc>
          <w:tcPr>
            <w:tcW w:w="3116" w:type="dxa"/>
            <w:tcBorders>
              <w:top w:val="single" w:sz="3" w:space="0" w:color="000000"/>
              <w:left w:val="single" w:sz="3" w:space="0" w:color="000000"/>
              <w:bottom w:val="single" w:sz="3" w:space="0" w:color="000000"/>
              <w:right w:val="single" w:sz="3" w:space="0" w:color="000000"/>
            </w:tcBorders>
            <w:vAlign w:val="center"/>
          </w:tcPr>
          <w:p w14:paraId="30023912" w14:textId="77777777" w:rsidR="00A87D2C" w:rsidRPr="00857C6E" w:rsidRDefault="00704BFB" w:rsidP="00952DFA">
            <w:pPr>
              <w:spacing w:after="85" w:line="259" w:lineRule="auto"/>
            </w:pPr>
            <w:r w:rsidRPr="00857C6E">
              <w:t>56 x 85.60 mm + 27x72 mm,</w:t>
            </w:r>
          </w:p>
          <w:p w14:paraId="60543949" w14:textId="77777777" w:rsidR="00A87D2C" w:rsidRPr="00857C6E" w:rsidRDefault="00704BFB" w:rsidP="00952DFA">
            <w:pPr>
              <w:spacing w:line="259" w:lineRule="auto"/>
              <w:jc w:val="left"/>
            </w:pPr>
            <w:r w:rsidRPr="00857C6E">
              <w:t>45 gr + 18.1 gr, 15 W</w:t>
            </w:r>
          </w:p>
        </w:tc>
      </w:tr>
      <w:tr w:rsidR="00A87D2C" w:rsidRPr="00857C6E" w14:paraId="4FE985BE" w14:textId="77777777">
        <w:trPr>
          <w:trHeight w:val="875"/>
        </w:trPr>
        <w:tc>
          <w:tcPr>
            <w:tcW w:w="3116" w:type="dxa"/>
            <w:tcBorders>
              <w:top w:val="single" w:sz="3" w:space="0" w:color="000000"/>
              <w:left w:val="single" w:sz="3" w:space="0" w:color="000000"/>
              <w:bottom w:val="single" w:sz="3" w:space="0" w:color="000000"/>
              <w:right w:val="single" w:sz="3" w:space="0" w:color="000000"/>
            </w:tcBorders>
            <w:vAlign w:val="center"/>
          </w:tcPr>
          <w:p w14:paraId="52EAD2D7" w14:textId="77777777" w:rsidR="00A87D2C" w:rsidRPr="00E879BC" w:rsidRDefault="00704BFB" w:rsidP="00952DFA">
            <w:pPr>
              <w:tabs>
                <w:tab w:val="center" w:pos="1435"/>
                <w:tab w:val="right" w:pos="2869"/>
              </w:tabs>
              <w:spacing w:after="52" w:line="259" w:lineRule="auto"/>
              <w:jc w:val="left"/>
              <w:rPr>
                <w:lang w:val="fr-FR"/>
              </w:rPr>
            </w:pPr>
            <w:r w:rsidRPr="00E879BC">
              <w:rPr>
                <w:lang w:val="fr-FR"/>
              </w:rPr>
              <w:t>128-core</w:t>
            </w:r>
            <w:r w:rsidRPr="00E879BC">
              <w:rPr>
                <w:lang w:val="fr-FR"/>
              </w:rPr>
              <w:tab/>
              <w:t>NVIDIA</w:t>
            </w:r>
            <w:r w:rsidRPr="00E879BC">
              <w:rPr>
                <w:lang w:val="fr-FR"/>
              </w:rPr>
              <w:tab/>
              <w:t>Maxwell</w:t>
            </w:r>
          </w:p>
          <w:p w14:paraId="15A77499" w14:textId="77777777" w:rsidR="00A87D2C" w:rsidRPr="00E879BC" w:rsidRDefault="00704BFB" w:rsidP="00952DFA">
            <w:pPr>
              <w:spacing w:line="259" w:lineRule="auto"/>
              <w:jc w:val="left"/>
              <w:rPr>
                <w:lang w:val="fr-FR"/>
              </w:rPr>
            </w:pPr>
            <w:r w:rsidRPr="00E879BC">
              <w:rPr>
                <w:lang w:val="fr-FR"/>
              </w:rPr>
              <w:t>GPU</w:t>
            </w:r>
          </w:p>
        </w:tc>
        <w:tc>
          <w:tcPr>
            <w:tcW w:w="3116" w:type="dxa"/>
            <w:tcBorders>
              <w:top w:val="single" w:sz="3" w:space="0" w:color="000000"/>
              <w:left w:val="single" w:sz="3" w:space="0" w:color="000000"/>
              <w:bottom w:val="single" w:sz="3" w:space="0" w:color="000000"/>
              <w:right w:val="single" w:sz="3" w:space="0" w:color="000000"/>
            </w:tcBorders>
            <w:vAlign w:val="center"/>
          </w:tcPr>
          <w:p w14:paraId="5430DA09" w14:textId="77777777" w:rsidR="00A87D2C" w:rsidRPr="00857C6E" w:rsidRDefault="00704BFB" w:rsidP="00952DFA">
            <w:pPr>
              <w:spacing w:line="259" w:lineRule="auto"/>
            </w:pPr>
            <w:r w:rsidRPr="00857C6E">
              <w:t>512-core NVIDIA Volta GPU with 64 Tensor Cores</w:t>
            </w:r>
          </w:p>
        </w:tc>
        <w:tc>
          <w:tcPr>
            <w:tcW w:w="3116" w:type="dxa"/>
            <w:tcBorders>
              <w:top w:val="single" w:sz="3" w:space="0" w:color="000000"/>
              <w:left w:val="single" w:sz="3" w:space="0" w:color="000000"/>
              <w:bottom w:val="single" w:sz="3" w:space="0" w:color="000000"/>
              <w:right w:val="single" w:sz="3" w:space="0" w:color="000000"/>
            </w:tcBorders>
            <w:vAlign w:val="center"/>
          </w:tcPr>
          <w:p w14:paraId="71297DE8" w14:textId="77777777" w:rsidR="00A87D2C" w:rsidRPr="00857C6E" w:rsidRDefault="00704BFB" w:rsidP="00952DFA">
            <w:pPr>
              <w:tabs>
                <w:tab w:val="center" w:pos="1109"/>
                <w:tab w:val="center" w:pos="2131"/>
                <w:tab w:val="right" w:pos="2869"/>
              </w:tabs>
              <w:spacing w:after="52" w:line="259" w:lineRule="auto"/>
              <w:jc w:val="left"/>
            </w:pPr>
            <w:r w:rsidRPr="00857C6E">
              <w:t>Intel</w:t>
            </w:r>
            <w:r w:rsidRPr="00857C6E">
              <w:tab/>
            </w:r>
            <w:proofErr w:type="spellStart"/>
            <w:r w:rsidRPr="00857C6E">
              <w:t>Movidius</w:t>
            </w:r>
            <w:proofErr w:type="spellEnd"/>
            <w:r w:rsidRPr="00857C6E">
              <w:tab/>
              <w:t>Myriad</w:t>
            </w:r>
            <w:r w:rsidRPr="00857C6E">
              <w:tab/>
              <w:t>X</w:t>
            </w:r>
          </w:p>
          <w:p w14:paraId="5FD02A09" w14:textId="77777777" w:rsidR="00A87D2C" w:rsidRPr="00857C6E" w:rsidRDefault="00704BFB" w:rsidP="00952DFA">
            <w:pPr>
              <w:spacing w:line="259" w:lineRule="auto"/>
              <w:jc w:val="left"/>
            </w:pPr>
            <w:r w:rsidRPr="00857C6E">
              <w:t>VPU 16 SHAVE cores</w:t>
            </w:r>
          </w:p>
        </w:tc>
      </w:tr>
      <w:tr w:rsidR="00A87D2C" w:rsidRPr="00857C6E" w14:paraId="09B16BEE" w14:textId="77777777">
        <w:trPr>
          <w:trHeight w:val="1236"/>
        </w:trPr>
        <w:tc>
          <w:tcPr>
            <w:tcW w:w="3116" w:type="dxa"/>
            <w:tcBorders>
              <w:top w:val="single" w:sz="3" w:space="0" w:color="000000"/>
              <w:left w:val="single" w:sz="3" w:space="0" w:color="000000"/>
              <w:bottom w:val="single" w:sz="3" w:space="0" w:color="000000"/>
              <w:right w:val="single" w:sz="3" w:space="0" w:color="000000"/>
            </w:tcBorders>
          </w:tcPr>
          <w:p w14:paraId="4CBCA822" w14:textId="77777777" w:rsidR="00A87D2C" w:rsidRPr="00857C6E" w:rsidRDefault="00704BFB" w:rsidP="00952DFA">
            <w:pPr>
              <w:spacing w:after="46" w:line="259" w:lineRule="auto"/>
            </w:pPr>
            <w:r w:rsidRPr="00857C6E">
              <w:t>Quad-Core ARM Cortex-A57</w:t>
            </w:r>
          </w:p>
          <w:p w14:paraId="7C8AFF95" w14:textId="77777777" w:rsidR="00A87D2C" w:rsidRPr="00857C6E" w:rsidRDefault="00704BFB" w:rsidP="00952DFA">
            <w:pPr>
              <w:spacing w:line="259" w:lineRule="auto"/>
              <w:jc w:val="left"/>
            </w:pPr>
            <w:proofErr w:type="spellStart"/>
            <w:r w:rsidRPr="00857C6E">
              <w:t>MPCore</w:t>
            </w:r>
            <w:proofErr w:type="spellEnd"/>
          </w:p>
        </w:tc>
        <w:tc>
          <w:tcPr>
            <w:tcW w:w="3116" w:type="dxa"/>
            <w:tcBorders>
              <w:top w:val="single" w:sz="3" w:space="0" w:color="000000"/>
              <w:left w:val="single" w:sz="3" w:space="0" w:color="000000"/>
              <w:bottom w:val="single" w:sz="3" w:space="0" w:color="000000"/>
              <w:right w:val="single" w:sz="3" w:space="0" w:color="000000"/>
            </w:tcBorders>
            <w:vAlign w:val="center"/>
          </w:tcPr>
          <w:p w14:paraId="7B7BF228" w14:textId="77777777" w:rsidR="00A87D2C" w:rsidRPr="00857C6E" w:rsidRDefault="00704BFB" w:rsidP="00952DFA">
            <w:pPr>
              <w:spacing w:line="297" w:lineRule="auto"/>
            </w:pPr>
            <w:r w:rsidRPr="00857C6E">
              <w:t>8-core NVIDIA Carmel Arm v8.2 64-bit CPU 8MB L2 +</w:t>
            </w:r>
          </w:p>
          <w:p w14:paraId="5D05F29F" w14:textId="77777777" w:rsidR="00A87D2C" w:rsidRPr="00E879BC" w:rsidRDefault="00704BFB" w:rsidP="00952DFA">
            <w:pPr>
              <w:spacing w:line="259" w:lineRule="auto"/>
              <w:jc w:val="left"/>
              <w:rPr>
                <w:lang w:val="fr-FR"/>
              </w:rPr>
            </w:pPr>
            <w:r w:rsidRPr="00E879BC">
              <w:rPr>
                <w:lang w:val="fr-FR"/>
              </w:rPr>
              <w:t>4MB L3</w:t>
            </w:r>
          </w:p>
        </w:tc>
        <w:tc>
          <w:tcPr>
            <w:tcW w:w="3116" w:type="dxa"/>
            <w:tcBorders>
              <w:top w:val="single" w:sz="3" w:space="0" w:color="000000"/>
              <w:left w:val="single" w:sz="3" w:space="0" w:color="000000"/>
              <w:bottom w:val="single" w:sz="3" w:space="0" w:color="000000"/>
              <w:right w:val="single" w:sz="3" w:space="0" w:color="000000"/>
            </w:tcBorders>
          </w:tcPr>
          <w:p w14:paraId="4839B4F9" w14:textId="77777777" w:rsidR="00A87D2C" w:rsidRPr="00857C6E" w:rsidRDefault="00704BFB" w:rsidP="00952DFA">
            <w:pPr>
              <w:spacing w:after="46" w:line="259" w:lineRule="auto"/>
              <w:jc w:val="left"/>
            </w:pPr>
            <w:r w:rsidRPr="00857C6E">
              <w:t>Quad-core ARM Cortex-A72</w:t>
            </w:r>
          </w:p>
          <w:p w14:paraId="68E08DEB" w14:textId="77777777" w:rsidR="00A87D2C" w:rsidRPr="00857C6E" w:rsidRDefault="00704BFB" w:rsidP="00952DFA">
            <w:pPr>
              <w:spacing w:line="259" w:lineRule="auto"/>
              <w:jc w:val="left"/>
            </w:pPr>
            <w:r w:rsidRPr="00857C6E">
              <w:t>64-bit @ 1.5 GHz</w:t>
            </w:r>
          </w:p>
        </w:tc>
      </w:tr>
      <w:tr w:rsidR="00A87D2C" w:rsidRPr="00E879BC" w14:paraId="776B12B3" w14:textId="77777777">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14:paraId="76865117" w14:textId="77777777" w:rsidR="00A87D2C" w:rsidRPr="00E879BC" w:rsidRDefault="00704BFB" w:rsidP="00952DFA">
            <w:pPr>
              <w:spacing w:line="259" w:lineRule="auto"/>
              <w:jc w:val="left"/>
              <w:rPr>
                <w:lang w:val="fr-FR"/>
              </w:rPr>
            </w:pPr>
            <w:r w:rsidRPr="00E879BC">
              <w:rPr>
                <w:lang w:val="fr-FR"/>
              </w:rPr>
              <w:t>4 GB 64-bit LPDDR4</w:t>
            </w:r>
          </w:p>
        </w:tc>
        <w:tc>
          <w:tcPr>
            <w:tcW w:w="3116" w:type="dxa"/>
            <w:tcBorders>
              <w:top w:val="single" w:sz="3" w:space="0" w:color="000000"/>
              <w:left w:val="single" w:sz="3" w:space="0" w:color="000000"/>
              <w:bottom w:val="single" w:sz="3" w:space="0" w:color="000000"/>
              <w:right w:val="single" w:sz="3" w:space="0" w:color="000000"/>
            </w:tcBorders>
            <w:vAlign w:val="center"/>
          </w:tcPr>
          <w:p w14:paraId="19E1D213" w14:textId="77777777" w:rsidR="00A87D2C" w:rsidRPr="00E879BC" w:rsidRDefault="00704BFB" w:rsidP="00952DFA">
            <w:pPr>
              <w:spacing w:line="259" w:lineRule="auto"/>
              <w:jc w:val="left"/>
              <w:rPr>
                <w:lang w:val="fr-FR"/>
              </w:rPr>
            </w:pPr>
            <w:r w:rsidRPr="00E879BC">
              <w:rPr>
                <w:lang w:val="fr-FR"/>
              </w:rPr>
              <w:t>32 GB 256-bit LPDDR4</w:t>
            </w:r>
          </w:p>
        </w:tc>
        <w:tc>
          <w:tcPr>
            <w:tcW w:w="3116" w:type="dxa"/>
            <w:tcBorders>
              <w:top w:val="single" w:sz="3" w:space="0" w:color="000000"/>
              <w:left w:val="single" w:sz="3" w:space="0" w:color="000000"/>
              <w:bottom w:val="single" w:sz="3" w:space="0" w:color="000000"/>
              <w:right w:val="single" w:sz="3" w:space="0" w:color="000000"/>
            </w:tcBorders>
            <w:vAlign w:val="center"/>
          </w:tcPr>
          <w:p w14:paraId="0744D9FA" w14:textId="77777777" w:rsidR="00A87D2C" w:rsidRPr="00E879BC" w:rsidRDefault="00704BFB" w:rsidP="00952DFA">
            <w:pPr>
              <w:spacing w:line="259" w:lineRule="auto"/>
              <w:jc w:val="left"/>
              <w:rPr>
                <w:lang w:val="fr-FR"/>
              </w:rPr>
            </w:pPr>
            <w:r w:rsidRPr="00E879BC">
              <w:rPr>
                <w:lang w:val="fr-FR"/>
              </w:rPr>
              <w:t>4GB LPDDR4</w:t>
            </w:r>
          </w:p>
        </w:tc>
      </w:tr>
      <w:tr w:rsidR="00A87D2C" w:rsidRPr="00E879BC" w14:paraId="03CEF632"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61B956C9" w14:textId="77777777" w:rsidR="00A87D2C" w:rsidRPr="00E879BC" w:rsidRDefault="00704BFB" w:rsidP="00952DFA">
            <w:pPr>
              <w:spacing w:line="259" w:lineRule="auto"/>
              <w:jc w:val="left"/>
              <w:rPr>
                <w:lang w:val="fr-FR"/>
              </w:rPr>
            </w:pPr>
            <w:r w:rsidRPr="00E879BC">
              <w:rPr>
                <w:lang w:val="fr-FR"/>
              </w:rPr>
              <w:t>0.47 TFLOPS@FP16</w:t>
            </w:r>
          </w:p>
        </w:tc>
        <w:tc>
          <w:tcPr>
            <w:tcW w:w="3116" w:type="dxa"/>
            <w:tcBorders>
              <w:top w:val="single" w:sz="3" w:space="0" w:color="000000"/>
              <w:left w:val="single" w:sz="3" w:space="0" w:color="000000"/>
              <w:bottom w:val="single" w:sz="3" w:space="0" w:color="000000"/>
              <w:right w:val="single" w:sz="3" w:space="0" w:color="000000"/>
            </w:tcBorders>
            <w:vAlign w:val="center"/>
          </w:tcPr>
          <w:p w14:paraId="1E433D4E" w14:textId="77777777" w:rsidR="00A87D2C" w:rsidRPr="00E879BC" w:rsidRDefault="00704BFB" w:rsidP="00952DFA">
            <w:pPr>
              <w:tabs>
                <w:tab w:val="right" w:pos="2869"/>
              </w:tabs>
              <w:spacing w:after="85" w:line="259" w:lineRule="auto"/>
              <w:jc w:val="left"/>
              <w:rPr>
                <w:lang w:val="fr-FR"/>
              </w:rPr>
            </w:pPr>
            <w:r w:rsidRPr="00E879BC">
              <w:rPr>
                <w:lang w:val="fr-FR"/>
              </w:rPr>
              <w:t>5.5-11.5</w:t>
            </w:r>
            <w:r w:rsidRPr="00E879BC">
              <w:rPr>
                <w:lang w:val="fr-FR"/>
              </w:rPr>
              <w:tab/>
              <w:t>TFLOPS@FP16;</w:t>
            </w:r>
          </w:p>
          <w:p w14:paraId="14939C7A" w14:textId="77777777" w:rsidR="00A87D2C" w:rsidRPr="00E879BC" w:rsidRDefault="00704BFB" w:rsidP="00952DFA">
            <w:pPr>
              <w:spacing w:line="259" w:lineRule="auto"/>
              <w:jc w:val="left"/>
              <w:rPr>
                <w:lang w:val="fr-FR"/>
              </w:rPr>
            </w:pPr>
            <w:r w:rsidRPr="00E879BC">
              <w:rPr>
                <w:lang w:val="fr-FR"/>
              </w:rPr>
              <w:t>20-32 TOPS@INT8</w:t>
            </w:r>
          </w:p>
        </w:tc>
        <w:tc>
          <w:tcPr>
            <w:tcW w:w="3116" w:type="dxa"/>
            <w:tcBorders>
              <w:top w:val="single" w:sz="3" w:space="0" w:color="000000"/>
              <w:left w:val="single" w:sz="3" w:space="0" w:color="000000"/>
              <w:bottom w:val="single" w:sz="3" w:space="0" w:color="000000"/>
              <w:right w:val="single" w:sz="3" w:space="0" w:color="000000"/>
            </w:tcBorders>
            <w:vAlign w:val="center"/>
          </w:tcPr>
          <w:p w14:paraId="7DE69E34" w14:textId="77777777" w:rsidR="00A87D2C" w:rsidRPr="00E879BC" w:rsidRDefault="00704BFB" w:rsidP="00952DFA">
            <w:pPr>
              <w:tabs>
                <w:tab w:val="center" w:pos="1434"/>
                <w:tab w:val="right" w:pos="2869"/>
              </w:tabs>
              <w:spacing w:after="52" w:line="259" w:lineRule="auto"/>
              <w:jc w:val="left"/>
              <w:rPr>
                <w:lang w:val="fr-FR"/>
              </w:rPr>
            </w:pPr>
            <w:r w:rsidRPr="00E879BC">
              <w:rPr>
                <w:lang w:val="fr-FR"/>
              </w:rPr>
              <w:t>4</w:t>
            </w:r>
            <w:r w:rsidRPr="00E879BC">
              <w:rPr>
                <w:lang w:val="fr-FR"/>
              </w:rPr>
              <w:tab/>
              <w:t>FLOPS@FP16,</w:t>
            </w:r>
            <w:r w:rsidRPr="00E879BC">
              <w:rPr>
                <w:lang w:val="fr-FR"/>
              </w:rPr>
              <w:tab/>
              <w:t>1</w:t>
            </w:r>
          </w:p>
          <w:p w14:paraId="13501F57" w14:textId="77777777" w:rsidR="00A87D2C" w:rsidRPr="00E879BC" w:rsidRDefault="00704BFB" w:rsidP="00952DFA">
            <w:pPr>
              <w:spacing w:line="259" w:lineRule="auto"/>
              <w:jc w:val="left"/>
              <w:rPr>
                <w:lang w:val="fr-FR"/>
              </w:rPr>
            </w:pPr>
            <w:r w:rsidRPr="00E879BC">
              <w:rPr>
                <w:lang w:val="fr-FR"/>
              </w:rPr>
              <w:t>TOPS@INT8</w:t>
            </w:r>
          </w:p>
        </w:tc>
      </w:tr>
    </w:tbl>
    <w:p w14:paraId="07EC0953" w14:textId="77777777" w:rsidR="00C24126" w:rsidRPr="00AB3AF7" w:rsidRDefault="00C24126" w:rsidP="00C24126">
      <w:pPr>
        <w:rPr>
          <w:lang w:val="fr-FR"/>
        </w:rPr>
      </w:pPr>
    </w:p>
    <w:p w14:paraId="5AC1F280" w14:textId="008EF8D1" w:rsidR="00C24126" w:rsidRPr="00AB3AF7" w:rsidRDefault="00C24126" w:rsidP="00952DFA">
      <w:pPr>
        <w:pStyle w:val="Titre2"/>
        <w:ind w:left="631" w:hanging="646"/>
        <w:rPr>
          <w:rFonts w:cs="Times New Roman"/>
          <w:lang w:val="fr-FR"/>
        </w:rPr>
      </w:pPr>
      <w:bookmarkStart w:id="195" w:name="_Toc86180742"/>
      <w:r w:rsidRPr="00AB3AF7">
        <w:rPr>
          <w:rFonts w:cs="Times New Roman"/>
          <w:lang w:val="fr-FR"/>
        </w:rPr>
        <w:t>Résumé des différents tests de configuration du nano-ordinateur avec les disques SSD</w:t>
      </w:r>
      <w:bookmarkEnd w:id="195"/>
    </w:p>
    <w:p w14:paraId="35B9CD37" w14:textId="77777777" w:rsidR="00C24126" w:rsidRPr="00AB3AF7" w:rsidRDefault="00C24126" w:rsidP="00C24126">
      <w:pPr>
        <w:ind w:left="-3"/>
        <w:rPr>
          <w:lang w:val="fr-FR"/>
        </w:rPr>
      </w:pPr>
      <w:r w:rsidRPr="00AB3AF7">
        <w:rPr>
          <w:lang w:val="fr-FR"/>
        </w:rPr>
        <w:t xml:space="preserve">Concernant le disque SSD M.2 </w:t>
      </w:r>
      <w:proofErr w:type="spellStart"/>
      <w:r w:rsidRPr="00AB3AF7">
        <w:rPr>
          <w:lang w:val="fr-FR"/>
        </w:rPr>
        <w:t>NVMe</w:t>
      </w:r>
      <w:proofErr w:type="spellEnd"/>
      <w:r w:rsidRPr="00AB3AF7">
        <w:rPr>
          <w:lang w:val="fr-FR"/>
        </w:rPr>
        <w:t xml:space="preserve"> connecté à la carte d’extension M.2 via le Hub USB 3.0 interne, le système L4T de NVIDIA ne supporte pas les SSD M.2 </w:t>
      </w:r>
      <w:proofErr w:type="spellStart"/>
      <w:r w:rsidRPr="00AB3AF7">
        <w:rPr>
          <w:lang w:val="fr-FR"/>
        </w:rPr>
        <w:t>NVMe</w:t>
      </w:r>
      <w:proofErr w:type="spellEnd"/>
      <w:r w:rsidRPr="00AB3AF7">
        <w:rPr>
          <w:lang w:val="fr-FR"/>
        </w:rPr>
        <w:t xml:space="preserve"> connecté au port USB</w:t>
      </w:r>
      <w:r w:rsidRPr="00AB3AF7">
        <w:rPr>
          <w:vertAlign w:val="superscript"/>
          <w:lang w:val="fr-FR"/>
        </w:rPr>
        <w:t xml:space="preserve"> </w:t>
      </w:r>
      <w:r w:rsidRPr="00AB3AF7">
        <w:rPr>
          <w:rStyle w:val="Appelnotedebasdep"/>
          <w:lang w:val="fr-FR"/>
        </w:rPr>
        <w:footnoteReference w:id="39"/>
      </w:r>
      <w:r w:rsidRPr="00AB3AF7">
        <w:rPr>
          <w:lang w:val="fr-FR"/>
        </w:rPr>
        <w:t xml:space="preserve">. Il n’est pas reconnu ou détecté automatiquement par le système d’exploitation et ne peut donc pas être utilisé rapidement ("plug &amp; </w:t>
      </w:r>
      <w:proofErr w:type="spellStart"/>
      <w:r w:rsidRPr="00AB3AF7">
        <w:rPr>
          <w:lang w:val="fr-FR"/>
        </w:rPr>
        <w:t>play</w:t>
      </w:r>
      <w:proofErr w:type="spellEnd"/>
      <w:r w:rsidRPr="00AB3AF7">
        <w:rPr>
          <w:lang w:val="fr-FR"/>
        </w:rPr>
        <w:t xml:space="preserve">" en anglais). Comme il serait risqué pour l’essai de se lancer dans la recompilation du noyau ("kernel") du L4T, une alternative trouvée sur le </w:t>
      </w:r>
      <w:r w:rsidRPr="00AB3AF7">
        <w:rPr>
          <w:lang w:val="fr-FR"/>
        </w:rPr>
        <w:lastRenderedPageBreak/>
        <w:t xml:space="preserve">développeur forum de NVIDIA est de passer par un adaptateur M.2 </w:t>
      </w:r>
      <w:proofErr w:type="spellStart"/>
      <w:r w:rsidRPr="00AB3AF7">
        <w:rPr>
          <w:lang w:val="fr-FR"/>
        </w:rPr>
        <w:t>MVMe</w:t>
      </w:r>
      <w:proofErr w:type="spellEnd"/>
      <w:r w:rsidRPr="00AB3AF7">
        <w:rPr>
          <w:lang w:val="fr-FR"/>
        </w:rPr>
        <w:t xml:space="preserve"> connecté au port </w:t>
      </w:r>
      <w:proofErr w:type="spellStart"/>
      <w:r w:rsidRPr="00AB3AF7">
        <w:rPr>
          <w:lang w:val="fr-FR"/>
        </w:rPr>
        <w:t>PCIe</w:t>
      </w:r>
      <w:proofErr w:type="spellEnd"/>
      <w:r w:rsidRPr="00AB3AF7">
        <w:rPr>
          <w:lang w:val="fr-FR"/>
        </w:rPr>
        <w:t xml:space="preserve"> interne.</w:t>
      </w:r>
    </w:p>
    <w:p w14:paraId="3402813C" w14:textId="77777777" w:rsidR="00C24126" w:rsidRPr="00AB3AF7" w:rsidRDefault="00C24126" w:rsidP="00C24126">
      <w:pPr>
        <w:ind w:left="-3"/>
        <w:rPr>
          <w:lang w:val="fr-FR"/>
        </w:rPr>
      </w:pPr>
      <w:r w:rsidRPr="00AB3AF7">
        <w:rPr>
          <w:lang w:val="fr-FR"/>
        </w:rPr>
        <w:t xml:space="preserve">Malheureusement cette alternative a rapidement été abandonnée. Il a été possible de démarrer et installer le système d’opération sur le SSD M.2, et faire quelques tests, mais pour une raison inconnue, le système n’était pas stable et devenait non opérationnel assez rapidement, le système perdant la connexion au SSD. La durée la plus longue de stabilité observée a été de moins 30 minutes. Une hypothèse est une baisse d’énergie qui survient à un moment et qui impacte l’alimentation du SSD, chaque volt et milliampère étant important pour la stabilité du nano-ordinateur. De plus, le raccordement du câble de la carte d’extension M.2 </w:t>
      </w:r>
      <w:proofErr w:type="spellStart"/>
      <w:r w:rsidRPr="00AB3AF7">
        <w:rPr>
          <w:lang w:val="fr-FR"/>
        </w:rPr>
        <w:t>NVMe</w:t>
      </w:r>
      <w:proofErr w:type="spellEnd"/>
      <w:r w:rsidRPr="00AB3AF7">
        <w:rPr>
          <w:lang w:val="fr-FR"/>
        </w:rPr>
        <w:t xml:space="preserve"> </w:t>
      </w:r>
      <w:proofErr w:type="spellStart"/>
      <w:r w:rsidRPr="00AB3AF7">
        <w:rPr>
          <w:lang w:val="fr-FR"/>
        </w:rPr>
        <w:t>PCIe</w:t>
      </w:r>
      <w:proofErr w:type="spellEnd"/>
      <w:r w:rsidRPr="00AB3AF7">
        <w:rPr>
          <w:lang w:val="fr-FR"/>
        </w:rPr>
        <w:t xml:space="preserve"> avec le SSD M.2 </w:t>
      </w:r>
      <w:proofErr w:type="spellStart"/>
      <w:r w:rsidRPr="00AB3AF7">
        <w:rPr>
          <w:lang w:val="fr-FR"/>
        </w:rPr>
        <w:t>NVMe</w:t>
      </w:r>
      <w:proofErr w:type="spellEnd"/>
      <w:r w:rsidRPr="00AB3AF7">
        <w:rPr>
          <w:lang w:val="fr-FR"/>
        </w:rPr>
        <w:t xml:space="preserve"> est compliqué et risqué pour le câble lui-même. Une autre limitation importante est que cette solution ne permet pas d’utiliser le boitier, car le SSD M.2 ne rentre pas et ne peut même pas être fixé.</w:t>
      </w:r>
    </w:p>
    <w:p w14:paraId="2F5AF994" w14:textId="77777777" w:rsidR="00493F10" w:rsidRPr="00AB3AF7" w:rsidRDefault="00C24126" w:rsidP="00C24126">
      <w:pPr>
        <w:rPr>
          <w:lang w:val="fr-FR"/>
        </w:rPr>
      </w:pPr>
      <w:r w:rsidRPr="00AB3AF7">
        <w:rPr>
          <w:lang w:val="fr-FR"/>
        </w:rPr>
        <w:t xml:space="preserve">Différentes options pour optimiser l’alimentation ont été explorées : a) utiliser un HUB USB externe et auto alimenté; b) brancher un câble Ethernet au lieu d’utiliser un </w:t>
      </w:r>
      <w:proofErr w:type="spellStart"/>
      <w:r w:rsidRPr="00AB3AF7">
        <w:rPr>
          <w:lang w:val="fr-FR"/>
        </w:rPr>
        <w:t>Dongle</w:t>
      </w:r>
      <w:proofErr w:type="spellEnd"/>
      <w:r w:rsidRPr="00AB3AF7">
        <w:rPr>
          <w:lang w:val="fr-FR"/>
        </w:rPr>
        <w:t xml:space="preserve"> Wifi; c) allumer le ventilateur dès le démarrage du nano-ordinateur; d) et l’option de fournir 6 A directement supportée par la carte mère via les pins; e) explorer d’autres solutions sur les forums de discussion</w:t>
      </w:r>
      <w:r w:rsidRPr="00AB3AF7">
        <w:rPr>
          <w:vertAlign w:val="superscript"/>
          <w:lang w:val="fr-FR"/>
        </w:rPr>
        <w:t xml:space="preserve"> </w:t>
      </w:r>
      <w:r w:rsidRPr="00AB3AF7">
        <w:rPr>
          <w:rStyle w:val="Appelnotedebasdep"/>
          <w:lang w:val="fr-FR"/>
        </w:rPr>
        <w:footnoteReference w:id="40"/>
      </w:r>
      <w:r w:rsidRPr="00AB3AF7">
        <w:rPr>
          <w:vertAlign w:val="superscript"/>
          <w:lang w:val="fr-FR"/>
        </w:rPr>
        <w:t xml:space="preserve"> </w:t>
      </w:r>
      <w:r w:rsidRPr="00AB3AF7">
        <w:rPr>
          <w:rStyle w:val="Appelnotedebasdep"/>
          <w:lang w:val="fr-FR"/>
        </w:rPr>
        <w:footnoteReference w:id="41"/>
      </w:r>
      <w:r w:rsidRPr="00AB3AF7">
        <w:rPr>
          <w:lang w:val="fr-FR"/>
        </w:rPr>
        <w:t>.</w:t>
      </w:r>
    </w:p>
    <w:p w14:paraId="571AFF3F" w14:textId="0A48F173" w:rsidR="00493F10" w:rsidRPr="00AB3AF7" w:rsidRDefault="00493F10" w:rsidP="00493F10">
      <w:pPr>
        <w:pStyle w:val="Titre2"/>
        <w:ind w:left="631" w:hanging="646"/>
        <w:rPr>
          <w:lang w:val="fr-FR"/>
        </w:rPr>
      </w:pPr>
      <w:bookmarkStart w:id="196" w:name="_Toc86180743"/>
      <w:r w:rsidRPr="00AB3AF7">
        <w:rPr>
          <w:lang w:val="fr-FR"/>
        </w:rPr>
        <w:t>Communication avec l’Association des Piétons et Cyclistes du Pont Jacques-Cartier</w:t>
      </w:r>
      <w:bookmarkEnd w:id="196"/>
    </w:p>
    <w:p w14:paraId="7699F4DE" w14:textId="2F975E04" w:rsidR="00A87D2C" w:rsidRPr="00AB3AF7" w:rsidRDefault="00493F10" w:rsidP="00493F10">
      <w:pPr>
        <w:spacing w:afterLines="160" w:after="384"/>
        <w:rPr>
          <w:lang w:val="fr-FR"/>
        </w:rPr>
      </w:pPr>
      <w:r w:rsidRPr="00AB3AF7">
        <w:rPr>
          <w:lang w:val="fr-FR"/>
        </w:rPr>
        <w:t xml:space="preserve">L’Association des Piétons et Cyclistes du Pont Jacques-Cartier (APC-PJC) a été contacté afin de leur demander la permission d’utiliser leurs fichiers multimédias de la piste cyclable du </w:t>
      </w:r>
      <w:proofErr w:type="spellStart"/>
      <w:r w:rsidRPr="00AB3AF7">
        <w:rPr>
          <w:lang w:val="fr-FR"/>
        </w:rPr>
        <w:t>pontJacques</w:t>
      </w:r>
      <w:proofErr w:type="spellEnd"/>
      <w:r w:rsidRPr="00AB3AF7">
        <w:rPr>
          <w:lang w:val="fr-FR"/>
        </w:rPr>
        <w:t>-Cartier, tel que leurs images et leurs vidéos. Voici les détails de la communication et les conditions d’utilisation.</w:t>
      </w:r>
    </w:p>
    <w:p w14:paraId="0B53E5C8" w14:textId="77777777" w:rsidR="00A87D2C" w:rsidRPr="00AB3AF7" w:rsidRDefault="00704BFB" w:rsidP="00952DFA">
      <w:pPr>
        <w:tabs>
          <w:tab w:val="center" w:pos="676"/>
          <w:tab w:val="center" w:pos="5183"/>
        </w:tabs>
        <w:spacing w:after="239" w:line="265" w:lineRule="auto"/>
        <w:jc w:val="left"/>
        <w:rPr>
          <w:lang w:val="fr-FR"/>
        </w:rPr>
      </w:pPr>
      <w:r w:rsidRPr="00AB3AF7">
        <w:rPr>
          <w:sz w:val="22"/>
          <w:lang w:val="fr-FR"/>
        </w:rPr>
        <w:tab/>
      </w:r>
      <w:r w:rsidRPr="00AB3AF7">
        <w:rPr>
          <w:rFonts w:eastAsia="Arial"/>
          <w:sz w:val="12"/>
          <w:lang w:val="fr-FR"/>
        </w:rPr>
        <w:t>7/31/2020</w:t>
      </w:r>
      <w:r w:rsidRPr="00AB3AF7">
        <w:rPr>
          <w:rFonts w:eastAsia="Arial"/>
          <w:sz w:val="12"/>
          <w:lang w:val="fr-FR"/>
        </w:rPr>
        <w:tab/>
        <w:t>Courriel - Vincent Le Falher - Outlook</w:t>
      </w:r>
    </w:p>
    <w:p w14:paraId="2CA2EA52" w14:textId="77777777" w:rsidR="00A87D2C" w:rsidRPr="00AB3AF7" w:rsidRDefault="00704BFB" w:rsidP="00952DFA">
      <w:pPr>
        <w:spacing w:after="63" w:line="259" w:lineRule="auto"/>
        <w:ind w:left="696"/>
        <w:jc w:val="left"/>
        <w:rPr>
          <w:lang w:val="fr-FR"/>
        </w:rPr>
      </w:pPr>
      <w:r w:rsidRPr="00AB3AF7">
        <w:rPr>
          <w:rFonts w:eastAsia="Segoe UI"/>
          <w:b/>
          <w:color w:val="323130"/>
          <w:sz w:val="13"/>
          <w:lang w:val="fr-FR"/>
        </w:rPr>
        <w:t>RE: Bonjour !</w:t>
      </w:r>
    </w:p>
    <w:p w14:paraId="01041C44" w14:textId="77777777" w:rsidR="00A87D2C" w:rsidRPr="00857C6E" w:rsidRDefault="00704BFB" w:rsidP="00952DFA">
      <w:pPr>
        <w:spacing w:after="0" w:line="259" w:lineRule="auto"/>
        <w:ind w:left="696"/>
        <w:jc w:val="left"/>
      </w:pPr>
      <w:r w:rsidRPr="00857C6E">
        <w:rPr>
          <w:rFonts w:eastAsia="Segoe UI"/>
          <w:sz w:val="12"/>
        </w:rPr>
        <w:t>Mickaël Germain &lt;Mickael.Germain@USherbrooke.ca&gt;</w:t>
      </w:r>
    </w:p>
    <w:p w14:paraId="15BD1354" w14:textId="77777777" w:rsidR="00A87D2C" w:rsidRPr="00AB3AF7" w:rsidRDefault="00704BFB" w:rsidP="00952DFA">
      <w:pPr>
        <w:spacing w:after="27" w:line="259" w:lineRule="auto"/>
        <w:ind w:left="696"/>
        <w:jc w:val="left"/>
        <w:rPr>
          <w:lang w:val="fr-FR"/>
        </w:rPr>
      </w:pPr>
      <w:r w:rsidRPr="00AB3AF7">
        <w:rPr>
          <w:rFonts w:eastAsia="Segoe UI"/>
          <w:color w:val="605E5C"/>
          <w:sz w:val="9"/>
          <w:lang w:val="fr-FR"/>
        </w:rPr>
        <w:t>Mer 2020-02-19 23:30</w:t>
      </w:r>
    </w:p>
    <w:p w14:paraId="119B40F5" w14:textId="77777777" w:rsidR="00A87D2C" w:rsidRPr="00AB3AF7" w:rsidRDefault="00704BFB" w:rsidP="00952DFA">
      <w:pPr>
        <w:spacing w:after="42" w:line="259" w:lineRule="auto"/>
        <w:ind w:left="696"/>
        <w:jc w:val="left"/>
        <w:rPr>
          <w:lang w:val="fr-FR"/>
        </w:rPr>
      </w:pPr>
      <w:r w:rsidRPr="00AB3AF7">
        <w:rPr>
          <w:rFonts w:eastAsia="Segoe UI"/>
          <w:b/>
          <w:sz w:val="9"/>
          <w:lang w:val="fr-FR"/>
        </w:rPr>
        <w:t>À :</w:t>
      </w:r>
      <w:r w:rsidRPr="00AB3AF7">
        <w:rPr>
          <w:rFonts w:eastAsia="Segoe UI"/>
          <w:sz w:val="9"/>
          <w:lang w:val="fr-FR"/>
        </w:rPr>
        <w:t xml:space="preserve"> Vincent Le Falher &lt;Vincent.Le.Falher@USherbrooke.ca&gt;; Piétons-cyclistes pont Jacques-Cartier &lt;apc.pontjc@gmail.com&gt;</w:t>
      </w:r>
    </w:p>
    <w:p w14:paraId="0C17A1E7" w14:textId="77777777" w:rsidR="00A87D2C" w:rsidRPr="00AB3AF7" w:rsidRDefault="00704BFB" w:rsidP="00952DFA">
      <w:pPr>
        <w:spacing w:after="124" w:line="265" w:lineRule="auto"/>
        <w:ind w:left="691"/>
        <w:jc w:val="left"/>
        <w:rPr>
          <w:lang w:val="fr-FR"/>
        </w:rPr>
      </w:pPr>
      <w:r w:rsidRPr="00AB3AF7">
        <w:rPr>
          <w:sz w:val="12"/>
          <w:lang w:val="fr-FR"/>
        </w:rPr>
        <w:t xml:space="preserve"> Bonjour,</w:t>
      </w:r>
    </w:p>
    <w:p w14:paraId="01AAE12B" w14:textId="77777777" w:rsidR="00A87D2C" w:rsidRPr="00AB3AF7" w:rsidRDefault="00704BFB" w:rsidP="00952DFA">
      <w:pPr>
        <w:spacing w:after="124" w:line="265" w:lineRule="auto"/>
        <w:ind w:left="691"/>
        <w:jc w:val="left"/>
        <w:rPr>
          <w:lang w:val="fr-FR"/>
        </w:rPr>
      </w:pPr>
      <w:r w:rsidRPr="00AB3AF7">
        <w:rPr>
          <w:sz w:val="12"/>
          <w:lang w:val="fr-FR"/>
        </w:rPr>
        <w:t xml:space="preserve">Merci pour les informa </w:t>
      </w:r>
      <w:proofErr w:type="spellStart"/>
      <w:r w:rsidRPr="00AB3AF7">
        <w:rPr>
          <w:sz w:val="12"/>
          <w:lang w:val="fr-FR"/>
        </w:rPr>
        <w:t>ons</w:t>
      </w:r>
      <w:proofErr w:type="spellEnd"/>
      <w:r w:rsidRPr="00AB3AF7">
        <w:rPr>
          <w:sz w:val="12"/>
          <w:lang w:val="fr-FR"/>
        </w:rPr>
        <w:t xml:space="preserve">. Nous n'avons pas d'entente avec PJCCI pour le rapport de maîtrise. Nous ne partagerons pas vos informa </w:t>
      </w:r>
      <w:proofErr w:type="spellStart"/>
      <w:r w:rsidRPr="00AB3AF7">
        <w:rPr>
          <w:sz w:val="12"/>
          <w:lang w:val="fr-FR"/>
        </w:rPr>
        <w:t>ons</w:t>
      </w:r>
      <w:proofErr w:type="spellEnd"/>
      <w:r w:rsidRPr="00AB3AF7">
        <w:rPr>
          <w:sz w:val="12"/>
          <w:lang w:val="fr-FR"/>
        </w:rPr>
        <w:t xml:space="preserve"> sans votre accord.</w:t>
      </w:r>
    </w:p>
    <w:p w14:paraId="138CD9F8" w14:textId="77777777" w:rsidR="00A87D2C" w:rsidRPr="00E879BC" w:rsidRDefault="00704BFB" w:rsidP="00952DFA">
      <w:pPr>
        <w:spacing w:after="0" w:line="265" w:lineRule="auto"/>
        <w:ind w:left="691"/>
        <w:jc w:val="left"/>
        <w:rPr>
          <w:lang w:val="fr-FR"/>
        </w:rPr>
      </w:pPr>
      <w:r w:rsidRPr="00E879BC">
        <w:rPr>
          <w:sz w:val="12"/>
          <w:lang w:val="fr-FR"/>
        </w:rPr>
        <w:t>Cordialement,</w:t>
      </w:r>
    </w:p>
    <w:p w14:paraId="1D92C8CA" w14:textId="77777777" w:rsidR="00A87D2C" w:rsidRPr="00E879BC" w:rsidRDefault="00704BFB" w:rsidP="00952DFA">
      <w:pPr>
        <w:spacing w:after="0" w:line="265" w:lineRule="auto"/>
        <w:ind w:left="691"/>
        <w:jc w:val="left"/>
        <w:rPr>
          <w:lang w:val="fr-FR"/>
        </w:rPr>
      </w:pPr>
      <w:r w:rsidRPr="00E879BC">
        <w:rPr>
          <w:sz w:val="12"/>
          <w:lang w:val="fr-FR"/>
        </w:rPr>
        <w:t>Mickaël</w:t>
      </w:r>
    </w:p>
    <w:p w14:paraId="232DBD5F" w14:textId="77777777" w:rsidR="00A87D2C" w:rsidRPr="00E879BC" w:rsidRDefault="00704BFB" w:rsidP="00952DFA">
      <w:pPr>
        <w:spacing w:after="119" w:line="259" w:lineRule="auto"/>
        <w:ind w:left="696"/>
        <w:jc w:val="left"/>
        <w:rPr>
          <w:lang w:val="fr-FR"/>
        </w:rPr>
      </w:pPr>
      <w:r w:rsidRPr="00E879BC">
        <w:rPr>
          <w:noProof/>
          <w:sz w:val="22"/>
          <w:lang w:val="fr-FR"/>
        </w:rPr>
        <w:lastRenderedPageBreak/>
        <mc:AlternateContent>
          <mc:Choice Requires="wpg">
            <w:drawing>
              <wp:inline distT="0" distB="0" distL="0" distR="0" wp14:anchorId="2658D5D6" wp14:editId="3910397A">
                <wp:extent cx="4994787" cy="9460"/>
                <wp:effectExtent l="0" t="0" r="0" b="0"/>
                <wp:docPr id="52741" name="Group 52741"/>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5" name="Shape 60625"/>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26" name="Shape 60626"/>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3" name="Shape 3293"/>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4" name="Shape 3294"/>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w:pict>
              <v:group w14:anchorId="5837F9CF" id="Group 52741"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">
                <v:shape id="Shape 60625"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" path="m,l4994787,r,9144l,9144,,e" fillcolor="#9a9a9a" stroked="f" strokeweight="0">
                  <v:stroke miterlimit="83231f" joinstyle="miter"/>
                  <v:path arrowok="t" textboxrect="0,0,4994787,9144"/>
                </v:shape>
                <v:shape id="Shape 60626"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" path="m,l4994787,r,9144l,9144,,e" fillcolor="#eee" stroked="f" strokeweight="0">
                  <v:stroke miterlimit="83231f" joinstyle="miter"/>
                  <v:path arrowok="t" textboxrect="0,0,4994787,9144"/>
                </v:shape>
                <v:shape id="Shape 3293"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" path="m4730,r,9460l,9460,,4730,4730,xe" fillcolor="#eee" stroked="f" strokeweight="0">
                  <v:stroke miterlimit="83231f" joinstyle="miter"/>
                  <v:path arrowok="t" textboxrect="0,0,4730,9460"/>
                </v:shape>
                <v:shape id="Shape 3294"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" path="m,l4730,r,4730l,9460,,xe" fillcolor="#9a9a9a" stroked="f" strokeweight="0">
                  <v:stroke miterlimit="83231f" joinstyle="miter"/>
                  <v:path arrowok="t" textboxrect="0,0,4730,9460"/>
                </v:shape>
                <w10:anchorlock/>
              </v:group>
            </w:pict>
          </mc:Fallback>
        </mc:AlternateContent>
      </w:r>
    </w:p>
    <w:p w14:paraId="2CC6A863" w14:textId="77777777" w:rsidR="00A87D2C" w:rsidRPr="00AB3AF7" w:rsidRDefault="00704BFB" w:rsidP="00952DFA">
      <w:pPr>
        <w:spacing w:after="0" w:line="257" w:lineRule="auto"/>
        <w:ind w:left="691"/>
        <w:jc w:val="left"/>
        <w:rPr>
          <w:lang w:val="fr-FR"/>
        </w:rPr>
      </w:pPr>
      <w:r w:rsidRPr="00AB3AF7">
        <w:rPr>
          <w:b/>
          <w:sz w:val="11"/>
          <w:lang w:val="fr-FR"/>
        </w:rPr>
        <w:t>De :</w:t>
      </w:r>
      <w:r w:rsidRPr="00AB3AF7">
        <w:rPr>
          <w:sz w:val="11"/>
          <w:lang w:val="fr-FR"/>
        </w:rPr>
        <w:t xml:space="preserve"> Vincent Le Falher &lt;Vincent.Le.Falher@USherbrooke.ca&gt;</w:t>
      </w:r>
    </w:p>
    <w:p w14:paraId="5C36A901" w14:textId="77777777" w:rsidR="00A87D2C" w:rsidRPr="00AB3AF7" w:rsidRDefault="00704BFB" w:rsidP="00952DFA">
      <w:pPr>
        <w:spacing w:after="0" w:line="257" w:lineRule="auto"/>
        <w:ind w:left="691"/>
        <w:jc w:val="left"/>
        <w:rPr>
          <w:lang w:val="fr-FR"/>
        </w:rPr>
      </w:pPr>
      <w:r w:rsidRPr="00AB3AF7">
        <w:rPr>
          <w:b/>
          <w:sz w:val="11"/>
          <w:lang w:val="fr-FR"/>
        </w:rPr>
        <w:t>Envoyé :</w:t>
      </w:r>
      <w:r w:rsidRPr="00AB3AF7">
        <w:rPr>
          <w:sz w:val="11"/>
          <w:lang w:val="fr-FR"/>
        </w:rPr>
        <w:t xml:space="preserve"> 18 février 2020 17:55</w:t>
      </w:r>
    </w:p>
    <w:p w14:paraId="37FE750D" w14:textId="77777777" w:rsidR="00A87D2C" w:rsidRPr="00AB3AF7" w:rsidRDefault="00704BFB" w:rsidP="00952DFA">
      <w:pPr>
        <w:spacing w:after="0" w:line="257" w:lineRule="auto"/>
        <w:ind w:left="691"/>
        <w:jc w:val="left"/>
        <w:rPr>
          <w:lang w:val="fr-FR"/>
        </w:rPr>
      </w:pPr>
      <w:r w:rsidRPr="00AB3AF7">
        <w:rPr>
          <w:b/>
          <w:sz w:val="11"/>
          <w:lang w:val="fr-FR"/>
        </w:rPr>
        <w:t>À :</w:t>
      </w:r>
      <w:r w:rsidRPr="00AB3AF7">
        <w:rPr>
          <w:sz w:val="11"/>
          <w:lang w:val="fr-FR"/>
        </w:rPr>
        <w:t xml:space="preserve"> Piétons-cyclistes pont Jacques-Car er </w:t>
      </w:r>
      <w:r w:rsidRPr="00AB3AF7">
        <w:rPr>
          <w:b/>
          <w:sz w:val="11"/>
          <w:lang w:val="fr-FR"/>
        </w:rPr>
        <w:t>Cc :</w:t>
      </w:r>
      <w:r w:rsidRPr="00AB3AF7">
        <w:rPr>
          <w:sz w:val="11"/>
          <w:lang w:val="fr-FR"/>
        </w:rPr>
        <w:t xml:space="preserve"> Mickaël Germain </w:t>
      </w:r>
      <w:r w:rsidRPr="00AB3AF7">
        <w:rPr>
          <w:b/>
          <w:sz w:val="11"/>
          <w:lang w:val="fr-FR"/>
        </w:rPr>
        <w:t>Objet :</w:t>
      </w:r>
      <w:r w:rsidRPr="00AB3AF7">
        <w:rPr>
          <w:sz w:val="11"/>
          <w:lang w:val="fr-FR"/>
        </w:rPr>
        <w:t xml:space="preserve"> Re: Bonjour !</w:t>
      </w:r>
    </w:p>
    <w:p w14:paraId="37DD4240" w14:textId="77777777" w:rsidR="00A87D2C" w:rsidRPr="00AB3AF7" w:rsidRDefault="00704BFB" w:rsidP="00952DFA">
      <w:pPr>
        <w:spacing w:after="0" w:line="259" w:lineRule="auto"/>
        <w:ind w:left="696"/>
        <w:jc w:val="left"/>
        <w:rPr>
          <w:lang w:val="fr-FR"/>
        </w:rPr>
      </w:pPr>
      <w:r w:rsidRPr="00AB3AF7">
        <w:rPr>
          <w:color w:val="212121"/>
          <w:sz w:val="12"/>
          <w:lang w:val="fr-FR"/>
        </w:rPr>
        <w:t xml:space="preserve"> </w:t>
      </w:r>
    </w:p>
    <w:p w14:paraId="3E435283" w14:textId="77777777" w:rsidR="00A87D2C" w:rsidRPr="00AB3AF7" w:rsidRDefault="00704BFB" w:rsidP="00952DFA">
      <w:pPr>
        <w:spacing w:after="124" w:line="265" w:lineRule="auto"/>
        <w:ind w:left="691"/>
        <w:jc w:val="left"/>
        <w:rPr>
          <w:lang w:val="fr-FR"/>
        </w:rPr>
      </w:pPr>
      <w:r w:rsidRPr="00AB3AF7">
        <w:rPr>
          <w:sz w:val="12"/>
          <w:lang w:val="fr-FR"/>
        </w:rPr>
        <w:t xml:space="preserve">Bonjour M. </w:t>
      </w:r>
      <w:proofErr w:type="spellStart"/>
      <w:r w:rsidRPr="00AB3AF7">
        <w:rPr>
          <w:sz w:val="12"/>
          <w:lang w:val="fr-FR"/>
        </w:rPr>
        <w:t>Démontagne</w:t>
      </w:r>
      <w:proofErr w:type="spellEnd"/>
      <w:r w:rsidRPr="00AB3AF7">
        <w:rPr>
          <w:sz w:val="12"/>
          <w:lang w:val="fr-FR"/>
        </w:rPr>
        <w:t>,</w:t>
      </w:r>
    </w:p>
    <w:p w14:paraId="37C14D72" w14:textId="77777777" w:rsidR="00A87D2C" w:rsidRPr="00AB3AF7" w:rsidRDefault="00704BFB" w:rsidP="00952DFA">
      <w:pPr>
        <w:spacing w:after="124" w:line="265" w:lineRule="auto"/>
        <w:ind w:left="691"/>
        <w:jc w:val="left"/>
        <w:rPr>
          <w:lang w:val="fr-FR"/>
        </w:rPr>
      </w:pPr>
      <w:r w:rsidRPr="00AB3AF7">
        <w:rPr>
          <w:sz w:val="12"/>
          <w:lang w:val="fr-FR"/>
        </w:rPr>
        <w:t xml:space="preserve">Je copie mon directeur de projet pour le no fier des </w:t>
      </w:r>
      <w:proofErr w:type="spellStart"/>
      <w:r w:rsidRPr="00AB3AF7">
        <w:rPr>
          <w:sz w:val="12"/>
          <w:lang w:val="fr-FR"/>
        </w:rPr>
        <w:t>condi</w:t>
      </w:r>
      <w:proofErr w:type="spellEnd"/>
      <w:r w:rsidRPr="00AB3AF7">
        <w:rPr>
          <w:sz w:val="12"/>
          <w:lang w:val="fr-FR"/>
        </w:rPr>
        <w:t xml:space="preserve"> </w:t>
      </w:r>
      <w:proofErr w:type="spellStart"/>
      <w:r w:rsidRPr="00AB3AF7">
        <w:rPr>
          <w:sz w:val="12"/>
          <w:lang w:val="fr-FR"/>
        </w:rPr>
        <w:t>ons</w:t>
      </w:r>
      <w:proofErr w:type="spellEnd"/>
      <w:r w:rsidRPr="00AB3AF7">
        <w:rPr>
          <w:sz w:val="12"/>
          <w:lang w:val="fr-FR"/>
        </w:rPr>
        <w:t xml:space="preserve"> entourant l'usage des fichiers médias (photos et vidéos) que vous nous perme </w:t>
      </w:r>
      <w:proofErr w:type="spellStart"/>
      <w:r w:rsidRPr="00AB3AF7">
        <w:rPr>
          <w:sz w:val="12"/>
          <w:lang w:val="fr-FR"/>
        </w:rPr>
        <w:t>ez</w:t>
      </w:r>
      <w:proofErr w:type="spellEnd"/>
      <w:r w:rsidRPr="00AB3AF7">
        <w:rPr>
          <w:sz w:val="12"/>
          <w:lang w:val="fr-FR"/>
        </w:rPr>
        <w:t xml:space="preserve"> </w:t>
      </w:r>
      <w:proofErr w:type="spellStart"/>
      <w:r w:rsidRPr="00AB3AF7">
        <w:rPr>
          <w:sz w:val="12"/>
          <w:lang w:val="fr-FR"/>
        </w:rPr>
        <w:t>gen</w:t>
      </w:r>
      <w:proofErr w:type="spellEnd"/>
      <w:r w:rsidRPr="00AB3AF7">
        <w:rPr>
          <w:sz w:val="12"/>
          <w:lang w:val="fr-FR"/>
        </w:rPr>
        <w:t xml:space="preserve"> ment d'u </w:t>
      </w:r>
      <w:proofErr w:type="spellStart"/>
      <w:r w:rsidRPr="00AB3AF7">
        <w:rPr>
          <w:sz w:val="12"/>
          <w:lang w:val="fr-FR"/>
        </w:rPr>
        <w:t>liser</w:t>
      </w:r>
      <w:proofErr w:type="spellEnd"/>
      <w:r w:rsidRPr="00AB3AF7">
        <w:rPr>
          <w:sz w:val="12"/>
          <w:lang w:val="fr-FR"/>
        </w:rPr>
        <w:t xml:space="preserve"> aux fins de mon essai de recherche pour étude. </w:t>
      </w:r>
    </w:p>
    <w:p w14:paraId="0DC4F0CC" w14:textId="77777777" w:rsidR="00A87D2C" w:rsidRPr="00AB3AF7" w:rsidRDefault="00704BFB" w:rsidP="00952DFA">
      <w:pPr>
        <w:spacing w:after="124" w:line="265" w:lineRule="auto"/>
        <w:ind w:left="691"/>
        <w:jc w:val="left"/>
        <w:rPr>
          <w:lang w:val="fr-FR"/>
        </w:rPr>
      </w:pPr>
      <w:r w:rsidRPr="00AB3AF7">
        <w:rPr>
          <w:sz w:val="12"/>
          <w:lang w:val="fr-FR"/>
        </w:rPr>
        <w:t xml:space="preserve">Je comprends vos demandes et je les appliquerais en bonne et due forme, cela me fera plaisir. </w:t>
      </w:r>
    </w:p>
    <w:p w14:paraId="5756888A" w14:textId="77777777" w:rsidR="00A87D2C" w:rsidRPr="00AB3AF7" w:rsidRDefault="00704BFB" w:rsidP="00952DFA">
      <w:pPr>
        <w:spacing w:after="0" w:line="265" w:lineRule="auto"/>
        <w:ind w:left="691"/>
        <w:jc w:val="left"/>
        <w:rPr>
          <w:lang w:val="fr-FR"/>
        </w:rPr>
      </w:pPr>
      <w:r w:rsidRPr="00AB3AF7">
        <w:rPr>
          <w:sz w:val="12"/>
          <w:lang w:val="fr-FR"/>
        </w:rPr>
        <w:t xml:space="preserve">@Mickaël stp noter qu'il est important de no fier l'associa on si les fichiers médias sont u </w:t>
      </w:r>
      <w:proofErr w:type="spellStart"/>
      <w:r w:rsidRPr="00AB3AF7">
        <w:rPr>
          <w:sz w:val="12"/>
          <w:lang w:val="fr-FR"/>
        </w:rPr>
        <w:t>lisés</w:t>
      </w:r>
      <w:proofErr w:type="spellEnd"/>
      <w:r w:rsidRPr="00AB3AF7">
        <w:rPr>
          <w:sz w:val="12"/>
          <w:lang w:val="fr-FR"/>
        </w:rPr>
        <w:t xml:space="preserve"> par d'autres étudiants, *surtout* dans le contexte du projet avec PJCCI.</w:t>
      </w:r>
    </w:p>
    <w:p w14:paraId="2DC10C72" w14:textId="77777777" w:rsidR="00A87D2C" w:rsidRPr="00AB3AF7" w:rsidRDefault="00704BFB" w:rsidP="00952DFA">
      <w:pPr>
        <w:spacing w:after="124" w:line="265" w:lineRule="auto"/>
        <w:ind w:left="691"/>
        <w:jc w:val="left"/>
        <w:rPr>
          <w:lang w:val="fr-FR"/>
        </w:rPr>
      </w:pPr>
      <w:r w:rsidRPr="00AB3AF7">
        <w:rPr>
          <w:sz w:val="12"/>
          <w:lang w:val="fr-FR"/>
        </w:rPr>
        <w:t xml:space="preserve">+ De plus sais-tu s'il existe une entente ou </w:t>
      </w:r>
      <w:proofErr w:type="spellStart"/>
      <w:r w:rsidRPr="00AB3AF7">
        <w:rPr>
          <w:sz w:val="12"/>
          <w:lang w:val="fr-FR"/>
        </w:rPr>
        <w:t>conven</w:t>
      </w:r>
      <w:proofErr w:type="spellEnd"/>
      <w:r w:rsidRPr="00AB3AF7">
        <w:rPr>
          <w:sz w:val="12"/>
          <w:lang w:val="fr-FR"/>
        </w:rPr>
        <w:t xml:space="preserve"> </w:t>
      </w:r>
      <w:proofErr w:type="spellStart"/>
      <w:r w:rsidRPr="00AB3AF7">
        <w:rPr>
          <w:sz w:val="12"/>
          <w:lang w:val="fr-FR"/>
        </w:rPr>
        <w:t>on</w:t>
      </w:r>
      <w:proofErr w:type="spellEnd"/>
      <w:r w:rsidRPr="00AB3AF7">
        <w:rPr>
          <w:sz w:val="12"/>
          <w:lang w:val="fr-FR"/>
        </w:rPr>
        <w:t xml:space="preserve"> avec PJCCI par rapport à l'u </w:t>
      </w:r>
      <w:proofErr w:type="spellStart"/>
      <w:r w:rsidRPr="00AB3AF7">
        <w:rPr>
          <w:sz w:val="12"/>
          <w:lang w:val="fr-FR"/>
        </w:rPr>
        <w:t>lisa</w:t>
      </w:r>
      <w:proofErr w:type="spellEnd"/>
      <w:r w:rsidRPr="00AB3AF7">
        <w:rPr>
          <w:sz w:val="12"/>
          <w:lang w:val="fr-FR"/>
        </w:rPr>
        <w:t xml:space="preserve"> on du rapport de maîtrise ?</w:t>
      </w:r>
    </w:p>
    <w:p w14:paraId="620743FC" w14:textId="77777777" w:rsidR="00A87D2C" w:rsidRPr="00AB3AF7" w:rsidRDefault="00704BFB" w:rsidP="00952DFA">
      <w:pPr>
        <w:spacing w:after="124" w:line="265" w:lineRule="auto"/>
        <w:ind w:left="691"/>
        <w:jc w:val="left"/>
        <w:rPr>
          <w:lang w:val="fr-FR"/>
        </w:rPr>
      </w:pPr>
      <w:r w:rsidRPr="00AB3AF7">
        <w:rPr>
          <w:sz w:val="12"/>
          <w:lang w:val="fr-FR"/>
        </w:rPr>
        <w:t xml:space="preserve">@M. </w:t>
      </w:r>
      <w:proofErr w:type="spellStart"/>
      <w:r w:rsidRPr="00AB3AF7">
        <w:rPr>
          <w:sz w:val="12"/>
          <w:lang w:val="fr-FR"/>
        </w:rPr>
        <w:t>Démontagne</w:t>
      </w:r>
      <w:proofErr w:type="spellEnd"/>
      <w:r w:rsidRPr="00AB3AF7">
        <w:rPr>
          <w:sz w:val="12"/>
          <w:lang w:val="fr-FR"/>
        </w:rPr>
        <w:t xml:space="preserve"> je vous remercie encore pour votre aide, et, si vous le désirez, je pourrais vous tenir au courant de l'</w:t>
      </w:r>
      <w:proofErr w:type="spellStart"/>
      <w:r w:rsidRPr="00AB3AF7">
        <w:rPr>
          <w:sz w:val="12"/>
          <w:lang w:val="fr-FR"/>
        </w:rPr>
        <w:t>évolu</w:t>
      </w:r>
      <w:proofErr w:type="spellEnd"/>
      <w:r w:rsidRPr="00AB3AF7">
        <w:rPr>
          <w:sz w:val="12"/>
          <w:lang w:val="fr-FR"/>
        </w:rPr>
        <w:t xml:space="preserve"> </w:t>
      </w:r>
      <w:proofErr w:type="spellStart"/>
      <w:r w:rsidRPr="00AB3AF7">
        <w:rPr>
          <w:sz w:val="12"/>
          <w:lang w:val="fr-FR"/>
        </w:rPr>
        <w:t>on</w:t>
      </w:r>
      <w:proofErr w:type="spellEnd"/>
      <w:r w:rsidRPr="00AB3AF7">
        <w:rPr>
          <w:sz w:val="12"/>
          <w:lang w:val="fr-FR"/>
        </w:rPr>
        <w:t xml:space="preserve"> de mon projet. Mon </w:t>
      </w:r>
      <w:proofErr w:type="spellStart"/>
      <w:r w:rsidRPr="00AB3AF7">
        <w:rPr>
          <w:sz w:val="12"/>
          <w:lang w:val="fr-FR"/>
        </w:rPr>
        <w:t>objec</w:t>
      </w:r>
      <w:proofErr w:type="spellEnd"/>
      <w:r w:rsidRPr="00AB3AF7">
        <w:rPr>
          <w:sz w:val="12"/>
          <w:lang w:val="fr-FR"/>
        </w:rPr>
        <w:t xml:space="preserve"> f est de compléter mon essai avant la </w:t>
      </w:r>
      <w:proofErr w:type="spellStart"/>
      <w:r w:rsidRPr="00AB3AF7">
        <w:rPr>
          <w:sz w:val="12"/>
          <w:lang w:val="fr-FR"/>
        </w:rPr>
        <w:t>mi-aout</w:t>
      </w:r>
      <w:proofErr w:type="spellEnd"/>
      <w:r w:rsidRPr="00AB3AF7">
        <w:rPr>
          <w:sz w:val="12"/>
          <w:lang w:val="fr-FR"/>
        </w:rPr>
        <w:t xml:space="preserve"> 2020. </w:t>
      </w:r>
    </w:p>
    <w:p w14:paraId="4BC7FAD4" w14:textId="77777777" w:rsidR="00A87D2C" w:rsidRPr="00AB3AF7" w:rsidRDefault="00704BFB" w:rsidP="00952DFA">
      <w:pPr>
        <w:spacing w:after="124" w:line="265" w:lineRule="auto"/>
        <w:ind w:left="691"/>
        <w:jc w:val="left"/>
        <w:rPr>
          <w:lang w:val="fr-FR"/>
        </w:rPr>
      </w:pPr>
      <w:r w:rsidRPr="00AB3AF7">
        <w:rPr>
          <w:sz w:val="12"/>
          <w:lang w:val="fr-FR"/>
        </w:rPr>
        <w:t xml:space="preserve">Au plaisir de discuter de nouveau avec vous, au besoin.  </w:t>
      </w:r>
    </w:p>
    <w:p w14:paraId="51EE8084" w14:textId="77777777" w:rsidR="00A87D2C" w:rsidRPr="00E879BC" w:rsidRDefault="00704BFB" w:rsidP="00952DFA">
      <w:pPr>
        <w:spacing w:after="0" w:line="265" w:lineRule="auto"/>
        <w:ind w:left="691"/>
        <w:jc w:val="left"/>
        <w:rPr>
          <w:lang w:val="fr-FR"/>
        </w:rPr>
      </w:pPr>
      <w:r w:rsidRPr="00E879BC">
        <w:rPr>
          <w:sz w:val="12"/>
          <w:lang w:val="fr-FR"/>
        </w:rPr>
        <w:t>Vincent</w:t>
      </w:r>
    </w:p>
    <w:p w14:paraId="45C51834" w14:textId="77777777" w:rsidR="00A87D2C" w:rsidRPr="00E879BC" w:rsidRDefault="00704BFB" w:rsidP="00952DFA">
      <w:pPr>
        <w:spacing w:after="0" w:line="265" w:lineRule="auto"/>
        <w:ind w:left="691"/>
        <w:jc w:val="left"/>
        <w:rPr>
          <w:lang w:val="fr-FR"/>
        </w:rPr>
      </w:pPr>
      <w:r w:rsidRPr="00E879BC">
        <w:rPr>
          <w:sz w:val="12"/>
          <w:lang w:val="fr-FR"/>
        </w:rPr>
        <w:t>--</w:t>
      </w:r>
    </w:p>
    <w:p w14:paraId="353E4AF9" w14:textId="77777777" w:rsidR="00A87D2C" w:rsidRPr="00E879BC" w:rsidRDefault="00704BFB" w:rsidP="00952DFA">
      <w:pPr>
        <w:spacing w:after="0" w:line="265" w:lineRule="auto"/>
        <w:ind w:left="691"/>
        <w:jc w:val="left"/>
        <w:rPr>
          <w:lang w:val="fr-FR"/>
        </w:rPr>
      </w:pPr>
      <w:r w:rsidRPr="00E879BC">
        <w:rPr>
          <w:sz w:val="12"/>
          <w:lang w:val="fr-FR"/>
        </w:rPr>
        <w:t>Vincent Le Falher</w:t>
      </w:r>
    </w:p>
    <w:p w14:paraId="31CF0242" w14:textId="77777777" w:rsidR="00A87D2C" w:rsidRPr="00E879BC" w:rsidRDefault="00704BFB" w:rsidP="00952DFA">
      <w:pPr>
        <w:spacing w:after="180" w:line="265" w:lineRule="auto"/>
        <w:ind w:left="691"/>
        <w:jc w:val="left"/>
        <w:rPr>
          <w:lang w:val="fr-FR"/>
        </w:rPr>
      </w:pPr>
      <w:r w:rsidRPr="00E879BC">
        <w:rPr>
          <w:sz w:val="12"/>
          <w:lang w:val="fr-FR"/>
        </w:rPr>
        <w:t>514-229-3863</w:t>
      </w:r>
    </w:p>
    <w:p w14:paraId="6D96629C" w14:textId="77777777" w:rsidR="00A87D2C" w:rsidRPr="00E879BC" w:rsidRDefault="00704BFB" w:rsidP="00952DFA">
      <w:pPr>
        <w:spacing w:after="119" w:line="259" w:lineRule="auto"/>
        <w:ind w:left="696"/>
        <w:jc w:val="left"/>
        <w:rPr>
          <w:lang w:val="fr-FR"/>
        </w:rPr>
      </w:pPr>
      <w:r w:rsidRPr="00E879BC">
        <w:rPr>
          <w:noProof/>
          <w:sz w:val="22"/>
          <w:lang w:val="fr-FR"/>
        </w:rPr>
        <mc:AlternateContent>
          <mc:Choice Requires="wpg">
            <w:drawing>
              <wp:inline distT="0" distB="0" distL="0" distR="0" wp14:anchorId="3E79D9C8" wp14:editId="63A4AD0A">
                <wp:extent cx="4994787" cy="9460"/>
                <wp:effectExtent l="0" t="0" r="0" b="0"/>
                <wp:docPr id="52742" name="Group 52742"/>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9" name="Shape 60629"/>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0" name="Shape 60630"/>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5" name="Shape 3325"/>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6" name="Shape 3326"/>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w:pict>
              <v:group w14:anchorId="6AD60182" id="Group 52742"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">
                <v:shape id="Shape 60629"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" path="m,l4994787,r,9144l,9144,,e" fillcolor="#9a9a9a" stroked="f" strokeweight="0">
                  <v:stroke miterlimit="83231f" joinstyle="miter"/>
                  <v:path arrowok="t" textboxrect="0,0,4994787,9144"/>
                </v:shape>
                <v:shape id="Shape 60630"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" path="m,l4994787,r,9144l,9144,,e" fillcolor="#eee" stroked="f" strokeweight="0">
                  <v:stroke miterlimit="83231f" joinstyle="miter"/>
                  <v:path arrowok="t" textboxrect="0,0,4994787,9144"/>
                </v:shape>
                <v:shape id="Shape 3325"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" path="m4730,r,9460l,9460,,4730,4730,xe" fillcolor="#eee" stroked="f" strokeweight="0">
                  <v:stroke miterlimit="83231f" joinstyle="miter"/>
                  <v:path arrowok="t" textboxrect="0,0,4730,9460"/>
                </v:shape>
                <v:shape id="Shape 3326"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" path="m,l4730,r,4730l,9460,,xe" fillcolor="#9a9a9a" stroked="f" strokeweight="0">
                  <v:stroke miterlimit="83231f" joinstyle="miter"/>
                  <v:path arrowok="t" textboxrect="0,0,4730,9460"/>
                </v:shape>
                <w10:anchorlock/>
              </v:group>
            </w:pict>
          </mc:Fallback>
        </mc:AlternateContent>
      </w:r>
    </w:p>
    <w:p w14:paraId="3D51E333" w14:textId="77777777" w:rsidR="00A87D2C" w:rsidRPr="00AB3AF7" w:rsidRDefault="00704BFB" w:rsidP="00952DFA">
      <w:pPr>
        <w:spacing w:after="0" w:line="257" w:lineRule="auto"/>
        <w:ind w:left="691"/>
        <w:jc w:val="left"/>
        <w:rPr>
          <w:lang w:val="fr-FR"/>
        </w:rPr>
      </w:pPr>
      <w:r w:rsidRPr="00AB3AF7">
        <w:rPr>
          <w:b/>
          <w:sz w:val="11"/>
          <w:lang w:val="fr-FR"/>
        </w:rPr>
        <w:t>De :</w:t>
      </w:r>
      <w:r w:rsidRPr="00AB3AF7">
        <w:rPr>
          <w:sz w:val="11"/>
          <w:lang w:val="fr-FR"/>
        </w:rPr>
        <w:t xml:space="preserve"> Piétons-cyclistes pont Jacques-Car er &lt;apc.pontjc@gmail.com&gt;</w:t>
      </w:r>
    </w:p>
    <w:p w14:paraId="0985DDFE" w14:textId="77777777" w:rsidR="00A87D2C" w:rsidRPr="00AB3AF7" w:rsidRDefault="00704BFB" w:rsidP="00952DFA">
      <w:pPr>
        <w:spacing w:after="0" w:line="257" w:lineRule="auto"/>
        <w:ind w:left="691"/>
        <w:jc w:val="left"/>
        <w:rPr>
          <w:lang w:val="fr-FR"/>
        </w:rPr>
      </w:pPr>
      <w:r w:rsidRPr="00AB3AF7">
        <w:rPr>
          <w:b/>
          <w:sz w:val="11"/>
          <w:lang w:val="fr-FR"/>
        </w:rPr>
        <w:t>Envoyé :</w:t>
      </w:r>
      <w:r w:rsidRPr="00AB3AF7">
        <w:rPr>
          <w:sz w:val="11"/>
          <w:lang w:val="fr-FR"/>
        </w:rPr>
        <w:t xml:space="preserve"> 18 février 2020 17:11</w:t>
      </w:r>
    </w:p>
    <w:p w14:paraId="6FA2112B" w14:textId="77777777" w:rsidR="00A87D2C" w:rsidRPr="00AB3AF7" w:rsidRDefault="00704BFB" w:rsidP="00952DFA">
      <w:pPr>
        <w:spacing w:after="0" w:line="257" w:lineRule="auto"/>
        <w:ind w:left="691"/>
        <w:jc w:val="left"/>
        <w:rPr>
          <w:lang w:val="fr-FR"/>
        </w:rPr>
      </w:pPr>
      <w:r w:rsidRPr="00AB3AF7">
        <w:rPr>
          <w:b/>
          <w:sz w:val="11"/>
          <w:lang w:val="fr-FR"/>
        </w:rPr>
        <w:t>À :</w:t>
      </w:r>
      <w:r w:rsidRPr="00AB3AF7">
        <w:rPr>
          <w:sz w:val="11"/>
          <w:lang w:val="fr-FR"/>
        </w:rPr>
        <w:t xml:space="preserve"> Vincent Le Falher &lt;Vincent.Le.Falher@USherbrooke.ca&gt; </w:t>
      </w:r>
      <w:r w:rsidRPr="00AB3AF7">
        <w:rPr>
          <w:b/>
          <w:sz w:val="11"/>
          <w:lang w:val="fr-FR"/>
        </w:rPr>
        <w:t>Objet :</w:t>
      </w:r>
      <w:r w:rsidRPr="00AB3AF7">
        <w:rPr>
          <w:sz w:val="11"/>
          <w:lang w:val="fr-FR"/>
        </w:rPr>
        <w:t xml:space="preserve"> Re: Bonjour !</w:t>
      </w:r>
    </w:p>
    <w:p w14:paraId="37798BCB" w14:textId="77777777" w:rsidR="00A87D2C" w:rsidRPr="00AB3AF7" w:rsidRDefault="00704BFB" w:rsidP="00952DFA">
      <w:pPr>
        <w:spacing w:after="0" w:line="259" w:lineRule="auto"/>
        <w:ind w:left="696"/>
        <w:jc w:val="left"/>
        <w:rPr>
          <w:lang w:val="fr-FR"/>
        </w:rPr>
      </w:pPr>
      <w:r w:rsidRPr="00AB3AF7">
        <w:rPr>
          <w:color w:val="212121"/>
          <w:sz w:val="12"/>
          <w:lang w:val="fr-FR"/>
        </w:rPr>
        <w:t xml:space="preserve"> </w:t>
      </w:r>
    </w:p>
    <w:p w14:paraId="4CF4B73F" w14:textId="77777777" w:rsidR="00A87D2C" w:rsidRPr="00AB3AF7" w:rsidRDefault="00704BFB" w:rsidP="00952DFA">
      <w:pPr>
        <w:spacing w:after="127" w:line="259" w:lineRule="auto"/>
        <w:ind w:left="691"/>
        <w:jc w:val="left"/>
        <w:rPr>
          <w:lang w:val="fr-FR"/>
        </w:rPr>
      </w:pPr>
      <w:r w:rsidRPr="00AB3AF7">
        <w:rPr>
          <w:color w:val="212121"/>
          <w:sz w:val="12"/>
          <w:lang w:val="fr-FR"/>
        </w:rPr>
        <w:t>Bonjour Vincent,</w:t>
      </w:r>
    </w:p>
    <w:p w14:paraId="6326D72F" w14:textId="77777777" w:rsidR="00A87D2C" w:rsidRPr="00AB3AF7" w:rsidRDefault="00704BFB" w:rsidP="00952DFA">
      <w:pPr>
        <w:spacing w:after="127" w:line="259" w:lineRule="auto"/>
        <w:ind w:left="691"/>
        <w:jc w:val="left"/>
        <w:rPr>
          <w:lang w:val="fr-FR"/>
        </w:rPr>
      </w:pPr>
      <w:r w:rsidRPr="00AB3AF7">
        <w:rPr>
          <w:color w:val="212121"/>
          <w:sz w:val="12"/>
          <w:lang w:val="fr-FR"/>
        </w:rPr>
        <w:t xml:space="preserve">Suite à notre conversa on de ce mardi midi, je vous autorise à u </w:t>
      </w:r>
      <w:proofErr w:type="spellStart"/>
      <w:r w:rsidRPr="00AB3AF7">
        <w:rPr>
          <w:color w:val="212121"/>
          <w:sz w:val="12"/>
          <w:lang w:val="fr-FR"/>
        </w:rPr>
        <w:t>liser</w:t>
      </w:r>
      <w:proofErr w:type="spellEnd"/>
      <w:r w:rsidRPr="00AB3AF7">
        <w:rPr>
          <w:color w:val="212121"/>
          <w:sz w:val="12"/>
          <w:lang w:val="fr-FR"/>
        </w:rPr>
        <w:t xml:space="preserve"> les photos et vidéos disponibles sur le </w:t>
      </w:r>
      <w:r w:rsidRPr="00AB3AF7">
        <w:rPr>
          <w:color w:val="0000EE"/>
          <w:sz w:val="12"/>
          <w:u w:val="single" w:color="0000EE"/>
          <w:lang w:val="fr-FR"/>
        </w:rPr>
        <w:t>compte Flickr</w:t>
      </w:r>
      <w:r w:rsidRPr="00AB3AF7">
        <w:rPr>
          <w:color w:val="212121"/>
          <w:sz w:val="12"/>
          <w:lang w:val="fr-FR"/>
        </w:rPr>
        <w:t xml:space="preserve"> de l'Associa on ainsi qu'aux vidéos disponibles sur notre </w:t>
      </w:r>
      <w:r w:rsidRPr="00AB3AF7">
        <w:rPr>
          <w:color w:val="0000EE"/>
          <w:sz w:val="12"/>
          <w:u w:val="single" w:color="0000EE"/>
          <w:lang w:val="fr-FR"/>
        </w:rPr>
        <w:t>compte YouTube</w:t>
      </w:r>
      <w:r w:rsidRPr="00AB3AF7">
        <w:rPr>
          <w:color w:val="212121"/>
          <w:sz w:val="12"/>
          <w:lang w:val="fr-FR"/>
        </w:rPr>
        <w:t>.</w:t>
      </w:r>
    </w:p>
    <w:p w14:paraId="641A041B" w14:textId="77777777" w:rsidR="00A87D2C" w:rsidRPr="00AB3AF7" w:rsidRDefault="00704BFB" w:rsidP="00952DFA">
      <w:pPr>
        <w:spacing w:after="0" w:line="259" w:lineRule="auto"/>
        <w:ind w:left="691"/>
        <w:jc w:val="left"/>
        <w:rPr>
          <w:lang w:val="fr-FR"/>
        </w:rPr>
      </w:pPr>
      <w:r w:rsidRPr="00AB3AF7">
        <w:rPr>
          <w:color w:val="212121"/>
          <w:sz w:val="12"/>
          <w:lang w:val="fr-FR"/>
        </w:rPr>
        <w:t xml:space="preserve">Le dossier complet (photos, vidéos) con </w:t>
      </w:r>
      <w:proofErr w:type="spellStart"/>
      <w:r w:rsidRPr="00AB3AF7">
        <w:rPr>
          <w:color w:val="212121"/>
          <w:sz w:val="12"/>
          <w:lang w:val="fr-FR"/>
        </w:rPr>
        <w:t>ent</w:t>
      </w:r>
      <w:proofErr w:type="spellEnd"/>
      <w:r w:rsidRPr="00AB3AF7">
        <w:rPr>
          <w:color w:val="212121"/>
          <w:sz w:val="12"/>
          <w:lang w:val="fr-FR"/>
        </w:rPr>
        <w:t xml:space="preserve"> environ 250 Go de données (classement par années).</w:t>
      </w:r>
    </w:p>
    <w:p w14:paraId="551C7E70" w14:textId="77777777" w:rsidR="00A87D2C" w:rsidRPr="00AB3AF7" w:rsidRDefault="00704BFB" w:rsidP="00952DFA">
      <w:pPr>
        <w:spacing w:after="127" w:line="259" w:lineRule="auto"/>
        <w:ind w:left="691"/>
        <w:jc w:val="left"/>
        <w:rPr>
          <w:lang w:val="fr-FR"/>
        </w:rPr>
      </w:pPr>
      <w:r w:rsidRPr="00AB3AF7">
        <w:rPr>
          <w:color w:val="212121"/>
          <w:sz w:val="12"/>
          <w:lang w:val="fr-FR"/>
        </w:rPr>
        <w:t>Celui qui correspond sensiblement aux données du compte Flickr environ 30 Go (classé par thèmes).</w:t>
      </w:r>
    </w:p>
    <w:p w14:paraId="412B677A" w14:textId="77777777" w:rsidR="00A87D2C" w:rsidRPr="00AB3AF7" w:rsidRDefault="00704BFB" w:rsidP="00952DFA">
      <w:pPr>
        <w:spacing w:after="0" w:line="259" w:lineRule="auto"/>
        <w:ind w:left="691"/>
        <w:jc w:val="left"/>
        <w:rPr>
          <w:lang w:val="fr-FR"/>
        </w:rPr>
      </w:pPr>
      <w:r w:rsidRPr="00AB3AF7">
        <w:rPr>
          <w:color w:val="212121"/>
          <w:sz w:val="12"/>
          <w:lang w:val="fr-FR"/>
        </w:rPr>
        <w:t>Nous vous demanderons simplement de</w:t>
      </w:r>
      <w:r w:rsidRPr="00AB3AF7">
        <w:rPr>
          <w:b/>
          <w:color w:val="212121"/>
          <w:sz w:val="12"/>
          <w:lang w:val="fr-FR"/>
        </w:rPr>
        <w:t xml:space="preserve"> men </w:t>
      </w:r>
      <w:proofErr w:type="spellStart"/>
      <w:r w:rsidRPr="00AB3AF7">
        <w:rPr>
          <w:b/>
          <w:color w:val="212121"/>
          <w:sz w:val="12"/>
          <w:lang w:val="fr-FR"/>
        </w:rPr>
        <w:t>onner</w:t>
      </w:r>
      <w:proofErr w:type="spellEnd"/>
      <w:r w:rsidRPr="00AB3AF7">
        <w:rPr>
          <w:b/>
          <w:color w:val="212121"/>
          <w:sz w:val="12"/>
          <w:lang w:val="fr-FR"/>
        </w:rPr>
        <w:t xml:space="preserve"> l'Associa on des piétons et cyclistes du pont Jacques-Car er</w:t>
      </w:r>
      <w:r w:rsidRPr="00AB3AF7">
        <w:rPr>
          <w:color w:val="212121"/>
          <w:sz w:val="12"/>
          <w:lang w:val="fr-FR"/>
        </w:rPr>
        <w:t xml:space="preserve"> lors de l'a </w:t>
      </w:r>
      <w:proofErr w:type="spellStart"/>
      <w:r w:rsidRPr="00AB3AF7">
        <w:rPr>
          <w:color w:val="212121"/>
          <w:sz w:val="12"/>
          <w:lang w:val="fr-FR"/>
        </w:rPr>
        <w:t>ribu</w:t>
      </w:r>
      <w:proofErr w:type="spellEnd"/>
      <w:r w:rsidRPr="00AB3AF7">
        <w:rPr>
          <w:color w:val="212121"/>
          <w:sz w:val="12"/>
          <w:lang w:val="fr-FR"/>
        </w:rPr>
        <w:t xml:space="preserve"> </w:t>
      </w:r>
      <w:proofErr w:type="spellStart"/>
      <w:r w:rsidRPr="00AB3AF7">
        <w:rPr>
          <w:color w:val="212121"/>
          <w:sz w:val="12"/>
          <w:lang w:val="fr-FR"/>
        </w:rPr>
        <w:t>on</w:t>
      </w:r>
      <w:proofErr w:type="spellEnd"/>
      <w:r w:rsidRPr="00AB3AF7">
        <w:rPr>
          <w:color w:val="212121"/>
          <w:sz w:val="12"/>
          <w:lang w:val="fr-FR"/>
        </w:rPr>
        <w:t xml:space="preserve"> des crédits des médias. Nous vous demandons également que les médias u </w:t>
      </w:r>
      <w:proofErr w:type="spellStart"/>
      <w:r w:rsidRPr="00AB3AF7">
        <w:rPr>
          <w:color w:val="212121"/>
          <w:sz w:val="12"/>
          <w:lang w:val="fr-FR"/>
        </w:rPr>
        <w:t>lisés</w:t>
      </w:r>
      <w:proofErr w:type="spellEnd"/>
      <w:r w:rsidRPr="00AB3AF7">
        <w:rPr>
          <w:color w:val="212121"/>
          <w:sz w:val="12"/>
          <w:lang w:val="fr-FR"/>
        </w:rPr>
        <w:t xml:space="preserve"> dans le cadre de votre projet de maîtrise servent à alimenter uniquement votre projet. </w:t>
      </w:r>
      <w:r w:rsidRPr="00AB3AF7">
        <w:rPr>
          <w:b/>
          <w:color w:val="212121"/>
          <w:sz w:val="12"/>
          <w:lang w:val="fr-FR"/>
        </w:rPr>
        <w:t xml:space="preserve">S'ils devaient être transférés à PJCCI </w:t>
      </w:r>
      <w:r w:rsidRPr="00AB3AF7">
        <w:rPr>
          <w:color w:val="212121"/>
          <w:sz w:val="12"/>
          <w:lang w:val="fr-FR"/>
        </w:rPr>
        <w:t xml:space="preserve">pour être exploités dans le cadre des opéra </w:t>
      </w:r>
      <w:proofErr w:type="spellStart"/>
      <w:r w:rsidRPr="00AB3AF7">
        <w:rPr>
          <w:color w:val="212121"/>
          <w:sz w:val="12"/>
          <w:lang w:val="fr-FR"/>
        </w:rPr>
        <w:t>ons</w:t>
      </w:r>
      <w:proofErr w:type="spellEnd"/>
      <w:r w:rsidRPr="00AB3AF7">
        <w:rPr>
          <w:color w:val="212121"/>
          <w:sz w:val="12"/>
          <w:lang w:val="fr-FR"/>
        </w:rPr>
        <w:t xml:space="preserve"> de la Société (entre en, études, etc.) </w:t>
      </w:r>
      <w:r w:rsidRPr="00AB3AF7">
        <w:rPr>
          <w:b/>
          <w:color w:val="212121"/>
          <w:sz w:val="12"/>
          <w:lang w:val="fr-FR"/>
        </w:rPr>
        <w:t xml:space="preserve">nous vous demanderons de nous </w:t>
      </w:r>
      <w:proofErr w:type="spellStart"/>
      <w:r w:rsidRPr="00AB3AF7">
        <w:rPr>
          <w:b/>
          <w:color w:val="212121"/>
          <w:sz w:val="12"/>
          <w:lang w:val="fr-FR"/>
        </w:rPr>
        <w:t>aver</w:t>
      </w:r>
      <w:proofErr w:type="spellEnd"/>
      <w:r w:rsidRPr="00AB3AF7">
        <w:rPr>
          <w:b/>
          <w:color w:val="212121"/>
          <w:sz w:val="12"/>
          <w:lang w:val="fr-FR"/>
        </w:rPr>
        <w:t xml:space="preserve"> r.</w:t>
      </w:r>
    </w:p>
    <w:p w14:paraId="392D9687" w14:textId="77777777" w:rsidR="00A87D2C" w:rsidRPr="00AB3AF7" w:rsidRDefault="00704BFB" w:rsidP="00952DFA">
      <w:pPr>
        <w:spacing w:after="127" w:line="259" w:lineRule="auto"/>
        <w:ind w:left="691"/>
        <w:jc w:val="left"/>
        <w:rPr>
          <w:lang w:val="fr-FR"/>
        </w:rPr>
      </w:pPr>
      <w:r w:rsidRPr="00AB3AF7">
        <w:rPr>
          <w:color w:val="212121"/>
          <w:sz w:val="12"/>
          <w:lang w:val="fr-FR"/>
        </w:rPr>
        <w:t xml:space="preserve">D'autre part, si vous avez une </w:t>
      </w:r>
      <w:r w:rsidRPr="00AB3AF7">
        <w:rPr>
          <w:b/>
          <w:color w:val="212121"/>
          <w:sz w:val="12"/>
          <w:lang w:val="fr-FR"/>
        </w:rPr>
        <w:t xml:space="preserve">entente ou </w:t>
      </w:r>
      <w:proofErr w:type="spellStart"/>
      <w:r w:rsidRPr="00AB3AF7">
        <w:rPr>
          <w:b/>
          <w:color w:val="212121"/>
          <w:sz w:val="12"/>
          <w:lang w:val="fr-FR"/>
        </w:rPr>
        <w:t>conven</w:t>
      </w:r>
      <w:proofErr w:type="spellEnd"/>
      <w:r w:rsidRPr="00AB3AF7">
        <w:rPr>
          <w:b/>
          <w:color w:val="212121"/>
          <w:sz w:val="12"/>
          <w:lang w:val="fr-FR"/>
        </w:rPr>
        <w:t xml:space="preserve"> </w:t>
      </w:r>
      <w:proofErr w:type="spellStart"/>
      <w:r w:rsidRPr="00AB3AF7">
        <w:rPr>
          <w:b/>
          <w:color w:val="212121"/>
          <w:sz w:val="12"/>
          <w:lang w:val="fr-FR"/>
        </w:rPr>
        <w:t>on</w:t>
      </w:r>
      <w:proofErr w:type="spellEnd"/>
      <w:r w:rsidRPr="00AB3AF7">
        <w:rPr>
          <w:b/>
          <w:color w:val="212121"/>
          <w:sz w:val="12"/>
          <w:lang w:val="fr-FR"/>
        </w:rPr>
        <w:t xml:space="preserve"> avec PJCCI </w:t>
      </w:r>
      <w:r w:rsidRPr="00AB3AF7">
        <w:rPr>
          <w:color w:val="212121"/>
          <w:sz w:val="12"/>
          <w:lang w:val="fr-FR"/>
        </w:rPr>
        <w:t xml:space="preserve">par rapport à l'u </w:t>
      </w:r>
      <w:proofErr w:type="spellStart"/>
      <w:r w:rsidRPr="00AB3AF7">
        <w:rPr>
          <w:color w:val="212121"/>
          <w:sz w:val="12"/>
          <w:lang w:val="fr-FR"/>
        </w:rPr>
        <w:t>lisa</w:t>
      </w:r>
      <w:proofErr w:type="spellEnd"/>
      <w:r w:rsidRPr="00AB3AF7">
        <w:rPr>
          <w:color w:val="212121"/>
          <w:sz w:val="12"/>
          <w:lang w:val="fr-FR"/>
        </w:rPr>
        <w:t xml:space="preserve"> on de votre rapport de maîtrise, nous vous demanderons de nous la faire parvenir pour que nous puissions prendre connaissance de son contenu.</w:t>
      </w:r>
    </w:p>
    <w:p w14:paraId="24F47F67" w14:textId="77777777" w:rsidR="00A87D2C" w:rsidRPr="00857C6E" w:rsidRDefault="00704BFB" w:rsidP="00952DFA">
      <w:pPr>
        <w:spacing w:after="142" w:line="233" w:lineRule="auto"/>
        <w:ind w:left="691"/>
        <w:jc w:val="left"/>
      </w:pPr>
      <w:r w:rsidRPr="00857C6E">
        <w:rPr>
          <w:color w:val="0000EE"/>
          <w:sz w:val="12"/>
          <w:u w:val="single" w:color="0000EE"/>
        </w:rPr>
        <w:t>h ps://www.flickr.com/photos/151964858</w:t>
      </w:r>
      <w:r w:rsidRPr="00857C6E">
        <w:rPr>
          <w:color w:val="0000EE"/>
          <w:sz w:val="12"/>
        </w:rPr>
        <w:t>@</w:t>
      </w:r>
      <w:r w:rsidRPr="00857C6E">
        <w:rPr>
          <w:color w:val="0000EE"/>
          <w:sz w:val="12"/>
          <w:u w:val="single" w:color="0000EE"/>
        </w:rPr>
        <w:t>N02/albums h ps://www.</w:t>
      </w:r>
      <w:r w:rsidRPr="00857C6E">
        <w:rPr>
          <w:color w:val="0000EE"/>
          <w:sz w:val="12"/>
        </w:rPr>
        <w:t>y</w:t>
      </w:r>
      <w:r w:rsidRPr="00857C6E">
        <w:rPr>
          <w:color w:val="0000EE"/>
          <w:sz w:val="12"/>
          <w:u w:val="single" w:color="0000EE"/>
        </w:rPr>
        <w:t>outube.com/channel/UCD2cxmKiEP88LmZ21chTKHw</w:t>
      </w:r>
      <w:r w:rsidRPr="00857C6E">
        <w:rPr>
          <w:color w:val="212121"/>
          <w:sz w:val="12"/>
        </w:rPr>
        <w:t>?</w:t>
      </w:r>
    </w:p>
    <w:p w14:paraId="52C85B66" w14:textId="77777777" w:rsidR="00A87D2C" w:rsidRPr="00E879BC" w:rsidRDefault="00704BFB" w:rsidP="00952DFA">
      <w:pPr>
        <w:spacing w:after="127" w:line="259" w:lineRule="auto"/>
        <w:ind w:left="691"/>
        <w:jc w:val="left"/>
        <w:rPr>
          <w:lang w:val="fr-FR"/>
        </w:rPr>
      </w:pPr>
      <w:r w:rsidRPr="00E879BC">
        <w:rPr>
          <w:color w:val="212121"/>
          <w:sz w:val="12"/>
          <w:lang w:val="fr-FR"/>
        </w:rPr>
        <w:t>Cordialement,</w:t>
      </w:r>
    </w:p>
    <w:p w14:paraId="6B672EBF" w14:textId="77777777" w:rsidR="00A87D2C" w:rsidRPr="00E879BC" w:rsidRDefault="00704BFB" w:rsidP="00952DFA">
      <w:pPr>
        <w:spacing w:after="5" w:line="259" w:lineRule="auto"/>
        <w:ind w:left="691"/>
        <w:jc w:val="left"/>
        <w:rPr>
          <w:lang w:val="fr-FR"/>
        </w:rPr>
      </w:pPr>
      <w:r w:rsidRPr="00E879BC">
        <w:rPr>
          <w:color w:val="212121"/>
          <w:sz w:val="12"/>
          <w:lang w:val="fr-FR"/>
        </w:rPr>
        <w:t xml:space="preserve">François </w:t>
      </w:r>
      <w:proofErr w:type="spellStart"/>
      <w:r w:rsidRPr="00E879BC">
        <w:rPr>
          <w:color w:val="212121"/>
          <w:sz w:val="12"/>
          <w:lang w:val="fr-FR"/>
        </w:rPr>
        <w:t>Démontagne</w:t>
      </w:r>
      <w:proofErr w:type="spellEnd"/>
      <w:r w:rsidRPr="00E879BC">
        <w:rPr>
          <w:color w:val="212121"/>
          <w:sz w:val="12"/>
          <w:lang w:val="fr-FR"/>
        </w:rPr>
        <w:t>,</w:t>
      </w:r>
    </w:p>
    <w:p w14:paraId="7079354B" w14:textId="77777777" w:rsidR="00A87D2C" w:rsidRPr="00E879BC" w:rsidRDefault="00704BFB" w:rsidP="00952DFA">
      <w:pPr>
        <w:spacing w:after="93" w:line="259" w:lineRule="auto"/>
        <w:ind w:left="696"/>
        <w:jc w:val="left"/>
        <w:rPr>
          <w:lang w:val="fr-FR"/>
        </w:rPr>
      </w:pPr>
      <w:r w:rsidRPr="00E879BC">
        <w:rPr>
          <w:noProof/>
          <w:sz w:val="22"/>
          <w:lang w:val="fr-FR"/>
        </w:rPr>
        <mc:AlternateContent>
          <mc:Choice Requires="wpg">
            <w:drawing>
              <wp:inline distT="0" distB="0" distL="0" distR="0" wp14:anchorId="3F8F3B3D" wp14:editId="74E06E7F">
                <wp:extent cx="4999516" cy="945983"/>
                <wp:effectExtent l="0" t="0" r="0" b="0"/>
                <wp:docPr id="52737" name="Group 52737"/>
                <wp:cNvGraphicFramePr/>
                <a:graphic xmlns:a="http://schemas.openxmlformats.org/drawingml/2006/main">
                  <a:graphicData uri="http://schemas.microsoft.com/office/word/2010/wordprocessingGroup">
                    <wpg:wgp>
                      <wpg:cNvGrpSpPr/>
                      <wpg:grpSpPr>
                        <a:xfrm>
                          <a:off x="0" y="0"/>
                          <a:ext cx="4999516" cy="945983"/>
                          <a:chOff x="0" y="0"/>
                          <a:chExt cx="4999516" cy="945983"/>
                        </a:xfrm>
                      </wpg:grpSpPr>
                      <wps:wsp>
                        <wps:cNvPr id="60633" name="Shape 60633"/>
                        <wps:cNvSpPr/>
                        <wps:spPr>
                          <a:xfrm>
                            <a:off x="28379" y="255415"/>
                            <a:ext cx="9144" cy="690568"/>
                          </a:xfrm>
                          <a:custGeom>
                            <a:avLst/>
                            <a:gdLst/>
                            <a:ahLst/>
                            <a:cxnLst/>
                            <a:rect l="0" t="0" r="0" b="0"/>
                            <a:pathLst>
                              <a:path w="9144" h="690568">
                                <a:moveTo>
                                  <a:pt x="0" y="0"/>
                                </a:moveTo>
                                <a:lnTo>
                                  <a:pt x="9144" y="0"/>
                                </a:lnTo>
                                <a:lnTo>
                                  <a:pt x="9144" y="690568"/>
                                </a:lnTo>
                                <a:lnTo>
                                  <a:pt x="0" y="69056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391" name="Rectangle 3391"/>
                        <wps:cNvSpPr/>
                        <wps:spPr>
                          <a:xfrm>
                            <a:off x="0" y="0"/>
                            <a:ext cx="2984583" cy="102519"/>
                          </a:xfrm>
                          <a:prstGeom prst="rect">
                            <a:avLst/>
                          </a:prstGeom>
                          <a:ln>
                            <a:noFill/>
                          </a:ln>
                        </wps:spPr>
                        <wps:txbx>
                          <w:txbxContent>
                            <w:p w14:paraId="5861C57F" w14:textId="77777777" w:rsidR="00DC196A" w:rsidRPr="009A7085" w:rsidRDefault="00DC196A">
                              <w:pPr>
                                <w:spacing w:line="259" w:lineRule="auto"/>
                                <w:jc w:val="left"/>
                                <w:rPr>
                                  <w:lang w:val="fr-FR"/>
                                </w:rPr>
                              </w:pPr>
                              <w:r w:rsidRPr="009A7085">
                                <w:rPr>
                                  <w:color w:val="212121"/>
                                  <w:sz w:val="12"/>
                                  <w:lang w:val="fr-FR"/>
                                </w:rPr>
                                <w:t>Président de l'associaon des piétons et cyclistes du pont Jacques-Carer</w:t>
                              </w:r>
                            </w:p>
                          </w:txbxContent>
                        </wps:txbx>
                        <wps:bodyPr horzOverflow="overflow" vert="horz" lIns="0" tIns="0" rIns="0" bIns="0" rtlCol="0">
                          <a:noAutofit/>
                        </wps:bodyPr>
                      </wps:wsp>
                      <wps:wsp>
                        <wps:cNvPr id="52505" name="Rectangle 52505"/>
                        <wps:cNvSpPr/>
                        <wps:spPr>
                          <a:xfrm>
                            <a:off x="0" y="179736"/>
                            <a:ext cx="2100778" cy="102520"/>
                          </a:xfrm>
                          <a:prstGeom prst="rect">
                            <a:avLst/>
                          </a:prstGeom>
                          <a:ln>
                            <a:noFill/>
                          </a:ln>
                        </wps:spPr>
                        <wps:txbx>
                          <w:txbxContent>
                            <w:p w14:paraId="41B4C61C" w14:textId="77777777" w:rsidR="00DC196A" w:rsidRPr="009A7085" w:rsidRDefault="00DC196A">
                              <w:pPr>
                                <w:spacing w:line="259" w:lineRule="auto"/>
                                <w:jc w:val="left"/>
                                <w:rPr>
                                  <w:lang w:val="fr-FR"/>
                                </w:rPr>
                              </w:pPr>
                              <w:r w:rsidRPr="009A7085">
                                <w:rPr>
                                  <w:color w:val="212121"/>
                                  <w:sz w:val="12"/>
                                  <w:lang w:val="fr-FR"/>
                                </w:rPr>
                                <w:t>Le sam. 15 févr. 2020, à 13 h 32, Vincent Le Falher &lt;</w:t>
                              </w:r>
                            </w:p>
                          </w:txbxContent>
                        </wps:txbx>
                        <wps:bodyPr horzOverflow="overflow" vert="horz" lIns="0" tIns="0" rIns="0" bIns="0" rtlCol="0">
                          <a:noAutofit/>
                        </wps:bodyPr>
                      </wps:wsp>
                      <wps:wsp>
                        <wps:cNvPr id="52503" name="Rectangle 52503"/>
                        <wps:cNvSpPr/>
                        <wps:spPr>
                          <a:xfrm>
                            <a:off x="1579495" y="179736"/>
                            <a:ext cx="707517" cy="102520"/>
                          </a:xfrm>
                          <a:prstGeom prst="rect">
                            <a:avLst/>
                          </a:prstGeom>
                          <a:ln>
                            <a:noFill/>
                          </a:ln>
                        </wps:spPr>
                        <wps:txbx>
                          <w:txbxContent>
                            <w:p w14:paraId="3CFF0F77" w14:textId="77777777" w:rsidR="00DC196A" w:rsidRDefault="00DC196A">
                              <w:pPr>
                                <w:spacing w:line="259" w:lineRule="auto"/>
                                <w:jc w:val="left"/>
                              </w:pPr>
                              <w:r>
                                <w:rPr>
                                  <w:color w:val="0000EE"/>
                                  <w:sz w:val="12"/>
                                  <w:u w:val="single" w:color="0000EE"/>
                                </w:rPr>
                                <w:t>Vincent.Le.Falher</w:t>
                              </w:r>
                            </w:p>
                          </w:txbxContent>
                        </wps:txbx>
                        <wps:bodyPr horzOverflow="overflow" vert="horz" lIns="0" tIns="0" rIns="0" bIns="0" rtlCol="0">
                          <a:noAutofit/>
                        </wps:bodyPr>
                      </wps:wsp>
                      <wps:wsp>
                        <wps:cNvPr id="52558" name="Rectangle 52558"/>
                        <wps:cNvSpPr/>
                        <wps:spPr>
                          <a:xfrm>
                            <a:off x="2111462" y="179736"/>
                            <a:ext cx="89988" cy="102520"/>
                          </a:xfrm>
                          <a:prstGeom prst="rect">
                            <a:avLst/>
                          </a:prstGeom>
                          <a:ln>
                            <a:noFill/>
                          </a:ln>
                        </wps:spPr>
                        <wps:txbx>
                          <w:txbxContent>
                            <w:p w14:paraId="63AD9EEE" w14:textId="77777777" w:rsidR="00DC196A" w:rsidRDefault="00DC196A">
                              <w:pPr>
                                <w:spacing w:line="259" w:lineRule="auto"/>
                                <w:jc w:val="left"/>
                              </w:pPr>
                              <w:r>
                                <w:rPr>
                                  <w:color w:val="0000EE"/>
                                  <w:sz w:val="12"/>
                                </w:rPr>
                                <w:t>@</w:t>
                              </w:r>
                            </w:p>
                          </w:txbxContent>
                        </wps:txbx>
                        <wps:bodyPr horzOverflow="overflow" vert="horz" lIns="0" tIns="0" rIns="0" bIns="0" rtlCol="0">
                          <a:noAutofit/>
                        </wps:bodyPr>
                      </wps:wsp>
                      <wps:wsp>
                        <wps:cNvPr id="52559" name="Rectangle 52559"/>
                        <wps:cNvSpPr/>
                        <wps:spPr>
                          <a:xfrm>
                            <a:off x="2179122" y="179736"/>
                            <a:ext cx="630749" cy="102520"/>
                          </a:xfrm>
                          <a:prstGeom prst="rect">
                            <a:avLst/>
                          </a:prstGeom>
                          <a:ln>
                            <a:noFill/>
                          </a:ln>
                        </wps:spPr>
                        <wps:txbx>
                          <w:txbxContent>
                            <w:p w14:paraId="033BB2A8" w14:textId="77777777" w:rsidR="00DC196A" w:rsidRDefault="00DC196A">
                              <w:pPr>
                                <w:spacing w:line="259" w:lineRule="auto"/>
                                <w:jc w:val="left"/>
                              </w:pPr>
                              <w:r>
                                <w:rPr>
                                  <w:color w:val="0000EE"/>
                                  <w:sz w:val="12"/>
                                  <w:u w:val="single" w:color="0000EE"/>
                                </w:rPr>
                                <w:t>usherbrooke.ca</w:t>
                              </w:r>
                            </w:p>
                          </w:txbxContent>
                        </wps:txbx>
                        <wps:bodyPr horzOverflow="overflow" vert="horz" lIns="0" tIns="0" rIns="0" bIns="0" rtlCol="0">
                          <a:noAutofit/>
                        </wps:bodyPr>
                      </wps:wsp>
                      <wps:wsp>
                        <wps:cNvPr id="52557" name="Rectangle 52557"/>
                        <wps:cNvSpPr/>
                        <wps:spPr>
                          <a:xfrm>
                            <a:off x="2653332" y="179736"/>
                            <a:ext cx="50130" cy="102520"/>
                          </a:xfrm>
                          <a:prstGeom prst="rect">
                            <a:avLst/>
                          </a:prstGeom>
                          <a:ln>
                            <a:noFill/>
                          </a:ln>
                        </wps:spPr>
                        <wps:txbx>
                          <w:txbxContent>
                            <w:p w14:paraId="00999859" w14:textId="77777777" w:rsidR="00DC196A" w:rsidRDefault="00DC196A">
                              <w:pPr>
                                <w:spacing w:line="259" w:lineRule="auto"/>
                                <w:jc w:val="left"/>
                              </w:pPr>
                              <w:r>
                                <w:rPr>
                                  <w:color w:val="212121"/>
                                  <w:sz w:val="12"/>
                                </w:rPr>
                                <w:t>&gt;</w:t>
                              </w:r>
                            </w:p>
                          </w:txbxContent>
                        </wps:txbx>
                        <wps:bodyPr horzOverflow="overflow" vert="horz" lIns="0" tIns="0" rIns="0" bIns="0" rtlCol="0">
                          <a:noAutofit/>
                        </wps:bodyPr>
                      </wps:wsp>
                      <wps:wsp>
                        <wps:cNvPr id="51914" name="Rectangle 51914"/>
                        <wps:cNvSpPr/>
                        <wps:spPr>
                          <a:xfrm>
                            <a:off x="2691024" y="179736"/>
                            <a:ext cx="301024" cy="102520"/>
                          </a:xfrm>
                          <a:prstGeom prst="rect">
                            <a:avLst/>
                          </a:prstGeom>
                          <a:ln>
                            <a:noFill/>
                          </a:ln>
                        </wps:spPr>
                        <wps:txbx>
                          <w:txbxContent>
                            <w:p w14:paraId="138019A3" w14:textId="77777777" w:rsidR="00DC196A" w:rsidRDefault="00DC196A">
                              <w:pPr>
                                <w:spacing w:line="259" w:lineRule="auto"/>
                                <w:jc w:val="left"/>
                              </w:pPr>
                              <w:r>
                                <w:rPr>
                                  <w:color w:val="212121"/>
                                  <w:sz w:val="12"/>
                                </w:rPr>
                                <w:t xml:space="preserve"> a écrit </w:t>
                              </w:r>
                            </w:p>
                          </w:txbxContent>
                        </wps:txbx>
                        <wps:bodyPr horzOverflow="overflow" vert="horz" lIns="0" tIns="0" rIns="0" bIns="0" rtlCol="0">
                          <a:noAutofit/>
                        </wps:bodyPr>
                      </wps:wsp>
                      <wps:wsp>
                        <wps:cNvPr id="51913" name="Rectangle 51913"/>
                        <wps:cNvSpPr/>
                        <wps:spPr>
                          <a:xfrm>
                            <a:off x="2917358" y="179736"/>
                            <a:ext cx="26932" cy="102520"/>
                          </a:xfrm>
                          <a:prstGeom prst="rect">
                            <a:avLst/>
                          </a:prstGeom>
                          <a:ln>
                            <a:noFill/>
                          </a:ln>
                        </wps:spPr>
                        <wps:txbx>
                          <w:txbxContent>
                            <w:p w14:paraId="0730FD96" w14:textId="77777777" w:rsidR="00DC196A" w:rsidRDefault="00DC196A">
                              <w:pPr>
                                <w:spacing w:line="259" w:lineRule="auto"/>
                                <w:jc w:val="left"/>
                              </w:pPr>
                              <w:r>
                                <w:rPr>
                                  <w:color w:val="212121"/>
                                  <w:sz w:val="12"/>
                                </w:rPr>
                                <w:t>:</w:t>
                              </w:r>
                            </w:p>
                          </w:txbxContent>
                        </wps:txbx>
                        <wps:bodyPr horzOverflow="overflow" vert="horz" lIns="0" tIns="0" rIns="0" bIns="0" rtlCol="0">
                          <a:noAutofit/>
                        </wps:bodyPr>
                      </wps:wsp>
                      <wps:wsp>
                        <wps:cNvPr id="3399" name="Rectangle 3399"/>
                        <wps:cNvSpPr/>
                        <wps:spPr>
                          <a:xfrm>
                            <a:off x="67919" y="269605"/>
                            <a:ext cx="5393511" cy="102519"/>
                          </a:xfrm>
                          <a:prstGeom prst="rect">
                            <a:avLst/>
                          </a:prstGeom>
                          <a:ln>
                            <a:noFill/>
                          </a:ln>
                        </wps:spPr>
                        <wps:txbx>
                          <w:txbxContent>
                            <w:p w14:paraId="457AAC16" w14:textId="77777777" w:rsidR="00DC196A" w:rsidRDefault="00DC196A">
                              <w:pPr>
                                <w:spacing w:line="259" w:lineRule="auto"/>
                                <w:jc w:val="left"/>
                              </w:pPr>
                              <w:r w:rsidRPr="009A7085">
                                <w:rPr>
                                  <w:sz w:val="12"/>
                                  <w:lang w:val="fr-FR"/>
                                </w:rPr>
                                <w:t xml:space="preserve">Bonjour M. Démontagne. Merci pour votre intérêt. Je vais tenter de vous contacter Mardi sur l'heure du déjeuner. </w:t>
                              </w:r>
                              <w:r>
                                <w:rPr>
                                  <w:sz w:val="12"/>
                                </w:rPr>
                                <w:t xml:space="preserve">À Mardi. Vincent. </w:t>
                              </w:r>
                            </w:p>
                          </w:txbxContent>
                        </wps:txbx>
                        <wps:bodyPr horzOverflow="overflow" vert="horz" lIns="0" tIns="0" rIns="0" bIns="0" rtlCol="0">
                          <a:noAutofit/>
                        </wps:bodyPr>
                      </wps:wsp>
                      <wps:wsp>
                        <wps:cNvPr id="60634" name="Shape 60634"/>
                        <wps:cNvSpPr/>
                        <wps:spPr>
                          <a:xfrm>
                            <a:off x="66219" y="38312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5" name="Shape 60635"/>
                        <wps:cNvSpPr/>
                        <wps:spPr>
                          <a:xfrm>
                            <a:off x="66219" y="38785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2" name="Shape 3402"/>
                        <wps:cNvSpPr/>
                        <wps:spPr>
                          <a:xfrm>
                            <a:off x="4994787" y="383122"/>
                            <a:ext cx="4729" cy="9460"/>
                          </a:xfrm>
                          <a:custGeom>
                            <a:avLst/>
                            <a:gdLst/>
                            <a:ahLst/>
                            <a:cxnLst/>
                            <a:rect l="0" t="0" r="0" b="0"/>
                            <a:pathLst>
                              <a:path w="4729" h="9460">
                                <a:moveTo>
                                  <a:pt x="4729" y="0"/>
                                </a:moveTo>
                                <a:lnTo>
                                  <a:pt x="4729" y="9460"/>
                                </a:lnTo>
                                <a:lnTo>
                                  <a:pt x="0" y="9460"/>
                                </a:lnTo>
                                <a:lnTo>
                                  <a:pt x="0" y="4730"/>
                                </a:lnTo>
                                <a:lnTo>
                                  <a:pt x="4729"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3" name="Shape 3403"/>
                        <wps:cNvSpPr/>
                        <wps:spPr>
                          <a:xfrm>
                            <a:off x="66219" y="383122"/>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3404" name="Rectangle 3404"/>
                        <wps:cNvSpPr/>
                        <wps:spPr>
                          <a:xfrm>
                            <a:off x="67919" y="468284"/>
                            <a:ext cx="150853" cy="93936"/>
                          </a:xfrm>
                          <a:prstGeom prst="rect">
                            <a:avLst/>
                          </a:prstGeom>
                          <a:ln>
                            <a:noFill/>
                          </a:ln>
                        </wps:spPr>
                        <wps:txbx>
                          <w:txbxContent>
                            <w:p w14:paraId="46E3C4EA" w14:textId="77777777" w:rsidR="00DC196A" w:rsidRDefault="00DC196A">
                              <w:pPr>
                                <w:spacing w:line="259" w:lineRule="auto"/>
                                <w:jc w:val="left"/>
                              </w:pPr>
                              <w:r>
                                <w:rPr>
                                  <w:b/>
                                  <w:sz w:val="11"/>
                                </w:rPr>
                                <w:t>De :</w:t>
                              </w:r>
                            </w:p>
                          </w:txbxContent>
                        </wps:txbx>
                        <wps:bodyPr horzOverflow="overflow" vert="horz" lIns="0" tIns="0" rIns="0" bIns="0" rtlCol="0">
                          <a:noAutofit/>
                        </wps:bodyPr>
                      </wps:wsp>
                      <wps:wsp>
                        <wps:cNvPr id="52605" name="Rectangle 52605"/>
                        <wps:cNvSpPr/>
                        <wps:spPr>
                          <a:xfrm>
                            <a:off x="181289" y="468285"/>
                            <a:ext cx="1492856" cy="93934"/>
                          </a:xfrm>
                          <a:prstGeom prst="rect">
                            <a:avLst/>
                          </a:prstGeom>
                          <a:ln>
                            <a:noFill/>
                          </a:ln>
                        </wps:spPr>
                        <wps:txbx>
                          <w:txbxContent>
                            <w:p w14:paraId="24EB7BBB" w14:textId="77777777" w:rsidR="00DC196A" w:rsidRPr="009A7085" w:rsidRDefault="00DC196A">
                              <w:pPr>
                                <w:spacing w:line="259" w:lineRule="auto"/>
                                <w:jc w:val="left"/>
                                <w:rPr>
                                  <w:lang w:val="fr-FR"/>
                                </w:rPr>
                              </w:pPr>
                              <w:r w:rsidRPr="009A7085">
                                <w:rPr>
                                  <w:sz w:val="11"/>
                                  <w:lang w:val="fr-FR"/>
                                </w:rPr>
                                <w:t xml:space="preserve"> Piétons-cyclistes pont Jacques-Carer &lt;</w:t>
                              </w:r>
                            </w:p>
                          </w:txbxContent>
                        </wps:txbx>
                        <wps:bodyPr horzOverflow="overflow" vert="horz" lIns="0" tIns="0" rIns="0" bIns="0" rtlCol="0">
                          <a:noAutofit/>
                        </wps:bodyPr>
                      </wps:wsp>
                      <wps:wsp>
                        <wps:cNvPr id="52603" name="Rectangle 52603"/>
                        <wps:cNvSpPr/>
                        <wps:spPr>
                          <a:xfrm>
                            <a:off x="1303682" y="468285"/>
                            <a:ext cx="473993" cy="93934"/>
                          </a:xfrm>
                          <a:prstGeom prst="rect">
                            <a:avLst/>
                          </a:prstGeom>
                          <a:ln>
                            <a:noFill/>
                          </a:ln>
                        </wps:spPr>
                        <wps:txbx>
                          <w:txbxContent>
                            <w:p w14:paraId="220A3F0F" w14:textId="77777777" w:rsidR="00DC196A" w:rsidRDefault="00DC196A">
                              <w:pPr>
                                <w:spacing w:line="259" w:lineRule="auto"/>
                                <w:jc w:val="left"/>
                              </w:pPr>
                              <w:r>
                                <w:rPr>
                                  <w:color w:val="0000EE"/>
                                  <w:sz w:val="11"/>
                                  <w:u w:val="single" w:color="0000EE"/>
                                </w:rPr>
                                <w:t>apc.pontjc@</w:t>
                              </w:r>
                            </w:p>
                          </w:txbxContent>
                        </wps:txbx>
                        <wps:bodyPr horzOverflow="overflow" vert="horz" lIns="0" tIns="0" rIns="0" bIns="0" rtlCol="0">
                          <a:noAutofit/>
                        </wps:bodyPr>
                      </wps:wsp>
                      <wps:wsp>
                        <wps:cNvPr id="52622" name="Rectangle 52622"/>
                        <wps:cNvSpPr/>
                        <wps:spPr>
                          <a:xfrm>
                            <a:off x="1660067" y="468285"/>
                            <a:ext cx="43410" cy="93934"/>
                          </a:xfrm>
                          <a:prstGeom prst="rect">
                            <a:avLst/>
                          </a:prstGeom>
                          <a:ln>
                            <a:noFill/>
                          </a:ln>
                        </wps:spPr>
                        <wps:txbx>
                          <w:txbxContent>
                            <w:p w14:paraId="73973114" w14:textId="77777777" w:rsidR="00DC196A" w:rsidRDefault="00DC196A">
                              <w:pPr>
                                <w:spacing w:line="259" w:lineRule="auto"/>
                                <w:jc w:val="left"/>
                              </w:pPr>
                              <w:r>
                                <w:rPr>
                                  <w:color w:val="0000EE"/>
                                  <w:sz w:val="11"/>
                                </w:rPr>
                                <w:t>g</w:t>
                              </w:r>
                            </w:p>
                          </w:txbxContent>
                        </wps:txbx>
                        <wps:bodyPr horzOverflow="overflow" vert="horz" lIns="0" tIns="0" rIns="0" bIns="0" rtlCol="0">
                          <a:noAutofit/>
                        </wps:bodyPr>
                      </wps:wsp>
                      <wps:wsp>
                        <wps:cNvPr id="52625" name="Rectangle 52625"/>
                        <wps:cNvSpPr/>
                        <wps:spPr>
                          <a:xfrm>
                            <a:off x="1692706" y="468285"/>
                            <a:ext cx="343989" cy="93934"/>
                          </a:xfrm>
                          <a:prstGeom prst="rect">
                            <a:avLst/>
                          </a:prstGeom>
                          <a:ln>
                            <a:noFill/>
                          </a:ln>
                        </wps:spPr>
                        <wps:txbx>
                          <w:txbxContent>
                            <w:p w14:paraId="3B7219F8" w14:textId="77777777" w:rsidR="00DC196A" w:rsidRDefault="00DC196A">
                              <w:pPr>
                                <w:spacing w:line="259" w:lineRule="auto"/>
                                <w:jc w:val="left"/>
                              </w:pPr>
                              <w:r>
                                <w:rPr>
                                  <w:color w:val="0000EE"/>
                                  <w:sz w:val="11"/>
                                  <w:u w:val="single" w:color="0000EE"/>
                                </w:rPr>
                                <w:t>mail.com</w:t>
                              </w:r>
                            </w:p>
                          </w:txbxContent>
                        </wps:txbx>
                        <wps:bodyPr horzOverflow="overflow" vert="horz" lIns="0" tIns="0" rIns="0" bIns="0" rtlCol="0">
                          <a:noAutofit/>
                        </wps:bodyPr>
                      </wps:wsp>
                      <wps:wsp>
                        <wps:cNvPr id="3433" name="Rectangle 3433"/>
                        <wps:cNvSpPr/>
                        <wps:spPr>
                          <a:xfrm>
                            <a:off x="1951310" y="468284"/>
                            <a:ext cx="45931" cy="93936"/>
                          </a:xfrm>
                          <a:prstGeom prst="rect">
                            <a:avLst/>
                          </a:prstGeom>
                          <a:ln>
                            <a:noFill/>
                          </a:ln>
                        </wps:spPr>
                        <wps:txbx>
                          <w:txbxContent>
                            <w:p w14:paraId="76519797" w14:textId="77777777" w:rsidR="00DC196A" w:rsidRDefault="00DC196A">
                              <w:pPr>
                                <w:spacing w:line="259" w:lineRule="auto"/>
                                <w:jc w:val="left"/>
                              </w:pPr>
                              <w:r>
                                <w:rPr>
                                  <w:sz w:val="11"/>
                                </w:rPr>
                                <w:t>&gt;</w:t>
                              </w:r>
                            </w:p>
                          </w:txbxContent>
                        </wps:txbx>
                        <wps:bodyPr horzOverflow="overflow" vert="horz" lIns="0" tIns="0" rIns="0" bIns="0" rtlCol="0">
                          <a:noAutofit/>
                        </wps:bodyPr>
                      </wps:wsp>
                      <wps:wsp>
                        <wps:cNvPr id="3434" name="Rectangle 3434"/>
                        <wps:cNvSpPr/>
                        <wps:spPr>
                          <a:xfrm>
                            <a:off x="67919" y="558153"/>
                            <a:ext cx="320348" cy="93934"/>
                          </a:xfrm>
                          <a:prstGeom prst="rect">
                            <a:avLst/>
                          </a:prstGeom>
                          <a:ln>
                            <a:noFill/>
                          </a:ln>
                        </wps:spPr>
                        <wps:txbx>
                          <w:txbxContent>
                            <w:p w14:paraId="0D59F2A6" w14:textId="77777777" w:rsidR="00DC196A" w:rsidRDefault="00DC196A">
                              <w:pPr>
                                <w:spacing w:line="259" w:lineRule="auto"/>
                                <w:jc w:val="left"/>
                              </w:pPr>
                              <w:r>
                                <w:rPr>
                                  <w:b/>
                                  <w:sz w:val="11"/>
                                </w:rPr>
                                <w:t>Envoyé :</w:t>
                              </w:r>
                            </w:p>
                          </w:txbxContent>
                        </wps:txbx>
                        <wps:bodyPr horzOverflow="overflow" vert="horz" lIns="0" tIns="0" rIns="0" bIns="0" rtlCol="0">
                          <a:noAutofit/>
                        </wps:bodyPr>
                      </wps:wsp>
                      <wps:wsp>
                        <wps:cNvPr id="3435" name="Rectangle 3435"/>
                        <wps:cNvSpPr/>
                        <wps:spPr>
                          <a:xfrm>
                            <a:off x="308774" y="558153"/>
                            <a:ext cx="819783" cy="93934"/>
                          </a:xfrm>
                          <a:prstGeom prst="rect">
                            <a:avLst/>
                          </a:prstGeom>
                          <a:ln>
                            <a:noFill/>
                          </a:ln>
                        </wps:spPr>
                        <wps:txbx>
                          <w:txbxContent>
                            <w:p w14:paraId="7E92C050" w14:textId="77777777" w:rsidR="00DC196A" w:rsidRDefault="00DC196A">
                              <w:pPr>
                                <w:spacing w:line="259" w:lineRule="auto"/>
                                <w:jc w:val="left"/>
                              </w:pPr>
                              <w:r>
                                <w:rPr>
                                  <w:sz w:val="11"/>
                                </w:rPr>
                                <w:t xml:space="preserve"> 12 février 2020 16:02</w:t>
                              </w:r>
                            </w:p>
                          </w:txbxContent>
                        </wps:txbx>
                        <wps:bodyPr horzOverflow="overflow" vert="horz" lIns="0" tIns="0" rIns="0" bIns="0" rtlCol="0">
                          <a:noAutofit/>
                        </wps:bodyPr>
                      </wps:wsp>
                      <wps:wsp>
                        <wps:cNvPr id="3436" name="Rectangle 3436"/>
                        <wps:cNvSpPr/>
                        <wps:spPr>
                          <a:xfrm>
                            <a:off x="67919" y="648022"/>
                            <a:ext cx="102174" cy="93934"/>
                          </a:xfrm>
                          <a:prstGeom prst="rect">
                            <a:avLst/>
                          </a:prstGeom>
                          <a:ln>
                            <a:noFill/>
                          </a:ln>
                        </wps:spPr>
                        <wps:txbx>
                          <w:txbxContent>
                            <w:p w14:paraId="22D3FE51" w14:textId="77777777" w:rsidR="00DC196A" w:rsidRDefault="00DC196A">
                              <w:pPr>
                                <w:spacing w:line="259" w:lineRule="auto"/>
                                <w:jc w:val="left"/>
                              </w:pPr>
                              <w:r>
                                <w:rPr>
                                  <w:b/>
                                  <w:sz w:val="11"/>
                                </w:rPr>
                                <w:t>À :</w:t>
                              </w:r>
                            </w:p>
                          </w:txbxContent>
                        </wps:txbx>
                        <wps:bodyPr horzOverflow="overflow" vert="horz" lIns="0" tIns="0" rIns="0" bIns="0" rtlCol="0">
                          <a:noAutofit/>
                        </wps:bodyPr>
                      </wps:wsp>
                      <wps:wsp>
                        <wps:cNvPr id="3437" name="Rectangle 3437"/>
                        <wps:cNvSpPr/>
                        <wps:spPr>
                          <a:xfrm>
                            <a:off x="144706" y="648022"/>
                            <a:ext cx="2102616" cy="93934"/>
                          </a:xfrm>
                          <a:prstGeom prst="rect">
                            <a:avLst/>
                          </a:prstGeom>
                          <a:ln>
                            <a:noFill/>
                          </a:ln>
                        </wps:spPr>
                        <wps:txbx>
                          <w:txbxContent>
                            <w:p w14:paraId="00BDB269" w14:textId="77777777" w:rsidR="00DC196A" w:rsidRPr="009A7085" w:rsidRDefault="00DC196A">
                              <w:pPr>
                                <w:spacing w:line="259" w:lineRule="auto"/>
                                <w:jc w:val="left"/>
                                <w:rPr>
                                  <w:lang w:val="fr-FR"/>
                                </w:rPr>
                              </w:pPr>
                              <w:r w:rsidRPr="009A7085">
                                <w:rPr>
                                  <w:sz w:val="11"/>
                                  <w:lang w:val="fr-FR"/>
                                </w:rPr>
                                <w:t xml:space="preserve"> Vincent Le Falher &lt;Vincent.Le.Falher@USherbrooke.ca&gt;</w:t>
                              </w:r>
                            </w:p>
                          </w:txbxContent>
                        </wps:txbx>
                        <wps:bodyPr horzOverflow="overflow" vert="horz" lIns="0" tIns="0" rIns="0" bIns="0" rtlCol="0">
                          <a:noAutofit/>
                        </wps:bodyPr>
                      </wps:wsp>
                      <wps:wsp>
                        <wps:cNvPr id="3438" name="Rectangle 3438"/>
                        <wps:cNvSpPr/>
                        <wps:spPr>
                          <a:xfrm>
                            <a:off x="67919" y="737890"/>
                            <a:ext cx="133696" cy="93934"/>
                          </a:xfrm>
                          <a:prstGeom prst="rect">
                            <a:avLst/>
                          </a:prstGeom>
                          <a:ln>
                            <a:noFill/>
                          </a:ln>
                        </wps:spPr>
                        <wps:txbx>
                          <w:txbxContent>
                            <w:p w14:paraId="1E618283" w14:textId="77777777" w:rsidR="00DC196A" w:rsidRDefault="00DC196A">
                              <w:pPr>
                                <w:spacing w:line="259" w:lineRule="auto"/>
                                <w:jc w:val="left"/>
                              </w:pPr>
                              <w:r>
                                <w:rPr>
                                  <w:b/>
                                  <w:sz w:val="11"/>
                                </w:rPr>
                                <w:t>Cc :</w:t>
                              </w:r>
                            </w:p>
                          </w:txbxContent>
                        </wps:txbx>
                        <wps:bodyPr horzOverflow="overflow" vert="horz" lIns="0" tIns="0" rIns="0" bIns="0" rtlCol="0">
                          <a:noAutofit/>
                        </wps:bodyPr>
                      </wps:wsp>
                      <wps:wsp>
                        <wps:cNvPr id="3439" name="Rectangle 3439"/>
                        <wps:cNvSpPr/>
                        <wps:spPr>
                          <a:xfrm>
                            <a:off x="168429" y="737890"/>
                            <a:ext cx="2081901" cy="93934"/>
                          </a:xfrm>
                          <a:prstGeom prst="rect">
                            <a:avLst/>
                          </a:prstGeom>
                          <a:ln>
                            <a:noFill/>
                          </a:ln>
                        </wps:spPr>
                        <wps:txbx>
                          <w:txbxContent>
                            <w:p w14:paraId="1A58255E" w14:textId="77777777" w:rsidR="00DC196A" w:rsidRDefault="00DC196A">
                              <w:pPr>
                                <w:spacing w:line="259" w:lineRule="auto"/>
                                <w:jc w:val="left"/>
                              </w:pPr>
                              <w:r>
                                <w:rPr>
                                  <w:sz w:val="11"/>
                                </w:rPr>
                                <w:t xml:space="preserve"> Mickaël Germain &lt;Mickael.Germain@USherbrooke.ca&gt;</w:t>
                              </w:r>
                            </w:p>
                          </w:txbxContent>
                        </wps:txbx>
                        <wps:bodyPr horzOverflow="overflow" vert="horz" lIns="0" tIns="0" rIns="0" bIns="0" rtlCol="0">
                          <a:noAutofit/>
                        </wps:bodyPr>
                      </wps:wsp>
                      <wps:wsp>
                        <wps:cNvPr id="3440" name="Rectangle 3440"/>
                        <wps:cNvSpPr/>
                        <wps:spPr>
                          <a:xfrm>
                            <a:off x="67919" y="827758"/>
                            <a:ext cx="259467" cy="93935"/>
                          </a:xfrm>
                          <a:prstGeom prst="rect">
                            <a:avLst/>
                          </a:prstGeom>
                          <a:ln>
                            <a:noFill/>
                          </a:ln>
                        </wps:spPr>
                        <wps:txbx>
                          <w:txbxContent>
                            <w:p w14:paraId="4F08E205" w14:textId="77777777" w:rsidR="00DC196A" w:rsidRDefault="00DC196A">
                              <w:pPr>
                                <w:spacing w:line="259" w:lineRule="auto"/>
                                <w:jc w:val="left"/>
                              </w:pPr>
                              <w:r>
                                <w:rPr>
                                  <w:b/>
                                  <w:sz w:val="11"/>
                                </w:rPr>
                                <w:t>Objet :</w:t>
                              </w:r>
                            </w:p>
                          </w:txbxContent>
                        </wps:txbx>
                        <wps:bodyPr horzOverflow="overflow" vert="horz" lIns="0" tIns="0" rIns="0" bIns="0" rtlCol="0">
                          <a:noAutofit/>
                        </wps:bodyPr>
                      </wps:wsp>
                      <wps:wsp>
                        <wps:cNvPr id="3441" name="Rectangle 3441"/>
                        <wps:cNvSpPr/>
                        <wps:spPr>
                          <a:xfrm>
                            <a:off x="262954" y="827758"/>
                            <a:ext cx="510152" cy="93935"/>
                          </a:xfrm>
                          <a:prstGeom prst="rect">
                            <a:avLst/>
                          </a:prstGeom>
                          <a:ln>
                            <a:noFill/>
                          </a:ln>
                        </wps:spPr>
                        <wps:txbx>
                          <w:txbxContent>
                            <w:p w14:paraId="2F5ADD4C" w14:textId="77777777" w:rsidR="00DC196A" w:rsidRDefault="00DC196A">
                              <w:pPr>
                                <w:spacing w:line="259" w:lineRule="auto"/>
                                <w:jc w:val="left"/>
                              </w:pPr>
                              <w:r>
                                <w:rPr>
                                  <w:sz w:val="11"/>
                                </w:rPr>
                                <w:t xml:space="preserve"> Re: Bonjour !</w:t>
                              </w:r>
                            </w:p>
                          </w:txbxContent>
                        </wps:txbx>
                        <wps:bodyPr horzOverflow="overflow" vert="horz" lIns="0" tIns="0" rIns="0" bIns="0" rtlCol="0">
                          <a:noAutofit/>
                        </wps:bodyPr>
                      </wps:wsp>
                    </wpg:wgp>
                  </a:graphicData>
                </a:graphic>
              </wp:inline>
            </w:drawing>
          </mc:Choice>
          <mc:Fallback>
            <w:pict>
              <v:group w14:anchorId="3F8F3B3D" id="Group 52737" o:spid="_x0000_s1048" style="width:393.65pt;height:74.5pt;mso-position-horizontal-relative:char;mso-position-vertical-relative:line" coordsize="49995,9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">
                <v:shape id="Shape 60633" o:spid="_x0000_s1049" style="position:absolute;left:283;top:2554;width:92;height:6905;visibility:visible;mso-wrap-style:square;v-text-anchor:top" coordsize="9144,69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" path="m,l9144,r,690568l,690568,,e" fillcolor="#ccc" stroked="f" strokeweight="0">
                  <v:stroke miterlimit="83231f" joinstyle="miter"/>
                  <v:path arrowok="t" textboxrect="0,0,9144,690568"/>
                </v:shape>
                <v:rect id="Rectangle 3391" o:spid="_x0000_s1050" style="position:absolute;width:2984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5861C57F" w14:textId="77777777" w:rsidR="00DC196A" w:rsidRPr="009A7085" w:rsidRDefault="00DC196A">
                        <w:pPr>
                          <w:spacing w:line="259" w:lineRule="auto"/>
                          <w:jc w:val="left"/>
                          <w:rPr>
                            <w:lang w:val="fr-FR"/>
                          </w:rPr>
                        </w:pPr>
                        <w:r w:rsidRPr="009A7085">
                          <w:rPr>
                            <w:color w:val="212121"/>
                            <w:sz w:val="12"/>
                            <w:lang w:val="fr-FR"/>
                          </w:rPr>
                          <w:t>Président de l'associaon des piétons et cyclistes du pont Jacques-Carer</w:t>
                        </w:r>
                      </w:p>
                    </w:txbxContent>
                  </v:textbox>
                </v:rect>
                <v:rect id="Rectangle 52505" o:spid="_x0000_s1051" style="position:absolute;top:1797;width:210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" filled="f" stroked="f">
                  <v:textbox inset="0,0,0,0">
                    <w:txbxContent>
                      <w:p w14:paraId="41B4C61C" w14:textId="77777777" w:rsidR="00DC196A" w:rsidRPr="009A7085" w:rsidRDefault="00DC196A">
                        <w:pPr>
                          <w:spacing w:line="259" w:lineRule="auto"/>
                          <w:jc w:val="left"/>
                          <w:rPr>
                            <w:lang w:val="fr-FR"/>
                          </w:rPr>
                        </w:pPr>
                        <w:r w:rsidRPr="009A7085">
                          <w:rPr>
                            <w:color w:val="212121"/>
                            <w:sz w:val="12"/>
                            <w:lang w:val="fr-FR"/>
                          </w:rPr>
                          <w:t>Le sam. 15 févr. 2020, à 13 h 32, Vincent Le Falher &lt;</w:t>
                        </w:r>
                      </w:p>
                    </w:txbxContent>
                  </v:textbox>
                </v:rect>
                <v:rect id="Rectangle 52503" o:spid="_x0000_s1052" style="position:absolute;left:15794;top:1797;width:7076;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" filled="f" stroked="f">
                  <v:textbox inset="0,0,0,0">
                    <w:txbxContent>
                      <w:p w14:paraId="3CFF0F77" w14:textId="77777777" w:rsidR="00DC196A" w:rsidRDefault="00DC196A">
                        <w:pPr>
                          <w:spacing w:line="259" w:lineRule="auto"/>
                          <w:jc w:val="left"/>
                        </w:pPr>
                        <w:r>
                          <w:rPr>
                            <w:color w:val="0000EE"/>
                            <w:sz w:val="12"/>
                            <w:u w:val="single" w:color="0000EE"/>
                          </w:rPr>
                          <w:t>Vincent.Le.Falher</w:t>
                        </w:r>
                      </w:p>
                    </w:txbxContent>
                  </v:textbox>
                </v:rect>
                <v:rect id="Rectangle 52558" o:spid="_x0000_s1053" style="position:absolute;left:21114;top:1797;width:90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" filled="f" stroked="f">
                  <v:textbox inset="0,0,0,0">
                    <w:txbxContent>
                      <w:p w14:paraId="63AD9EEE" w14:textId="77777777" w:rsidR="00DC196A" w:rsidRDefault="00DC196A">
                        <w:pPr>
                          <w:spacing w:line="259" w:lineRule="auto"/>
                          <w:jc w:val="left"/>
                        </w:pPr>
                        <w:r>
                          <w:rPr>
                            <w:color w:val="0000EE"/>
                            <w:sz w:val="12"/>
                          </w:rPr>
                          <w:t>@</w:t>
                        </w:r>
                      </w:p>
                    </w:txbxContent>
                  </v:textbox>
                </v:rect>
                <v:rect id="Rectangle 52559" o:spid="_x0000_s1054" style="position:absolute;left:21791;top:1797;width:63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" filled="f" stroked="f">
                  <v:textbox inset="0,0,0,0">
                    <w:txbxContent>
                      <w:p w14:paraId="033BB2A8" w14:textId="77777777" w:rsidR="00DC196A" w:rsidRDefault="00DC196A">
                        <w:pPr>
                          <w:spacing w:line="259" w:lineRule="auto"/>
                          <w:jc w:val="left"/>
                        </w:pPr>
                        <w:r>
                          <w:rPr>
                            <w:color w:val="0000EE"/>
                            <w:sz w:val="12"/>
                            <w:u w:val="single" w:color="0000EE"/>
                          </w:rPr>
                          <w:t>usherbrooke.ca</w:t>
                        </w:r>
                      </w:p>
                    </w:txbxContent>
                  </v:textbox>
                </v:rect>
                <v:rect id="Rectangle 52557" o:spid="_x0000_s1055" style="position:absolute;left:26533;top:1797;width:501;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" filled="f" stroked="f">
                  <v:textbox inset="0,0,0,0">
                    <w:txbxContent>
                      <w:p w14:paraId="00999859" w14:textId="77777777" w:rsidR="00DC196A" w:rsidRDefault="00DC196A">
                        <w:pPr>
                          <w:spacing w:line="259" w:lineRule="auto"/>
                          <w:jc w:val="left"/>
                        </w:pPr>
                        <w:r>
                          <w:rPr>
                            <w:color w:val="212121"/>
                            <w:sz w:val="12"/>
                          </w:rPr>
                          <w:t>&gt;</w:t>
                        </w:r>
                      </w:p>
                    </w:txbxContent>
                  </v:textbox>
                </v:rect>
                <v:rect id="Rectangle 51914" o:spid="_x0000_s1056" style="position:absolute;left:26910;top:1797;width:301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7QwyAAAAN4AAAAPAAAAZHJzL2Rvd25yZXYueG1sRI9ba8JA&#10;FITfhf6H5RT6ppuUWk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CBo7QwyAAAAN4A&#10;AAAPAAAAAAAAAAAAAAAAAAcCAABkcnMvZG93bnJldi54bWxQSwUGAAAAAAMAAwC3AAAA/AIAAAAA&#10;" filled="f" stroked="f">
                  <v:textbox inset="0,0,0,0">
                    <w:txbxContent>
                      <w:p w14:paraId="138019A3" w14:textId="77777777" w:rsidR="00DC196A" w:rsidRDefault="00DC196A">
                        <w:pPr>
                          <w:spacing w:line="259" w:lineRule="auto"/>
                          <w:jc w:val="left"/>
                        </w:pPr>
                        <w:r>
                          <w:rPr>
                            <w:color w:val="212121"/>
                            <w:sz w:val="12"/>
                          </w:rPr>
                          <w:t xml:space="preserve"> a écrit </w:t>
                        </w:r>
                      </w:p>
                    </w:txbxContent>
                  </v:textbox>
                </v:rect>
                <v:rect id="Rectangle 51913" o:spid="_x0000_s1057" style="position:absolute;left:29173;top:1797;width:269;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xE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AOSixEyAAAAN4A&#10;AAAPAAAAAAAAAAAAAAAAAAcCAABkcnMvZG93bnJldi54bWxQSwUGAAAAAAMAAwC3AAAA/AIAAAAA&#10;" filled="f" stroked="f">
                  <v:textbox inset="0,0,0,0">
                    <w:txbxContent>
                      <w:p w14:paraId="0730FD96" w14:textId="77777777" w:rsidR="00DC196A" w:rsidRDefault="00DC196A">
                        <w:pPr>
                          <w:spacing w:line="259" w:lineRule="auto"/>
                          <w:jc w:val="left"/>
                        </w:pPr>
                        <w:r>
                          <w:rPr>
                            <w:color w:val="212121"/>
                            <w:sz w:val="12"/>
                          </w:rPr>
                          <w:t>:</w:t>
                        </w:r>
                      </w:p>
                    </w:txbxContent>
                  </v:textbox>
                </v:rect>
                <v:rect id="Rectangle 3399" o:spid="_x0000_s1058" style="position:absolute;left:679;top:2696;width:5393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457AAC16" w14:textId="77777777" w:rsidR="00DC196A" w:rsidRDefault="00DC196A">
                        <w:pPr>
                          <w:spacing w:line="259" w:lineRule="auto"/>
                          <w:jc w:val="left"/>
                        </w:pPr>
                        <w:r w:rsidRPr="009A7085">
                          <w:rPr>
                            <w:sz w:val="12"/>
                            <w:lang w:val="fr-FR"/>
                          </w:rPr>
                          <w:t xml:space="preserve">Bonjour M. Démontagne. Merci pour votre intérêt. Je vais tenter de vous contacter Mardi sur l'heure du déjeuner. </w:t>
                        </w:r>
                        <w:r>
                          <w:rPr>
                            <w:sz w:val="12"/>
                          </w:rPr>
                          <w:t xml:space="preserve">À Mardi. Vincent. </w:t>
                        </w:r>
                      </w:p>
                    </w:txbxContent>
                  </v:textbox>
                </v:rect>
                <v:shape id="Shape 60634" o:spid="_x0000_s1059" style="position:absolute;left:662;top:3831;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" path="m,l4933298,r,9144l,9144,,e" fillcolor="#9a9a9a" stroked="f" strokeweight="0">
                  <v:stroke miterlimit="83231f" joinstyle="miter"/>
                  <v:path arrowok="t" textboxrect="0,0,4933298,9144"/>
                </v:shape>
                <v:shape id="Shape 60635" o:spid="_x0000_s1060" style="position:absolute;left:662;top:3878;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" path="m,l4933298,r,9144l,9144,,e" fillcolor="#eee" stroked="f" strokeweight="0">
                  <v:stroke miterlimit="83231f" joinstyle="miter"/>
                  <v:path arrowok="t" textboxrect="0,0,4933298,9144"/>
                </v:shape>
                <v:shape id="Shape 3402" o:spid="_x0000_s1061" style="position:absolute;left:49947;top:3831;width:48;height:94;visibility:visible;mso-wrap-style:square;v-text-anchor:top" coordsize="4729,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" path="m4729,r,9460l,9460,,4730,4729,xe" fillcolor="#eee" stroked="f" strokeweight="0">
                  <v:stroke miterlimit="83231f" joinstyle="miter"/>
                  <v:path arrowok="t" textboxrect="0,0,4729,9460"/>
                </v:shape>
                <v:shape id="Shape 3403" o:spid="_x0000_s1062" style="position:absolute;left:662;top:3831;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" path="m,l4730,r,4730l,9460,,xe" fillcolor="#9a9a9a" stroked="f" strokeweight="0">
                  <v:stroke miterlimit="83231f" joinstyle="miter"/>
                  <v:path arrowok="t" textboxrect="0,0,4730,9460"/>
                </v:shape>
                <v:rect id="Rectangle 3404" o:spid="_x0000_s1063" style="position:absolute;left:679;top:4682;width:1508;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46E3C4EA" w14:textId="77777777" w:rsidR="00DC196A" w:rsidRDefault="00DC196A">
                        <w:pPr>
                          <w:spacing w:line="259" w:lineRule="auto"/>
                          <w:jc w:val="left"/>
                        </w:pPr>
                        <w:r>
                          <w:rPr>
                            <w:b/>
                            <w:sz w:val="11"/>
                          </w:rPr>
                          <w:t>De :</w:t>
                        </w:r>
                      </w:p>
                    </w:txbxContent>
                  </v:textbox>
                </v:rect>
                <v:rect id="Rectangle 52605" o:spid="_x0000_s1064" style="position:absolute;left:1812;top:4682;width:1492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" filled="f" stroked="f">
                  <v:textbox inset="0,0,0,0">
                    <w:txbxContent>
                      <w:p w14:paraId="24EB7BBB" w14:textId="77777777" w:rsidR="00DC196A" w:rsidRPr="009A7085" w:rsidRDefault="00DC196A">
                        <w:pPr>
                          <w:spacing w:line="259" w:lineRule="auto"/>
                          <w:jc w:val="left"/>
                          <w:rPr>
                            <w:lang w:val="fr-FR"/>
                          </w:rPr>
                        </w:pPr>
                        <w:r w:rsidRPr="009A7085">
                          <w:rPr>
                            <w:sz w:val="11"/>
                            <w:lang w:val="fr-FR"/>
                          </w:rPr>
                          <w:t xml:space="preserve"> Piétons-cyclistes pont Jacques-Carer &lt;</w:t>
                        </w:r>
                      </w:p>
                    </w:txbxContent>
                  </v:textbox>
                </v:rect>
                <v:rect id="Rectangle 52603" o:spid="_x0000_s1065" style="position:absolute;left:13036;top:4682;width:474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Pe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" filled="f" stroked="f">
                  <v:textbox inset="0,0,0,0">
                    <w:txbxContent>
                      <w:p w14:paraId="220A3F0F" w14:textId="77777777" w:rsidR="00DC196A" w:rsidRDefault="00DC196A">
                        <w:pPr>
                          <w:spacing w:line="259" w:lineRule="auto"/>
                          <w:jc w:val="left"/>
                        </w:pPr>
                        <w:r>
                          <w:rPr>
                            <w:color w:val="0000EE"/>
                            <w:sz w:val="11"/>
                            <w:u w:val="single" w:color="0000EE"/>
                          </w:rPr>
                          <w:t>apc.pontjc@</w:t>
                        </w:r>
                      </w:p>
                    </w:txbxContent>
                  </v:textbox>
                </v:rect>
                <v:rect id="Rectangle 52622" o:spid="_x0000_s1066" style="position:absolute;left:16600;top:4682;width:434;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" filled="f" stroked="f">
                  <v:textbox inset="0,0,0,0">
                    <w:txbxContent>
                      <w:p w14:paraId="73973114" w14:textId="77777777" w:rsidR="00DC196A" w:rsidRDefault="00DC196A">
                        <w:pPr>
                          <w:spacing w:line="259" w:lineRule="auto"/>
                          <w:jc w:val="left"/>
                        </w:pPr>
                        <w:r>
                          <w:rPr>
                            <w:color w:val="0000EE"/>
                            <w:sz w:val="11"/>
                          </w:rPr>
                          <w:t>g</w:t>
                        </w:r>
                      </w:p>
                    </w:txbxContent>
                  </v:textbox>
                </v:rect>
                <v:rect id="Rectangle 52625" o:spid="_x0000_s1067" style="position:absolute;left:16927;top:4682;width:343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4n8Ried8IVkIt/AAAA//8DAFBLAQItABQABgAIAAAAIQDb4fbL7gAAAIUBAAATAAAAAAAA&#10;AAAAAAAAAAAAAABbQ29udGVudF9UeXBlc10ueG1sUEsBAi0AFAAGAAgAAAAhAFr0LFu/AAAAFQEA&#10;AAsAAAAAAAAAAAAAAAAAHwEAAF9yZWxzLy5yZWxzUEsBAi0AFAAGAAgAAAAhAK9dMlHHAAAA3gAA&#10;AA8AAAAAAAAAAAAAAAAABwIAAGRycy9kb3ducmV2LnhtbFBLBQYAAAAAAwADALcAAAD7AgAAAAA=&#10;" filled="f" stroked="f">
                  <v:textbox inset="0,0,0,0">
                    <w:txbxContent>
                      <w:p w14:paraId="3B7219F8" w14:textId="77777777" w:rsidR="00DC196A" w:rsidRDefault="00DC196A">
                        <w:pPr>
                          <w:spacing w:line="259" w:lineRule="auto"/>
                          <w:jc w:val="left"/>
                        </w:pPr>
                        <w:r>
                          <w:rPr>
                            <w:color w:val="0000EE"/>
                            <w:sz w:val="11"/>
                            <w:u w:val="single" w:color="0000EE"/>
                          </w:rPr>
                          <w:t>mail.com</w:t>
                        </w:r>
                      </w:p>
                    </w:txbxContent>
                  </v:textbox>
                </v:rect>
                <v:rect id="Rectangle 3433" o:spid="_x0000_s1068" style="position:absolute;left:19513;top:4682;width:45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76519797" w14:textId="77777777" w:rsidR="00DC196A" w:rsidRDefault="00DC196A">
                        <w:pPr>
                          <w:spacing w:line="259" w:lineRule="auto"/>
                          <w:jc w:val="left"/>
                        </w:pPr>
                        <w:r>
                          <w:rPr>
                            <w:sz w:val="11"/>
                          </w:rPr>
                          <w:t>&gt;</w:t>
                        </w:r>
                      </w:p>
                    </w:txbxContent>
                  </v:textbox>
                </v:rect>
                <v:rect id="Rectangle 3434" o:spid="_x0000_s1069" style="position:absolute;left:679;top:5581;width:320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0D59F2A6" w14:textId="77777777" w:rsidR="00DC196A" w:rsidRDefault="00DC196A">
                        <w:pPr>
                          <w:spacing w:line="259" w:lineRule="auto"/>
                          <w:jc w:val="left"/>
                        </w:pPr>
                        <w:r>
                          <w:rPr>
                            <w:b/>
                            <w:sz w:val="11"/>
                          </w:rPr>
                          <w:t>Envoyé :</w:t>
                        </w:r>
                      </w:p>
                    </w:txbxContent>
                  </v:textbox>
                </v:rect>
                <v:rect id="Rectangle 3435" o:spid="_x0000_s1070" style="position:absolute;left:3087;top:5581;width:8198;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14:paraId="7E92C050" w14:textId="77777777" w:rsidR="00DC196A" w:rsidRDefault="00DC196A">
                        <w:pPr>
                          <w:spacing w:line="259" w:lineRule="auto"/>
                          <w:jc w:val="left"/>
                        </w:pPr>
                        <w:r>
                          <w:rPr>
                            <w:sz w:val="11"/>
                          </w:rPr>
                          <w:t xml:space="preserve"> 12 février 2020 16:02</w:t>
                        </w:r>
                      </w:p>
                    </w:txbxContent>
                  </v:textbox>
                </v:rect>
                <v:rect id="Rectangle 3436" o:spid="_x0000_s1071" style="position:absolute;left:679;top:6480;width:1021;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22D3FE51" w14:textId="77777777" w:rsidR="00DC196A" w:rsidRDefault="00DC196A">
                        <w:pPr>
                          <w:spacing w:line="259" w:lineRule="auto"/>
                          <w:jc w:val="left"/>
                        </w:pPr>
                        <w:r>
                          <w:rPr>
                            <w:b/>
                            <w:sz w:val="11"/>
                          </w:rPr>
                          <w:t>À :</w:t>
                        </w:r>
                      </w:p>
                    </w:txbxContent>
                  </v:textbox>
                </v:rect>
                <v:rect id="Rectangle 3437" o:spid="_x0000_s1072" style="position:absolute;left:1447;top:6480;width:2102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00BDB269" w14:textId="77777777" w:rsidR="00DC196A" w:rsidRPr="009A7085" w:rsidRDefault="00DC196A">
                        <w:pPr>
                          <w:spacing w:line="259" w:lineRule="auto"/>
                          <w:jc w:val="left"/>
                          <w:rPr>
                            <w:lang w:val="fr-FR"/>
                          </w:rPr>
                        </w:pPr>
                        <w:r w:rsidRPr="009A7085">
                          <w:rPr>
                            <w:sz w:val="11"/>
                            <w:lang w:val="fr-FR"/>
                          </w:rPr>
                          <w:t xml:space="preserve"> Vincent Le Falher &lt;Vincent.Le.Falher@USherbrooke.ca&gt;</w:t>
                        </w:r>
                      </w:p>
                    </w:txbxContent>
                  </v:textbox>
                </v:rect>
                <v:rect id="Rectangle 3438" o:spid="_x0000_s1073" style="position:absolute;left:679;top:7378;width:1337;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1E618283" w14:textId="77777777" w:rsidR="00DC196A" w:rsidRDefault="00DC196A">
                        <w:pPr>
                          <w:spacing w:line="259" w:lineRule="auto"/>
                          <w:jc w:val="left"/>
                        </w:pPr>
                        <w:r>
                          <w:rPr>
                            <w:b/>
                            <w:sz w:val="11"/>
                          </w:rPr>
                          <w:t>Cc :</w:t>
                        </w:r>
                      </w:p>
                    </w:txbxContent>
                  </v:textbox>
                </v:rect>
                <v:rect id="Rectangle 3439" o:spid="_x0000_s1074" style="position:absolute;left:1684;top:7378;width:2081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1A58255E" w14:textId="77777777" w:rsidR="00DC196A" w:rsidRDefault="00DC196A">
                        <w:pPr>
                          <w:spacing w:line="259" w:lineRule="auto"/>
                          <w:jc w:val="left"/>
                        </w:pPr>
                        <w:r>
                          <w:rPr>
                            <w:sz w:val="11"/>
                          </w:rPr>
                          <w:t xml:space="preserve"> Mickaël Germain &lt;Mickael.Germain@USherbrooke.ca&gt;</w:t>
                        </w:r>
                      </w:p>
                    </w:txbxContent>
                  </v:textbox>
                </v:rect>
                <v:rect id="Rectangle 3440" o:spid="_x0000_s1075" style="position:absolute;left:679;top:8277;width:259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4F08E205" w14:textId="77777777" w:rsidR="00DC196A" w:rsidRDefault="00DC196A">
                        <w:pPr>
                          <w:spacing w:line="259" w:lineRule="auto"/>
                          <w:jc w:val="left"/>
                        </w:pPr>
                        <w:r>
                          <w:rPr>
                            <w:b/>
                            <w:sz w:val="11"/>
                          </w:rPr>
                          <w:t>Objet :</w:t>
                        </w:r>
                      </w:p>
                    </w:txbxContent>
                  </v:textbox>
                </v:rect>
                <v:rect id="Rectangle 3441" o:spid="_x0000_s1076" style="position:absolute;left:2629;top:8277;width:5102;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2F5ADD4C" w14:textId="77777777" w:rsidR="00DC196A" w:rsidRDefault="00DC196A">
                        <w:pPr>
                          <w:spacing w:line="259" w:lineRule="auto"/>
                          <w:jc w:val="left"/>
                        </w:pPr>
                        <w:r>
                          <w:rPr>
                            <w:sz w:val="11"/>
                          </w:rPr>
                          <w:t xml:space="preserve"> Re: Bonjour !</w:t>
                        </w:r>
                      </w:p>
                    </w:txbxContent>
                  </v:textbox>
                </v:rect>
                <w10:anchorlock/>
              </v:group>
            </w:pict>
          </mc:Fallback>
        </mc:AlternateContent>
      </w:r>
    </w:p>
    <w:p w14:paraId="74FE6B44" w14:textId="77777777" w:rsidR="00A87D2C" w:rsidRPr="00AB3AF7" w:rsidRDefault="00704BFB" w:rsidP="00952DFA">
      <w:pPr>
        <w:spacing w:after="68" w:line="265" w:lineRule="auto"/>
        <w:ind w:left="399"/>
        <w:jc w:val="left"/>
        <w:rPr>
          <w:lang w:val="fr-FR"/>
        </w:rPr>
      </w:pPr>
      <w:r w:rsidRPr="00AB3AF7">
        <w:rPr>
          <w:rFonts w:eastAsia="Arial"/>
          <w:sz w:val="12"/>
          <w:lang w:val="fr-FR"/>
        </w:rPr>
        <w:t>https://outlook.office.com/mail/search/id/AAQkAGRkMzY2ZjNlLTJjZTMtNGI2My1hNTc2LTQ0ZjIxMzExNzYxMAAQAGWvRXbRHIROhn9Ro85udEw%3D</w:t>
      </w:r>
      <w:r w:rsidRPr="00AB3AF7">
        <w:rPr>
          <w:rFonts w:eastAsia="Arial"/>
          <w:sz w:val="12"/>
          <w:lang w:val="fr-FR"/>
        </w:rPr>
        <w:tab/>
        <w:t>1/2 7/31/2020</w:t>
      </w:r>
      <w:r w:rsidRPr="00AB3AF7">
        <w:rPr>
          <w:rFonts w:eastAsia="Arial"/>
          <w:sz w:val="12"/>
          <w:lang w:val="fr-FR"/>
        </w:rPr>
        <w:tab/>
        <w:t>Courriel - Vincent Le Falher - Outlook</w:t>
      </w:r>
    </w:p>
    <w:p w14:paraId="5F65F4A1" w14:textId="77777777" w:rsidR="00A87D2C" w:rsidRPr="00AB3AF7" w:rsidRDefault="00704BFB" w:rsidP="00952DFA">
      <w:pPr>
        <w:spacing w:after="0" w:line="259" w:lineRule="auto"/>
        <w:ind w:left="803"/>
        <w:jc w:val="left"/>
        <w:rPr>
          <w:lang w:val="fr-FR"/>
        </w:rPr>
      </w:pPr>
      <w:r w:rsidRPr="00AB3AF7">
        <w:rPr>
          <w:color w:val="212121"/>
          <w:sz w:val="12"/>
          <w:lang w:val="fr-FR"/>
        </w:rPr>
        <w:t xml:space="preserve"> </w:t>
      </w:r>
    </w:p>
    <w:p w14:paraId="6566B81A" w14:textId="77777777" w:rsidR="00A87D2C" w:rsidRPr="00AB3AF7" w:rsidRDefault="00704BFB" w:rsidP="00952DFA">
      <w:pPr>
        <w:spacing w:after="127" w:line="259" w:lineRule="auto"/>
        <w:ind w:left="813"/>
        <w:jc w:val="left"/>
        <w:rPr>
          <w:lang w:val="fr-FR"/>
        </w:rPr>
      </w:pPr>
      <w:r w:rsidRPr="00AB3AF7">
        <w:rPr>
          <w:color w:val="212121"/>
          <w:sz w:val="12"/>
          <w:lang w:val="fr-FR"/>
        </w:rPr>
        <w:t>Bonjour M. Le Falher,</w:t>
      </w:r>
    </w:p>
    <w:p w14:paraId="30B1A1B3" w14:textId="77777777" w:rsidR="00A87D2C" w:rsidRPr="00AB3AF7" w:rsidRDefault="00704BFB" w:rsidP="00952DFA">
      <w:pPr>
        <w:spacing w:after="127" w:line="259" w:lineRule="auto"/>
        <w:ind w:left="813"/>
        <w:jc w:val="left"/>
        <w:rPr>
          <w:lang w:val="fr-FR"/>
        </w:rPr>
      </w:pPr>
      <w:r w:rsidRPr="00AB3AF7">
        <w:rPr>
          <w:color w:val="212121"/>
          <w:sz w:val="12"/>
          <w:lang w:val="fr-FR"/>
        </w:rPr>
        <w:t xml:space="preserve">Nous disposons </w:t>
      </w:r>
      <w:proofErr w:type="spellStart"/>
      <w:r w:rsidRPr="00AB3AF7">
        <w:rPr>
          <w:color w:val="212121"/>
          <w:sz w:val="12"/>
          <w:lang w:val="fr-FR"/>
        </w:rPr>
        <w:t>effec</w:t>
      </w:r>
      <w:proofErr w:type="spellEnd"/>
      <w:r w:rsidRPr="00AB3AF7">
        <w:rPr>
          <w:color w:val="212121"/>
          <w:sz w:val="12"/>
          <w:lang w:val="fr-FR"/>
        </w:rPr>
        <w:t xml:space="preserve"> </w:t>
      </w:r>
      <w:proofErr w:type="spellStart"/>
      <w:r w:rsidRPr="00AB3AF7">
        <w:rPr>
          <w:color w:val="212121"/>
          <w:sz w:val="12"/>
          <w:lang w:val="fr-FR"/>
        </w:rPr>
        <w:t>vement</w:t>
      </w:r>
      <w:proofErr w:type="spellEnd"/>
      <w:r w:rsidRPr="00AB3AF7">
        <w:rPr>
          <w:color w:val="212121"/>
          <w:sz w:val="12"/>
          <w:lang w:val="fr-FR"/>
        </w:rPr>
        <w:t xml:space="preserve"> d'un certain nombre de photos et vidéos de la piste dans différentes </w:t>
      </w:r>
      <w:proofErr w:type="spellStart"/>
      <w:r w:rsidRPr="00AB3AF7">
        <w:rPr>
          <w:color w:val="212121"/>
          <w:sz w:val="12"/>
          <w:lang w:val="fr-FR"/>
        </w:rPr>
        <w:t>condi</w:t>
      </w:r>
      <w:proofErr w:type="spellEnd"/>
      <w:r w:rsidRPr="00AB3AF7">
        <w:rPr>
          <w:color w:val="212121"/>
          <w:sz w:val="12"/>
          <w:lang w:val="fr-FR"/>
        </w:rPr>
        <w:t xml:space="preserve"> </w:t>
      </w:r>
      <w:proofErr w:type="spellStart"/>
      <w:r w:rsidRPr="00AB3AF7">
        <w:rPr>
          <w:color w:val="212121"/>
          <w:sz w:val="12"/>
          <w:lang w:val="fr-FR"/>
        </w:rPr>
        <w:t>ons</w:t>
      </w:r>
      <w:proofErr w:type="spellEnd"/>
      <w:r w:rsidRPr="00AB3AF7">
        <w:rPr>
          <w:color w:val="212121"/>
          <w:sz w:val="12"/>
          <w:lang w:val="fr-FR"/>
        </w:rPr>
        <w:t xml:space="preserve"> d'u </w:t>
      </w:r>
      <w:proofErr w:type="spellStart"/>
      <w:r w:rsidRPr="00AB3AF7">
        <w:rPr>
          <w:color w:val="212121"/>
          <w:sz w:val="12"/>
          <w:lang w:val="fr-FR"/>
        </w:rPr>
        <w:t>lisa</w:t>
      </w:r>
      <w:proofErr w:type="spellEnd"/>
      <w:r w:rsidRPr="00AB3AF7">
        <w:rPr>
          <w:color w:val="212121"/>
          <w:sz w:val="12"/>
          <w:lang w:val="fr-FR"/>
        </w:rPr>
        <w:t xml:space="preserve"> on.</w:t>
      </w:r>
    </w:p>
    <w:p w14:paraId="29952B37" w14:textId="77777777" w:rsidR="00A87D2C" w:rsidRPr="00AB3AF7" w:rsidRDefault="00704BFB" w:rsidP="00952DFA">
      <w:pPr>
        <w:spacing w:after="0" w:line="467" w:lineRule="auto"/>
        <w:ind w:left="813"/>
        <w:jc w:val="left"/>
        <w:rPr>
          <w:lang w:val="fr-FR"/>
        </w:rPr>
      </w:pPr>
      <w:r w:rsidRPr="00E879BC">
        <w:rPr>
          <w:noProof/>
          <w:sz w:val="22"/>
          <w:lang w:val="fr-FR"/>
        </w:rPr>
        <mc:AlternateContent>
          <mc:Choice Requires="wpg">
            <w:drawing>
              <wp:anchor distT="0" distB="0" distL="114300" distR="114300" simplePos="0" relativeHeight="251659264" behindDoc="1" locked="0" layoutInCell="1" allowOverlap="1" wp14:anchorId="60FBE815" wp14:editId="3B0367D6">
                <wp:simplePos x="0" y="0"/>
                <wp:positionH relativeFrom="column">
                  <wp:posOffset>470401</wp:posOffset>
                </wp:positionH>
                <wp:positionV relativeFrom="paragraph">
                  <wp:posOffset>-463530</wp:posOffset>
                </wp:positionV>
                <wp:extent cx="643268" cy="4370438"/>
                <wp:effectExtent l="0" t="0" r="0" b="0"/>
                <wp:wrapNone/>
                <wp:docPr id="53194" name="Group 53194"/>
                <wp:cNvGraphicFramePr/>
                <a:graphic xmlns:a="http://schemas.openxmlformats.org/drawingml/2006/main">
                  <a:graphicData uri="http://schemas.microsoft.com/office/word/2010/wordprocessingGroup">
                    <wpg:wgp>
                      <wpg:cNvGrpSpPr/>
                      <wpg:grpSpPr>
                        <a:xfrm>
                          <a:off x="0" y="0"/>
                          <a:ext cx="643268" cy="4370438"/>
                          <a:chOff x="0" y="0"/>
                          <a:chExt cx="643268" cy="4370438"/>
                        </a:xfrm>
                      </wpg:grpSpPr>
                      <wps:wsp>
                        <wps:cNvPr id="60639" name="Shape 60639"/>
                        <wps:cNvSpPr/>
                        <wps:spPr>
                          <a:xfrm>
                            <a:off x="0" y="0"/>
                            <a:ext cx="9144" cy="4370438"/>
                          </a:xfrm>
                          <a:custGeom>
                            <a:avLst/>
                            <a:gdLst/>
                            <a:ahLst/>
                            <a:cxnLst/>
                            <a:rect l="0" t="0" r="0" b="0"/>
                            <a:pathLst>
                              <a:path w="9144" h="4370438">
                                <a:moveTo>
                                  <a:pt x="0" y="0"/>
                                </a:moveTo>
                                <a:lnTo>
                                  <a:pt x="9144" y="0"/>
                                </a:lnTo>
                                <a:lnTo>
                                  <a:pt x="9144" y="4370438"/>
                                </a:lnTo>
                                <a:lnTo>
                                  <a:pt x="0" y="437043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0640" name="Shape 60640"/>
                        <wps:cNvSpPr/>
                        <wps:spPr>
                          <a:xfrm>
                            <a:off x="66219" y="1168287"/>
                            <a:ext cx="9144" cy="2483204"/>
                          </a:xfrm>
                          <a:custGeom>
                            <a:avLst/>
                            <a:gdLst/>
                            <a:ahLst/>
                            <a:cxnLst/>
                            <a:rect l="0" t="0" r="0" b="0"/>
                            <a:pathLst>
                              <a:path w="9144" h="2483204">
                                <a:moveTo>
                                  <a:pt x="0" y="0"/>
                                </a:moveTo>
                                <a:lnTo>
                                  <a:pt x="9144" y="0"/>
                                </a:lnTo>
                                <a:lnTo>
                                  <a:pt x="9144" y="2483204"/>
                                </a:lnTo>
                                <a:lnTo>
                                  <a:pt x="0" y="248320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3552" name="Picture 3552"/>
                          <pic:cNvPicPr/>
                        </pic:nvPicPr>
                        <pic:blipFill>
                          <a:blip r:embed="rId78"/>
                          <a:stretch>
                            <a:fillRect/>
                          </a:stretch>
                        </pic:blipFill>
                        <pic:spPr>
                          <a:xfrm>
                            <a:off x="108788" y="2885246"/>
                            <a:ext cx="534480" cy="118248"/>
                          </a:xfrm>
                          <a:prstGeom prst="rect">
                            <a:avLst/>
                          </a:prstGeom>
                        </pic:spPr>
                      </pic:pic>
                    </wpg:wgp>
                  </a:graphicData>
                </a:graphic>
              </wp:anchor>
            </w:drawing>
          </mc:Choice>
          <mc:Fallback>
            <w:pict>
              <v:group w14:anchorId="07FFC2D9" id="Group 53194" o:spid="_x0000_s1026" style="position:absolute;margin-left:37.05pt;margin-top:-36.5pt;width:50.65pt;height:344.15pt;z-index:-251657216" coordsize="6432,437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">
                <v:shape id="Shape 60639" o:spid="_x0000_s1027" style="position:absolute;width:91;height:43704;visibility:visible;mso-wrap-style:square;v-text-anchor:top" coordsize="9144,437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" path="m,l9144,r,4370438l,4370438,,e" fillcolor="#ccc" stroked="f" strokeweight="0">
                  <v:stroke miterlimit="83231f" joinstyle="miter"/>
                  <v:path arrowok="t" textboxrect="0,0,9144,4370438"/>
                </v:shape>
                <v:shape id="Shape 60640" o:spid="_x0000_s1028" style="position:absolute;left:662;top:11682;width:91;height:24832;visibility:visible;mso-wrap-style:square;v-text-anchor:top" coordsize="9144,248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" path="m,l9144,r,2483204l,2483204,,e" fillcolor="#ccc" stroked="f" strokeweight="0">
                  <v:stroke miterlimit="83231f" joinstyle="miter"/>
                  <v:path arrowok="t" textboxrect="0,0,9144,2483204"/>
                </v:shape>
                <v:shape id="Picture 3552" o:spid="_x0000_s1029" type="#_x0000_t75" style="position:absolute;left:1087;top:28852;width:5345;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">
                  <v:imagedata r:id="rId79" o:title=""/>
                </v:shape>
              </v:group>
            </w:pict>
          </mc:Fallback>
        </mc:AlternateContent>
      </w:r>
      <w:r w:rsidRPr="00AB3AF7">
        <w:rPr>
          <w:color w:val="212121"/>
          <w:sz w:val="12"/>
          <w:lang w:val="fr-FR"/>
        </w:rPr>
        <w:t>Je vous propose de me contacter en soirée ou entre 12 h et 13 h au 514-927-6366 pour discuter de votre projet. Au plaisir,</w:t>
      </w:r>
    </w:p>
    <w:p w14:paraId="5AA7B8FE" w14:textId="77777777" w:rsidR="00A87D2C" w:rsidRPr="00AB3AF7" w:rsidRDefault="00704BFB" w:rsidP="00952DFA">
      <w:pPr>
        <w:spacing w:after="0" w:line="259" w:lineRule="auto"/>
        <w:ind w:left="813"/>
        <w:jc w:val="left"/>
        <w:rPr>
          <w:lang w:val="fr-FR"/>
        </w:rPr>
      </w:pPr>
      <w:r w:rsidRPr="00AB3AF7">
        <w:rPr>
          <w:color w:val="212121"/>
          <w:sz w:val="12"/>
          <w:lang w:val="fr-FR"/>
        </w:rPr>
        <w:t xml:space="preserve">François </w:t>
      </w:r>
      <w:proofErr w:type="spellStart"/>
      <w:r w:rsidRPr="00AB3AF7">
        <w:rPr>
          <w:color w:val="212121"/>
          <w:sz w:val="12"/>
          <w:lang w:val="fr-FR"/>
        </w:rPr>
        <w:t>Démontagne</w:t>
      </w:r>
      <w:proofErr w:type="spellEnd"/>
    </w:p>
    <w:p w14:paraId="6F70C435" w14:textId="77777777" w:rsidR="00A87D2C" w:rsidRPr="00AB3AF7" w:rsidRDefault="00704BFB" w:rsidP="00952DFA">
      <w:pPr>
        <w:spacing w:after="127" w:line="259" w:lineRule="auto"/>
        <w:ind w:left="813"/>
        <w:jc w:val="left"/>
        <w:rPr>
          <w:lang w:val="fr-FR"/>
        </w:rPr>
      </w:pPr>
      <w:r w:rsidRPr="00AB3AF7">
        <w:rPr>
          <w:color w:val="212121"/>
          <w:sz w:val="12"/>
          <w:lang w:val="fr-FR"/>
        </w:rPr>
        <w:t>Président de l'Associa on des piétons et cyclistes du pont Jacques-Car er</w:t>
      </w:r>
    </w:p>
    <w:p w14:paraId="54242096" w14:textId="77777777" w:rsidR="00A87D2C" w:rsidRPr="00AB3AF7" w:rsidRDefault="00704BFB" w:rsidP="00952DFA">
      <w:pPr>
        <w:spacing w:after="124" w:line="265" w:lineRule="auto"/>
        <w:ind w:left="910" w:hanging="107"/>
        <w:jc w:val="left"/>
        <w:rPr>
          <w:lang w:val="fr-FR"/>
        </w:rPr>
      </w:pPr>
      <w:proofErr w:type="gramStart"/>
      <w:r w:rsidRPr="00AB3AF7">
        <w:rPr>
          <w:color w:val="212121"/>
          <w:sz w:val="12"/>
          <w:lang w:val="fr-FR"/>
        </w:rPr>
        <w:t>Le mer</w:t>
      </w:r>
      <w:proofErr w:type="gramEnd"/>
      <w:r w:rsidRPr="00AB3AF7">
        <w:rPr>
          <w:color w:val="212121"/>
          <w:sz w:val="12"/>
          <w:lang w:val="fr-FR"/>
        </w:rPr>
        <w:t>. 12 févr. 2020, à 13 h 00, Vincent Le Falher &lt;</w:t>
      </w:r>
      <w:r w:rsidRPr="00AB3AF7">
        <w:rPr>
          <w:color w:val="0000EE"/>
          <w:sz w:val="12"/>
          <w:u w:val="single" w:color="0000EE"/>
          <w:lang w:val="fr-FR"/>
        </w:rPr>
        <w:t>Vincent.Le.Falher</w:t>
      </w:r>
      <w:r w:rsidRPr="00AB3AF7">
        <w:rPr>
          <w:color w:val="0000EE"/>
          <w:sz w:val="12"/>
          <w:lang w:val="fr-FR"/>
        </w:rPr>
        <w:t>@</w:t>
      </w:r>
      <w:r w:rsidRPr="00AB3AF7">
        <w:rPr>
          <w:color w:val="0000EE"/>
          <w:sz w:val="12"/>
          <w:u w:val="single" w:color="0000EE"/>
          <w:lang w:val="fr-FR"/>
        </w:rPr>
        <w:t>usherbrooke.ca</w:t>
      </w:r>
      <w:r w:rsidRPr="00AB3AF7">
        <w:rPr>
          <w:color w:val="212121"/>
          <w:sz w:val="12"/>
          <w:lang w:val="fr-FR"/>
        </w:rPr>
        <w:t xml:space="preserve">&gt; a écrit : </w:t>
      </w:r>
      <w:r w:rsidRPr="00AB3AF7">
        <w:rPr>
          <w:sz w:val="12"/>
          <w:lang w:val="fr-FR"/>
        </w:rPr>
        <w:t xml:space="preserve">Bonjour cher responsable de l'Associa on des piétons et cyclistes du PJC. </w:t>
      </w:r>
    </w:p>
    <w:p w14:paraId="0902F3BC" w14:textId="321A1660" w:rsidR="00A87D2C" w:rsidRPr="00AB3AF7" w:rsidRDefault="00704BFB" w:rsidP="00952DFA">
      <w:pPr>
        <w:spacing w:after="124" w:line="265" w:lineRule="auto"/>
        <w:ind w:left="920"/>
        <w:jc w:val="left"/>
        <w:rPr>
          <w:lang w:val="fr-FR"/>
        </w:rPr>
      </w:pPr>
      <w:r w:rsidRPr="00AB3AF7">
        <w:rPr>
          <w:sz w:val="12"/>
          <w:lang w:val="fr-FR"/>
        </w:rPr>
        <w:t xml:space="preserve">Mon nom est Vincent Le Falher. Je suis étudiant à l'université de </w:t>
      </w:r>
      <w:proofErr w:type="spellStart"/>
      <w:r w:rsidRPr="00AB3AF7">
        <w:rPr>
          <w:sz w:val="12"/>
          <w:lang w:val="fr-FR"/>
        </w:rPr>
        <w:t>Sherbrook</w:t>
      </w:r>
      <w:proofErr w:type="spellEnd"/>
      <w:r w:rsidRPr="00AB3AF7">
        <w:rPr>
          <w:sz w:val="12"/>
          <w:lang w:val="fr-FR"/>
        </w:rPr>
        <w:t xml:space="preserve"> et je suis en plein essai de recherche en </w:t>
      </w:r>
      <w:proofErr w:type="spellStart"/>
      <w:r w:rsidRPr="00AB3AF7">
        <w:rPr>
          <w:sz w:val="12"/>
          <w:lang w:val="fr-FR"/>
        </w:rPr>
        <w:t>géoma</w:t>
      </w:r>
      <w:proofErr w:type="spellEnd"/>
      <w:r w:rsidRPr="00AB3AF7">
        <w:rPr>
          <w:sz w:val="12"/>
          <w:lang w:val="fr-FR"/>
        </w:rPr>
        <w:t xml:space="preserve"> </w:t>
      </w:r>
      <w:proofErr w:type="gramStart"/>
      <w:r w:rsidRPr="00AB3AF7">
        <w:rPr>
          <w:sz w:val="12"/>
          <w:lang w:val="fr-FR"/>
        </w:rPr>
        <w:t>que appliquée</w:t>
      </w:r>
      <w:proofErr w:type="gramEnd"/>
      <w:r w:rsidRPr="00AB3AF7">
        <w:rPr>
          <w:sz w:val="12"/>
          <w:lang w:val="fr-FR"/>
        </w:rPr>
        <w:t xml:space="preserve"> dans le cadre de la Maîtrise en géographie, cheminement </w:t>
      </w:r>
      <w:proofErr w:type="spellStart"/>
      <w:r w:rsidRPr="00AB3AF7">
        <w:rPr>
          <w:sz w:val="12"/>
          <w:lang w:val="fr-FR"/>
        </w:rPr>
        <w:t>géodéveloppement</w:t>
      </w:r>
      <w:proofErr w:type="spellEnd"/>
      <w:r w:rsidRPr="00AB3AF7">
        <w:rPr>
          <w:sz w:val="12"/>
          <w:lang w:val="fr-FR"/>
        </w:rPr>
        <w:t xml:space="preserve"> durable. Et mon sujet de recherche a pour site d'étude la piste </w:t>
      </w:r>
      <w:proofErr w:type="spellStart"/>
      <w:r w:rsidRPr="00AB3AF7">
        <w:rPr>
          <w:sz w:val="12"/>
          <w:lang w:val="fr-FR"/>
        </w:rPr>
        <w:t>mul</w:t>
      </w:r>
      <w:proofErr w:type="spellEnd"/>
      <w:r w:rsidRPr="00AB3AF7">
        <w:rPr>
          <w:sz w:val="12"/>
          <w:lang w:val="fr-FR"/>
        </w:rPr>
        <w:t xml:space="preserve"> </w:t>
      </w:r>
      <w:proofErr w:type="spellStart"/>
      <w:r w:rsidRPr="00AB3AF7">
        <w:rPr>
          <w:sz w:val="12"/>
          <w:lang w:val="fr-FR"/>
        </w:rPr>
        <w:t>fonc</w:t>
      </w:r>
      <w:proofErr w:type="spellEnd"/>
      <w:r w:rsidRPr="00AB3AF7">
        <w:rPr>
          <w:sz w:val="12"/>
          <w:lang w:val="fr-FR"/>
        </w:rPr>
        <w:t xml:space="preserve"> </w:t>
      </w:r>
      <w:proofErr w:type="spellStart"/>
      <w:r w:rsidRPr="00AB3AF7">
        <w:rPr>
          <w:sz w:val="12"/>
          <w:lang w:val="fr-FR"/>
        </w:rPr>
        <w:t>onnelle</w:t>
      </w:r>
      <w:proofErr w:type="spellEnd"/>
      <w:r w:rsidRPr="00AB3AF7">
        <w:rPr>
          <w:sz w:val="12"/>
          <w:lang w:val="fr-FR"/>
        </w:rPr>
        <w:t xml:space="preserve"> du pont Jacques Car er. </w:t>
      </w:r>
      <w:proofErr w:type="spellStart"/>
      <w:r w:rsidRPr="00AB3AF7">
        <w:rPr>
          <w:sz w:val="12"/>
          <w:lang w:val="fr-FR"/>
        </w:rPr>
        <w:t>Bhe</w:t>
      </w:r>
      <w:proofErr w:type="spellEnd"/>
      <w:r w:rsidRPr="00AB3AF7">
        <w:rPr>
          <w:sz w:val="12"/>
          <w:lang w:val="fr-FR"/>
        </w:rPr>
        <w:t xml:space="preserve"> oui </w:t>
      </w:r>
      <w:r w:rsidRPr="00E879BC">
        <w:rPr>
          <w:rFonts w:ascii="Segoe UI Symbol" w:eastAsia="Segoe UI Emoji" w:hAnsi="Segoe UI Symbol" w:cs="Segoe UI Symbol"/>
          <w:sz w:val="12"/>
          <w:lang w:val="fr-FR"/>
        </w:rPr>
        <w:t>🙂</w:t>
      </w:r>
      <w:r w:rsidRPr="00AB3AF7">
        <w:rPr>
          <w:sz w:val="12"/>
          <w:lang w:val="fr-FR"/>
        </w:rPr>
        <w:t>!</w:t>
      </w:r>
    </w:p>
    <w:p w14:paraId="514D3396" w14:textId="77777777" w:rsidR="00A87D2C" w:rsidRPr="00AB3AF7" w:rsidRDefault="00704BFB" w:rsidP="00952DFA">
      <w:pPr>
        <w:spacing w:after="124" w:line="265" w:lineRule="auto"/>
        <w:ind w:left="920"/>
        <w:jc w:val="left"/>
        <w:rPr>
          <w:lang w:val="fr-FR"/>
        </w:rPr>
      </w:pPr>
      <w:r w:rsidRPr="00AB3AF7">
        <w:rPr>
          <w:sz w:val="12"/>
          <w:lang w:val="fr-FR"/>
        </w:rPr>
        <w:t>Voici une page d'</w:t>
      </w:r>
      <w:proofErr w:type="spellStart"/>
      <w:r w:rsidRPr="00AB3AF7">
        <w:rPr>
          <w:sz w:val="12"/>
          <w:lang w:val="fr-FR"/>
        </w:rPr>
        <w:t>introduc</w:t>
      </w:r>
      <w:proofErr w:type="spellEnd"/>
      <w:r w:rsidRPr="00AB3AF7">
        <w:rPr>
          <w:sz w:val="12"/>
          <w:lang w:val="fr-FR"/>
        </w:rPr>
        <w:t xml:space="preserve"> on et de mise en contexte de mon projet de recherche, si cela vous intéresse: </w:t>
      </w:r>
      <w:r w:rsidRPr="00AB3AF7">
        <w:rPr>
          <w:color w:val="0000EE"/>
          <w:sz w:val="12"/>
          <w:u w:val="single" w:color="0000EE"/>
          <w:lang w:val="fr-FR"/>
        </w:rPr>
        <w:t>h ps://vince7lf.</w:t>
      </w:r>
      <w:r w:rsidRPr="00AB3AF7">
        <w:rPr>
          <w:color w:val="0000EE"/>
          <w:sz w:val="12"/>
          <w:lang w:val="fr-FR"/>
        </w:rPr>
        <w:t>g</w:t>
      </w:r>
      <w:r w:rsidRPr="00AB3AF7">
        <w:rPr>
          <w:color w:val="0000EE"/>
          <w:sz w:val="12"/>
          <w:u w:val="single" w:color="0000EE"/>
          <w:lang w:val="fr-FR"/>
        </w:rPr>
        <w:t>ithub.io/about.html</w:t>
      </w:r>
    </w:p>
    <w:p w14:paraId="19C0D57D" w14:textId="77777777" w:rsidR="00A87D2C" w:rsidRPr="00AB3AF7" w:rsidRDefault="00704BFB" w:rsidP="00952DFA">
      <w:pPr>
        <w:spacing w:after="124" w:line="265" w:lineRule="auto"/>
        <w:ind w:left="920"/>
        <w:jc w:val="left"/>
        <w:rPr>
          <w:lang w:val="fr-FR"/>
        </w:rPr>
      </w:pPr>
      <w:r w:rsidRPr="00AB3AF7">
        <w:rPr>
          <w:sz w:val="12"/>
          <w:lang w:val="fr-FR"/>
        </w:rPr>
        <w:t xml:space="preserve">En gros, je travaille sur un système qui </w:t>
      </w:r>
      <w:proofErr w:type="spellStart"/>
      <w:r w:rsidRPr="00AB3AF7">
        <w:rPr>
          <w:sz w:val="12"/>
          <w:lang w:val="fr-FR"/>
        </w:rPr>
        <w:t>perme</w:t>
      </w:r>
      <w:proofErr w:type="spellEnd"/>
      <w:r w:rsidRPr="00AB3AF7">
        <w:rPr>
          <w:sz w:val="12"/>
          <w:lang w:val="fr-FR"/>
        </w:rPr>
        <w:t xml:space="preserve"> rait de détecter </w:t>
      </w:r>
      <w:proofErr w:type="spellStart"/>
      <w:r w:rsidRPr="00AB3AF7">
        <w:rPr>
          <w:sz w:val="12"/>
          <w:lang w:val="fr-FR"/>
        </w:rPr>
        <w:t>automa</w:t>
      </w:r>
      <w:proofErr w:type="spellEnd"/>
      <w:r w:rsidRPr="00AB3AF7">
        <w:rPr>
          <w:sz w:val="12"/>
          <w:lang w:val="fr-FR"/>
        </w:rPr>
        <w:t xml:space="preserve"> </w:t>
      </w:r>
      <w:proofErr w:type="spellStart"/>
      <w:r w:rsidRPr="00AB3AF7">
        <w:rPr>
          <w:sz w:val="12"/>
          <w:lang w:val="fr-FR"/>
        </w:rPr>
        <w:t>quement</w:t>
      </w:r>
      <w:proofErr w:type="spellEnd"/>
      <w:r w:rsidRPr="00AB3AF7">
        <w:rPr>
          <w:sz w:val="12"/>
          <w:lang w:val="fr-FR"/>
        </w:rPr>
        <w:t xml:space="preserve"> les délimita </w:t>
      </w:r>
      <w:proofErr w:type="spellStart"/>
      <w:r w:rsidRPr="00AB3AF7">
        <w:rPr>
          <w:sz w:val="12"/>
          <w:lang w:val="fr-FR"/>
        </w:rPr>
        <w:t>ons</w:t>
      </w:r>
      <w:proofErr w:type="spellEnd"/>
      <w:r w:rsidRPr="00AB3AF7">
        <w:rPr>
          <w:sz w:val="12"/>
          <w:lang w:val="fr-FR"/>
        </w:rPr>
        <w:t xml:space="preserve"> de la piste cyclable, peu importe l'angle de vue et les </w:t>
      </w:r>
      <w:proofErr w:type="spellStart"/>
      <w:r w:rsidRPr="00AB3AF7">
        <w:rPr>
          <w:sz w:val="12"/>
          <w:lang w:val="fr-FR"/>
        </w:rPr>
        <w:t>condi</w:t>
      </w:r>
      <w:proofErr w:type="spellEnd"/>
      <w:r w:rsidRPr="00AB3AF7">
        <w:rPr>
          <w:sz w:val="12"/>
          <w:lang w:val="fr-FR"/>
        </w:rPr>
        <w:t xml:space="preserve"> </w:t>
      </w:r>
      <w:proofErr w:type="spellStart"/>
      <w:r w:rsidRPr="00AB3AF7">
        <w:rPr>
          <w:sz w:val="12"/>
          <w:lang w:val="fr-FR"/>
        </w:rPr>
        <w:t>ons</w:t>
      </w:r>
      <w:proofErr w:type="spellEnd"/>
      <w:r w:rsidRPr="00AB3AF7">
        <w:rPr>
          <w:sz w:val="12"/>
          <w:lang w:val="fr-FR"/>
        </w:rPr>
        <w:t xml:space="preserve"> de la surface (mouillée, neige, </w:t>
      </w:r>
      <w:proofErr w:type="spellStart"/>
      <w:r w:rsidRPr="00AB3AF7">
        <w:rPr>
          <w:sz w:val="12"/>
          <w:lang w:val="fr-FR"/>
        </w:rPr>
        <w:t>etc</w:t>
      </w:r>
      <w:proofErr w:type="spellEnd"/>
      <w:r w:rsidRPr="00AB3AF7">
        <w:rPr>
          <w:sz w:val="12"/>
          <w:lang w:val="fr-FR"/>
        </w:rPr>
        <w:t xml:space="preserve">). </w:t>
      </w:r>
    </w:p>
    <w:p w14:paraId="15CAE7A4" w14:textId="1F6646ED" w:rsidR="00A87D2C" w:rsidRPr="00AB3AF7" w:rsidRDefault="00704BFB" w:rsidP="00952DFA">
      <w:pPr>
        <w:spacing w:after="0" w:line="265" w:lineRule="auto"/>
        <w:ind w:left="920"/>
        <w:jc w:val="left"/>
        <w:rPr>
          <w:lang w:val="fr-FR"/>
        </w:rPr>
      </w:pPr>
      <w:r w:rsidRPr="00AB3AF7">
        <w:rPr>
          <w:sz w:val="12"/>
          <w:lang w:val="fr-FR"/>
        </w:rPr>
        <w:t xml:space="preserve">Et j'aurais besoin de "données", c'est à dire des images et des vidéos de la piste </w:t>
      </w:r>
      <w:proofErr w:type="spellStart"/>
      <w:r w:rsidRPr="00AB3AF7">
        <w:rPr>
          <w:sz w:val="12"/>
          <w:lang w:val="fr-FR"/>
        </w:rPr>
        <w:t>mul</w:t>
      </w:r>
      <w:proofErr w:type="spellEnd"/>
      <w:r w:rsidRPr="00AB3AF7">
        <w:rPr>
          <w:sz w:val="12"/>
          <w:lang w:val="fr-FR"/>
        </w:rPr>
        <w:t xml:space="preserve"> </w:t>
      </w:r>
      <w:proofErr w:type="spellStart"/>
      <w:r w:rsidRPr="00AB3AF7">
        <w:rPr>
          <w:sz w:val="12"/>
          <w:lang w:val="fr-FR"/>
        </w:rPr>
        <w:t>fonc</w:t>
      </w:r>
      <w:proofErr w:type="spellEnd"/>
      <w:r w:rsidRPr="00AB3AF7">
        <w:rPr>
          <w:sz w:val="12"/>
          <w:lang w:val="fr-FR"/>
        </w:rPr>
        <w:t xml:space="preserve"> </w:t>
      </w:r>
      <w:proofErr w:type="spellStart"/>
      <w:r w:rsidRPr="00AB3AF7">
        <w:rPr>
          <w:sz w:val="12"/>
          <w:lang w:val="fr-FR"/>
        </w:rPr>
        <w:t>onnelle</w:t>
      </w:r>
      <w:proofErr w:type="spellEnd"/>
      <w:r w:rsidRPr="00AB3AF7">
        <w:rPr>
          <w:sz w:val="12"/>
          <w:lang w:val="fr-FR"/>
        </w:rPr>
        <w:t>. J'en ai besoin pour tester et adapter des modèles de reconnaissance d'images. Et c'est super car vous en avez ... pas mal quand même (</w:t>
      </w:r>
      <w:r w:rsidRPr="00AB3AF7">
        <w:rPr>
          <w:color w:val="0000EE"/>
          <w:sz w:val="12"/>
          <w:u w:val="single" w:color="0000EE"/>
          <w:lang w:val="fr-FR"/>
        </w:rPr>
        <w:t>h ps://www.flickr.com/photos/pontjacquescar er/</w:t>
      </w:r>
      <w:r w:rsidRPr="00AB3AF7">
        <w:rPr>
          <w:sz w:val="12"/>
          <w:lang w:val="fr-FR"/>
        </w:rPr>
        <w:t xml:space="preserve">). </w:t>
      </w:r>
    </w:p>
    <w:p w14:paraId="24254024" w14:textId="77777777" w:rsidR="00A87D2C" w:rsidRPr="00AB3AF7" w:rsidRDefault="00704BFB" w:rsidP="00952DFA">
      <w:pPr>
        <w:spacing w:after="124" w:line="265" w:lineRule="auto"/>
        <w:ind w:left="920"/>
        <w:jc w:val="left"/>
        <w:rPr>
          <w:lang w:val="fr-FR"/>
        </w:rPr>
      </w:pPr>
      <w:r w:rsidRPr="00AB3AF7">
        <w:rPr>
          <w:sz w:val="12"/>
          <w:lang w:val="fr-FR"/>
        </w:rPr>
        <w:t>J'ai trouvé le tout grâce à votre site (</w:t>
      </w:r>
      <w:r w:rsidRPr="00AB3AF7">
        <w:rPr>
          <w:color w:val="0000EE"/>
          <w:sz w:val="12"/>
          <w:u w:val="single" w:color="0000EE"/>
          <w:lang w:val="fr-FR"/>
        </w:rPr>
        <w:t>h p://pontjacquescar er365.com/contact/</w:t>
      </w:r>
      <w:r w:rsidRPr="00AB3AF7">
        <w:rPr>
          <w:sz w:val="12"/>
          <w:lang w:val="fr-FR"/>
        </w:rPr>
        <w:t xml:space="preserve">), que j'ai trouvé en faisant des recherches d'images via Google. </w:t>
      </w:r>
    </w:p>
    <w:p w14:paraId="441A7C72" w14:textId="77777777" w:rsidR="00A87D2C" w:rsidRPr="00AB3AF7" w:rsidRDefault="00704BFB" w:rsidP="00952DFA">
      <w:pPr>
        <w:spacing w:after="124" w:line="265" w:lineRule="auto"/>
        <w:ind w:left="920"/>
        <w:jc w:val="left"/>
        <w:rPr>
          <w:lang w:val="fr-FR"/>
        </w:rPr>
      </w:pPr>
      <w:r w:rsidRPr="00AB3AF7">
        <w:rPr>
          <w:sz w:val="12"/>
          <w:lang w:val="fr-FR"/>
        </w:rPr>
        <w:lastRenderedPageBreak/>
        <w:t xml:space="preserve">Le premier </w:t>
      </w:r>
      <w:proofErr w:type="spellStart"/>
      <w:r w:rsidRPr="00AB3AF7">
        <w:rPr>
          <w:sz w:val="12"/>
          <w:lang w:val="fr-FR"/>
        </w:rPr>
        <w:t>objec</w:t>
      </w:r>
      <w:proofErr w:type="spellEnd"/>
      <w:r w:rsidRPr="00AB3AF7">
        <w:rPr>
          <w:sz w:val="12"/>
          <w:lang w:val="fr-FR"/>
        </w:rPr>
        <w:t xml:space="preserve"> f de mon email est de vous demander la permission d'u </w:t>
      </w:r>
      <w:proofErr w:type="spellStart"/>
      <w:r w:rsidRPr="00AB3AF7">
        <w:rPr>
          <w:sz w:val="12"/>
          <w:lang w:val="fr-FR"/>
        </w:rPr>
        <w:t>liser</w:t>
      </w:r>
      <w:proofErr w:type="spellEnd"/>
      <w:r w:rsidRPr="00AB3AF7">
        <w:rPr>
          <w:sz w:val="12"/>
          <w:lang w:val="fr-FR"/>
        </w:rPr>
        <w:t xml:space="preserve"> ces images et ces vidéos. À des fins de recherche pour ma maîtrise. Le second </w:t>
      </w:r>
      <w:proofErr w:type="spellStart"/>
      <w:r w:rsidRPr="00AB3AF7">
        <w:rPr>
          <w:sz w:val="12"/>
          <w:lang w:val="fr-FR"/>
        </w:rPr>
        <w:t>objec</w:t>
      </w:r>
      <w:proofErr w:type="spellEnd"/>
      <w:r w:rsidRPr="00AB3AF7">
        <w:rPr>
          <w:sz w:val="12"/>
          <w:lang w:val="fr-FR"/>
        </w:rPr>
        <w:t xml:space="preserve"> f, si vous me </w:t>
      </w:r>
      <w:proofErr w:type="spellStart"/>
      <w:r w:rsidRPr="00AB3AF7">
        <w:rPr>
          <w:sz w:val="12"/>
          <w:lang w:val="fr-FR"/>
        </w:rPr>
        <w:t>donner</w:t>
      </w:r>
      <w:proofErr w:type="spellEnd"/>
      <w:r w:rsidRPr="00AB3AF7">
        <w:rPr>
          <w:sz w:val="12"/>
          <w:lang w:val="fr-FR"/>
        </w:rPr>
        <w:t xml:space="preserve"> la permission, est de pouvoir récupérer ces images et vidéos, incluant toutes leurs différentes résolu </w:t>
      </w:r>
      <w:proofErr w:type="spellStart"/>
      <w:r w:rsidRPr="00AB3AF7">
        <w:rPr>
          <w:sz w:val="12"/>
          <w:lang w:val="fr-FR"/>
        </w:rPr>
        <w:t>ons</w:t>
      </w:r>
      <w:proofErr w:type="spellEnd"/>
      <w:r w:rsidRPr="00AB3AF7">
        <w:rPr>
          <w:sz w:val="12"/>
          <w:lang w:val="fr-FR"/>
        </w:rPr>
        <w:t xml:space="preserve">. </w:t>
      </w:r>
    </w:p>
    <w:p w14:paraId="4724F350" w14:textId="77777777" w:rsidR="00A87D2C" w:rsidRPr="00AB3AF7" w:rsidRDefault="00704BFB" w:rsidP="00952DFA">
      <w:pPr>
        <w:spacing w:after="197" w:line="265" w:lineRule="auto"/>
        <w:ind w:left="920"/>
        <w:jc w:val="left"/>
        <w:rPr>
          <w:lang w:val="fr-FR"/>
        </w:rPr>
      </w:pPr>
      <w:r w:rsidRPr="00AB3AF7">
        <w:rPr>
          <w:sz w:val="12"/>
          <w:lang w:val="fr-FR"/>
        </w:rPr>
        <w:t>Si vous voulez en discuter, cela me fera plaisir, je suis disponible au:</w:t>
      </w:r>
    </w:p>
    <w:p w14:paraId="6F970BFE" w14:textId="77777777" w:rsidR="00A87D2C" w:rsidRPr="00AB3AF7" w:rsidRDefault="00704BFB" w:rsidP="00952DFA">
      <w:pPr>
        <w:spacing w:after="124" w:line="265" w:lineRule="auto"/>
        <w:ind w:left="920"/>
        <w:jc w:val="left"/>
        <w:rPr>
          <w:lang w:val="fr-FR"/>
        </w:rPr>
      </w:pPr>
      <w:r w:rsidRPr="00AB3AF7">
        <w:rPr>
          <w:sz w:val="12"/>
          <w:lang w:val="fr-FR"/>
        </w:rPr>
        <w:t>Ou via email aussi.</w:t>
      </w:r>
    </w:p>
    <w:p w14:paraId="10B3F780" w14:textId="77777777" w:rsidR="00A87D2C" w:rsidRPr="00AB3AF7" w:rsidRDefault="00704BFB" w:rsidP="00952DFA">
      <w:pPr>
        <w:spacing w:after="0" w:line="265" w:lineRule="auto"/>
        <w:ind w:left="920"/>
        <w:jc w:val="left"/>
        <w:rPr>
          <w:lang w:val="fr-FR"/>
        </w:rPr>
      </w:pPr>
      <w:r w:rsidRPr="00AB3AF7">
        <w:rPr>
          <w:sz w:val="12"/>
          <w:lang w:val="fr-FR"/>
        </w:rPr>
        <w:t>J'</w:t>
      </w:r>
      <w:proofErr w:type="spellStart"/>
      <w:r w:rsidRPr="00AB3AF7">
        <w:rPr>
          <w:sz w:val="12"/>
          <w:lang w:val="fr-FR"/>
        </w:rPr>
        <w:t>a</w:t>
      </w:r>
      <w:proofErr w:type="spellEnd"/>
      <w:r w:rsidRPr="00AB3AF7">
        <w:rPr>
          <w:sz w:val="12"/>
          <w:lang w:val="fr-FR"/>
        </w:rPr>
        <w:t xml:space="preserve"> ends de vos nouvelles avec </w:t>
      </w:r>
      <w:proofErr w:type="spellStart"/>
      <w:r w:rsidRPr="00AB3AF7">
        <w:rPr>
          <w:sz w:val="12"/>
          <w:lang w:val="fr-FR"/>
        </w:rPr>
        <w:t>impa</w:t>
      </w:r>
      <w:proofErr w:type="spellEnd"/>
      <w:r w:rsidRPr="00AB3AF7">
        <w:rPr>
          <w:sz w:val="12"/>
          <w:lang w:val="fr-FR"/>
        </w:rPr>
        <w:t xml:space="preserve"> </w:t>
      </w:r>
      <w:proofErr w:type="spellStart"/>
      <w:r w:rsidRPr="00AB3AF7">
        <w:rPr>
          <w:sz w:val="12"/>
          <w:lang w:val="fr-FR"/>
        </w:rPr>
        <w:t>ence</w:t>
      </w:r>
      <w:proofErr w:type="spellEnd"/>
      <w:r w:rsidRPr="00AB3AF7">
        <w:rPr>
          <w:sz w:val="12"/>
          <w:lang w:val="fr-FR"/>
        </w:rPr>
        <w:t xml:space="preserve">. </w:t>
      </w:r>
    </w:p>
    <w:p w14:paraId="632AB673" w14:textId="77777777" w:rsidR="00A87D2C" w:rsidRPr="00AB3AF7" w:rsidRDefault="00704BFB" w:rsidP="00952DFA">
      <w:pPr>
        <w:spacing w:after="124" w:line="265" w:lineRule="auto"/>
        <w:ind w:left="920"/>
        <w:jc w:val="left"/>
        <w:rPr>
          <w:lang w:val="fr-FR"/>
        </w:rPr>
      </w:pPr>
      <w:r w:rsidRPr="00AB3AF7">
        <w:rPr>
          <w:sz w:val="12"/>
          <w:lang w:val="fr-FR"/>
        </w:rPr>
        <w:t xml:space="preserve">En a </w:t>
      </w:r>
      <w:proofErr w:type="spellStart"/>
      <w:r w:rsidRPr="00AB3AF7">
        <w:rPr>
          <w:sz w:val="12"/>
          <w:lang w:val="fr-FR"/>
        </w:rPr>
        <w:t>endant</w:t>
      </w:r>
      <w:proofErr w:type="spellEnd"/>
      <w:r w:rsidRPr="00AB3AF7">
        <w:rPr>
          <w:sz w:val="12"/>
          <w:lang w:val="fr-FR"/>
        </w:rPr>
        <w:t>, je vous souhaite une excellente journée ! Merci</w:t>
      </w:r>
    </w:p>
    <w:p w14:paraId="78A64885" w14:textId="77777777" w:rsidR="00A87D2C" w:rsidRPr="00AB3AF7" w:rsidRDefault="00704BFB" w:rsidP="00952DFA">
      <w:pPr>
        <w:spacing w:after="406" w:line="265" w:lineRule="auto"/>
        <w:ind w:left="920"/>
        <w:jc w:val="left"/>
        <w:rPr>
          <w:lang w:val="fr-FR"/>
        </w:rPr>
      </w:pPr>
      <w:r w:rsidRPr="00AB3AF7">
        <w:rPr>
          <w:sz w:val="12"/>
          <w:lang w:val="fr-FR"/>
        </w:rPr>
        <w:t>Vincent Le Falher</w:t>
      </w:r>
    </w:p>
    <w:p w14:paraId="1E3901FE" w14:textId="77777777" w:rsidR="00A87D2C" w:rsidRPr="00AB3AF7" w:rsidRDefault="00704BFB" w:rsidP="00952DFA">
      <w:pPr>
        <w:spacing w:after="0" w:line="259" w:lineRule="auto"/>
        <w:ind w:left="813"/>
        <w:jc w:val="left"/>
        <w:rPr>
          <w:lang w:val="fr-FR"/>
        </w:rPr>
      </w:pPr>
      <w:r w:rsidRPr="00AB3AF7">
        <w:rPr>
          <w:color w:val="212121"/>
          <w:sz w:val="12"/>
          <w:lang w:val="fr-FR"/>
        </w:rPr>
        <w:t>-- ---</w:t>
      </w:r>
    </w:p>
    <w:p w14:paraId="0C0E2181" w14:textId="77777777" w:rsidR="00A87D2C" w:rsidRPr="00AB3AF7" w:rsidRDefault="00704BFB" w:rsidP="00952DFA">
      <w:pPr>
        <w:spacing w:after="127" w:line="259" w:lineRule="auto"/>
        <w:ind w:left="813"/>
        <w:jc w:val="left"/>
        <w:rPr>
          <w:lang w:val="fr-FR"/>
        </w:rPr>
      </w:pPr>
      <w:proofErr w:type="gramStart"/>
      <w:r w:rsidRPr="00AB3AF7">
        <w:rPr>
          <w:color w:val="212121"/>
          <w:sz w:val="12"/>
          <w:lang w:val="fr-FR"/>
        </w:rPr>
        <w:t>Associa on</w:t>
      </w:r>
      <w:proofErr w:type="gramEnd"/>
      <w:r w:rsidRPr="00AB3AF7">
        <w:rPr>
          <w:color w:val="212121"/>
          <w:sz w:val="12"/>
          <w:lang w:val="fr-FR"/>
        </w:rPr>
        <w:t xml:space="preserve"> des piétons et cyclistes du pont Jacques-Car er</w:t>
      </w:r>
    </w:p>
    <w:p w14:paraId="1527F622" w14:textId="77777777" w:rsidR="00A87D2C" w:rsidRPr="00AB3AF7" w:rsidRDefault="00704BFB" w:rsidP="00952DFA">
      <w:pPr>
        <w:spacing w:after="283" w:line="233" w:lineRule="auto"/>
        <w:ind w:left="813"/>
        <w:jc w:val="left"/>
        <w:rPr>
          <w:lang w:val="fr-FR"/>
        </w:rPr>
      </w:pPr>
      <w:proofErr w:type="gramStart"/>
      <w:r w:rsidRPr="00AB3AF7">
        <w:rPr>
          <w:color w:val="0000EE"/>
          <w:sz w:val="12"/>
          <w:u w:val="single" w:color="0000EE"/>
          <w:lang w:val="fr-FR"/>
        </w:rPr>
        <w:t>h</w:t>
      </w:r>
      <w:proofErr w:type="gramEnd"/>
      <w:r w:rsidRPr="00AB3AF7">
        <w:rPr>
          <w:color w:val="0000EE"/>
          <w:sz w:val="12"/>
          <w:u w:val="single" w:color="0000EE"/>
          <w:lang w:val="fr-FR"/>
        </w:rPr>
        <w:t xml:space="preserve"> ps://www.facebook.com/associa </w:t>
      </w:r>
      <w:proofErr w:type="spellStart"/>
      <w:r w:rsidRPr="00AB3AF7">
        <w:rPr>
          <w:color w:val="0000EE"/>
          <w:sz w:val="12"/>
          <w:u w:val="single" w:color="0000EE"/>
          <w:lang w:val="fr-FR"/>
        </w:rPr>
        <w:t>on.pietons.c</w:t>
      </w:r>
      <w:r w:rsidRPr="00AB3AF7">
        <w:rPr>
          <w:color w:val="0000EE"/>
          <w:sz w:val="12"/>
          <w:lang w:val="fr-FR"/>
        </w:rPr>
        <w:t>y</w:t>
      </w:r>
      <w:r w:rsidRPr="00AB3AF7">
        <w:rPr>
          <w:color w:val="0000EE"/>
          <w:sz w:val="12"/>
          <w:u w:val="single" w:color="0000EE"/>
          <w:lang w:val="fr-FR"/>
        </w:rPr>
        <w:t>clistes.pont.jacques.car</w:t>
      </w:r>
      <w:proofErr w:type="spellEnd"/>
      <w:r w:rsidRPr="00AB3AF7">
        <w:rPr>
          <w:color w:val="0000EE"/>
          <w:sz w:val="12"/>
          <w:u w:val="single" w:color="0000EE"/>
          <w:lang w:val="fr-FR"/>
        </w:rPr>
        <w:t xml:space="preserve"> er/ h ps://twi er.com/</w:t>
      </w:r>
      <w:proofErr w:type="spellStart"/>
      <w:r w:rsidRPr="00AB3AF7">
        <w:rPr>
          <w:color w:val="0000EE"/>
          <w:sz w:val="12"/>
          <w:u w:val="single" w:color="0000EE"/>
          <w:lang w:val="fr-FR"/>
        </w:rPr>
        <w:t>APCPontJCar</w:t>
      </w:r>
      <w:proofErr w:type="spellEnd"/>
      <w:r w:rsidRPr="00AB3AF7">
        <w:rPr>
          <w:color w:val="0000EE"/>
          <w:sz w:val="12"/>
          <w:u w:val="single" w:color="0000EE"/>
          <w:lang w:val="fr-FR"/>
        </w:rPr>
        <w:t xml:space="preserve"> er</w:t>
      </w:r>
    </w:p>
    <w:p w14:paraId="391A2688" w14:textId="77777777" w:rsidR="00A87D2C" w:rsidRPr="00AB3AF7" w:rsidRDefault="00704BFB" w:rsidP="00952DFA">
      <w:pPr>
        <w:spacing w:after="0" w:line="259" w:lineRule="auto"/>
        <w:ind w:left="691"/>
        <w:jc w:val="left"/>
        <w:rPr>
          <w:lang w:val="fr-FR"/>
        </w:rPr>
      </w:pPr>
      <w:r w:rsidRPr="00AB3AF7">
        <w:rPr>
          <w:color w:val="212121"/>
          <w:sz w:val="12"/>
          <w:lang w:val="fr-FR"/>
        </w:rPr>
        <w:t>-- ---</w:t>
      </w:r>
    </w:p>
    <w:p w14:paraId="3B450161" w14:textId="77777777" w:rsidR="00A87D2C" w:rsidRPr="00AB3AF7" w:rsidRDefault="00704BFB" w:rsidP="00952DFA">
      <w:pPr>
        <w:spacing w:after="127" w:line="259" w:lineRule="auto"/>
        <w:ind w:left="691"/>
        <w:jc w:val="left"/>
        <w:rPr>
          <w:lang w:val="fr-FR"/>
        </w:rPr>
      </w:pPr>
      <w:proofErr w:type="gramStart"/>
      <w:r w:rsidRPr="00AB3AF7">
        <w:rPr>
          <w:color w:val="212121"/>
          <w:sz w:val="12"/>
          <w:lang w:val="fr-FR"/>
        </w:rPr>
        <w:t>Associa on</w:t>
      </w:r>
      <w:proofErr w:type="gramEnd"/>
      <w:r w:rsidRPr="00AB3AF7">
        <w:rPr>
          <w:color w:val="212121"/>
          <w:sz w:val="12"/>
          <w:lang w:val="fr-FR"/>
        </w:rPr>
        <w:t xml:space="preserve"> des piétons et cyclistes du pont Jacques-Car er</w:t>
      </w:r>
    </w:p>
    <w:p w14:paraId="6152B523" w14:textId="77777777" w:rsidR="00A87D2C" w:rsidRPr="00AB3AF7" w:rsidRDefault="00704BFB" w:rsidP="00952DFA">
      <w:pPr>
        <w:spacing w:after="3291" w:line="233" w:lineRule="auto"/>
        <w:ind w:left="691"/>
        <w:jc w:val="left"/>
        <w:rPr>
          <w:lang w:val="fr-FR"/>
        </w:rPr>
      </w:pPr>
      <w:proofErr w:type="gramStart"/>
      <w:r w:rsidRPr="00AB3AF7">
        <w:rPr>
          <w:color w:val="0000EE"/>
          <w:sz w:val="12"/>
          <w:u w:val="single" w:color="0000EE"/>
          <w:lang w:val="fr-FR"/>
        </w:rPr>
        <w:t>h</w:t>
      </w:r>
      <w:proofErr w:type="gramEnd"/>
      <w:r w:rsidRPr="00AB3AF7">
        <w:rPr>
          <w:color w:val="0000EE"/>
          <w:sz w:val="12"/>
          <w:u w:val="single" w:color="0000EE"/>
          <w:lang w:val="fr-FR"/>
        </w:rPr>
        <w:t xml:space="preserve"> ps://www.facebook.com/associa </w:t>
      </w:r>
      <w:proofErr w:type="spellStart"/>
      <w:r w:rsidRPr="00AB3AF7">
        <w:rPr>
          <w:color w:val="0000EE"/>
          <w:sz w:val="12"/>
          <w:u w:val="single" w:color="0000EE"/>
          <w:lang w:val="fr-FR"/>
        </w:rPr>
        <w:t>on.pietons.c</w:t>
      </w:r>
      <w:r w:rsidRPr="00AB3AF7">
        <w:rPr>
          <w:color w:val="0000EE"/>
          <w:sz w:val="12"/>
          <w:lang w:val="fr-FR"/>
        </w:rPr>
        <w:t>y</w:t>
      </w:r>
      <w:r w:rsidRPr="00AB3AF7">
        <w:rPr>
          <w:color w:val="0000EE"/>
          <w:sz w:val="12"/>
          <w:u w:val="single" w:color="0000EE"/>
          <w:lang w:val="fr-FR"/>
        </w:rPr>
        <w:t>clistes.pont.jacques.car</w:t>
      </w:r>
      <w:proofErr w:type="spellEnd"/>
      <w:r w:rsidRPr="00AB3AF7">
        <w:rPr>
          <w:color w:val="0000EE"/>
          <w:sz w:val="12"/>
          <w:u w:val="single" w:color="0000EE"/>
          <w:lang w:val="fr-FR"/>
        </w:rPr>
        <w:t xml:space="preserve"> er/ h ps://twi er.com/</w:t>
      </w:r>
      <w:proofErr w:type="spellStart"/>
      <w:r w:rsidRPr="00AB3AF7">
        <w:rPr>
          <w:color w:val="0000EE"/>
          <w:sz w:val="12"/>
          <w:u w:val="single" w:color="0000EE"/>
          <w:lang w:val="fr-FR"/>
        </w:rPr>
        <w:t>APCPontJCar</w:t>
      </w:r>
      <w:proofErr w:type="spellEnd"/>
      <w:r w:rsidRPr="00AB3AF7">
        <w:rPr>
          <w:color w:val="0000EE"/>
          <w:sz w:val="12"/>
          <w:u w:val="single" w:color="0000EE"/>
          <w:lang w:val="fr-FR"/>
        </w:rPr>
        <w:t xml:space="preserve"> er</w:t>
      </w:r>
    </w:p>
    <w:p w14:paraId="3CFBE3D2" w14:textId="77777777" w:rsidR="00A87D2C" w:rsidRPr="00AB3AF7" w:rsidRDefault="00704BFB" w:rsidP="00952DFA">
      <w:pPr>
        <w:tabs>
          <w:tab w:val="center" w:pos="4511"/>
          <w:tab w:val="center" w:pos="8871"/>
        </w:tabs>
        <w:spacing w:after="68" w:line="265" w:lineRule="auto"/>
        <w:jc w:val="left"/>
        <w:rPr>
          <w:lang w:val="fr-FR"/>
        </w:rPr>
      </w:pPr>
      <w:r w:rsidRPr="00AB3AF7">
        <w:rPr>
          <w:sz w:val="22"/>
          <w:lang w:val="fr-FR"/>
        </w:rPr>
        <w:tab/>
      </w:r>
      <w:r w:rsidRPr="00AB3AF7">
        <w:rPr>
          <w:rFonts w:eastAsia="Arial"/>
          <w:sz w:val="12"/>
          <w:lang w:val="fr-FR"/>
        </w:rPr>
        <w:t>https://outlook.office.com/mail/search/id/AAQkAGRkMzY2ZjNlLTJjZTMtNGI2My1hNTc2LTQ0ZjIxMzExNzYxMAAQAGWvRXbRHIROhn9Ro85udEw%3D</w:t>
      </w:r>
      <w:r w:rsidRPr="00AB3AF7">
        <w:rPr>
          <w:rFonts w:eastAsia="Arial"/>
          <w:sz w:val="12"/>
          <w:lang w:val="fr-FR"/>
        </w:rPr>
        <w:tab/>
        <w:t>2/2</w:t>
      </w:r>
    </w:p>
    <w:sectPr w:rsidR="00A87D2C" w:rsidRPr="00AB3AF7" w:rsidSect="004134B2">
      <w:pgSz w:w="12240" w:h="15840"/>
      <w:pgMar w:top="360" w:right="1440" w:bottom="1388" w:left="1440" w:header="720" w:footer="79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kaël Germain" w:date="2021-11-12T10:58:00Z" w:initials="MG">
    <w:p w14:paraId="167CFA3F" w14:textId="28A7E9DA" w:rsidR="00DC196A" w:rsidRPr="00DC196A" w:rsidRDefault="00DC196A">
      <w:pPr>
        <w:pStyle w:val="Commentaire"/>
        <w:rPr>
          <w:lang w:val="fr-CA"/>
        </w:rPr>
      </w:pPr>
      <w:r>
        <w:rPr>
          <w:rStyle w:val="Marquedecommentaire"/>
        </w:rPr>
        <w:annotationRef/>
      </w:r>
      <w:r w:rsidRPr="00DC196A">
        <w:rPr>
          <w:lang w:val="fr-CA"/>
        </w:rPr>
        <w:t>Enlever l</w:t>
      </w:r>
      <w:r>
        <w:rPr>
          <w:lang w:val="fr-CA"/>
        </w:rPr>
        <w:t xml:space="preserve">es espaces </w:t>
      </w:r>
    </w:p>
  </w:comment>
  <w:comment w:id="16" w:author="Mickaël Germain" w:date="2021-11-12T11:05:00Z" w:initials="MG">
    <w:p w14:paraId="7FA2E0A1" w14:textId="42BF03E7" w:rsidR="00DC196A" w:rsidRPr="00DC196A" w:rsidRDefault="00DC196A">
      <w:pPr>
        <w:pStyle w:val="Commentaire"/>
        <w:rPr>
          <w:lang w:val="fr-CA"/>
        </w:rPr>
      </w:pPr>
      <w:r>
        <w:rPr>
          <w:rStyle w:val="Marquedecommentaire"/>
        </w:rPr>
        <w:annotationRef/>
      </w:r>
      <w:r w:rsidRPr="00DC196A">
        <w:rPr>
          <w:lang w:val="fr-CA"/>
        </w:rPr>
        <w:t>Écrire le</w:t>
      </w:r>
      <w:r>
        <w:rPr>
          <w:lang w:val="fr-CA"/>
        </w:rPr>
        <w:t xml:space="preserve"> terme anglais</w:t>
      </w:r>
    </w:p>
  </w:comment>
  <w:comment w:id="17" w:author="Mickaël Germain" w:date="2021-11-12T12:17:00Z" w:initials="MG">
    <w:p w14:paraId="511B414C" w14:textId="637F8F18" w:rsidR="000A6E40" w:rsidRPr="000A6E40" w:rsidRDefault="000A6E40">
      <w:pPr>
        <w:pStyle w:val="Commentaire"/>
        <w:rPr>
          <w:lang w:val="fr-CA"/>
        </w:rPr>
      </w:pPr>
      <w:r>
        <w:rPr>
          <w:rStyle w:val="Marquedecommentaire"/>
        </w:rPr>
        <w:annotationRef/>
      </w:r>
      <w:proofErr w:type="gramStart"/>
      <w:r w:rsidRPr="000A6E40">
        <w:rPr>
          <w:lang w:val="fr-CA"/>
        </w:rPr>
        <w:t>idem</w:t>
      </w:r>
      <w:proofErr w:type="gramEnd"/>
    </w:p>
  </w:comment>
  <w:comment w:id="18" w:author="Mickaël Germain" w:date="2021-11-12T11:07:00Z" w:initials="MG">
    <w:p w14:paraId="350592F4" w14:textId="6042F3C8" w:rsidR="00DC196A" w:rsidRPr="00DC196A" w:rsidRDefault="00DC196A">
      <w:pPr>
        <w:pStyle w:val="Commentaire"/>
        <w:rPr>
          <w:lang w:val="fr-CA"/>
        </w:rPr>
      </w:pPr>
      <w:r>
        <w:rPr>
          <w:rStyle w:val="Marquedecommentaire"/>
        </w:rPr>
        <w:annotationRef/>
      </w:r>
      <w:r w:rsidRPr="00DC196A">
        <w:rPr>
          <w:lang w:val="fr-CA"/>
        </w:rPr>
        <w:t>J’</w:t>
      </w:r>
      <w:proofErr w:type="spellStart"/>
      <w:r w:rsidRPr="00DC196A">
        <w:rPr>
          <w:lang w:val="fr-CA"/>
        </w:rPr>
        <w:t>e</w:t>
      </w:r>
      <w:r>
        <w:rPr>
          <w:lang w:val="fr-CA"/>
        </w:rPr>
        <w:t>nleverai</w:t>
      </w:r>
      <w:proofErr w:type="spellEnd"/>
      <w:r>
        <w:rPr>
          <w:lang w:val="fr-CA"/>
        </w:rPr>
        <w:t xml:space="preserve"> cette partie (description de quoi chercher qui est</w:t>
      </w:r>
      <w:r w:rsidR="000A6E40">
        <w:rPr>
          <w:lang w:val="fr-CA"/>
        </w:rPr>
        <w:t xml:space="preserve"> </w:t>
      </w:r>
      <w:r>
        <w:rPr>
          <w:lang w:val="fr-CA"/>
        </w:rPr>
        <w:t>plus de la méthodologie)</w:t>
      </w:r>
    </w:p>
  </w:comment>
  <w:comment w:id="23" w:author="Mickaël Germain" w:date="2021-11-12T11:10:00Z" w:initials="MG">
    <w:p w14:paraId="0218B82A" w14:textId="69E8DED7" w:rsidR="002E5769" w:rsidRPr="002E5769" w:rsidRDefault="002E5769">
      <w:pPr>
        <w:pStyle w:val="Commentaire"/>
        <w:rPr>
          <w:lang w:val="fr-CA"/>
        </w:rPr>
      </w:pPr>
      <w:r>
        <w:rPr>
          <w:rStyle w:val="Marquedecommentaire"/>
        </w:rPr>
        <w:annotationRef/>
      </w:r>
      <w:r w:rsidRPr="002E5769">
        <w:rPr>
          <w:lang w:val="fr-CA"/>
        </w:rPr>
        <w:t>C’est le point fort d</w:t>
      </w:r>
      <w:r>
        <w:rPr>
          <w:lang w:val="fr-CA"/>
        </w:rPr>
        <w:t>e cette partie. Si tu peux trouver d’autres exemples d’applications récentes …</w:t>
      </w:r>
    </w:p>
  </w:comment>
  <w:comment w:id="25" w:author="Mickaël Germain" w:date="2021-11-12T11:10:00Z" w:initials="MG">
    <w:p w14:paraId="4845D853" w14:textId="11ABAD01" w:rsidR="002E5769" w:rsidRPr="002E5769" w:rsidRDefault="002E5769">
      <w:pPr>
        <w:pStyle w:val="Commentaire"/>
        <w:rPr>
          <w:lang w:val="fr-CA"/>
        </w:rPr>
      </w:pPr>
      <w:r>
        <w:rPr>
          <w:rStyle w:val="Marquedecommentaire"/>
        </w:rPr>
        <w:annotationRef/>
      </w:r>
      <w:r w:rsidRPr="002E5769">
        <w:rPr>
          <w:lang w:val="fr-CA"/>
        </w:rPr>
        <w:t>Placer quelques r</w:t>
      </w:r>
      <w:r>
        <w:rPr>
          <w:lang w:val="fr-CA"/>
        </w:rPr>
        <w:t xml:space="preserve">éférences des matériels (les </w:t>
      </w:r>
      <w:proofErr w:type="spellStart"/>
      <w:r>
        <w:rPr>
          <w:lang w:val="fr-CA"/>
        </w:rPr>
        <w:t>sutes</w:t>
      </w:r>
      <w:proofErr w:type="spellEnd"/>
      <w:r>
        <w:rPr>
          <w:lang w:val="fr-CA"/>
        </w:rPr>
        <w:t xml:space="preserve"> web rn réf)</w:t>
      </w:r>
    </w:p>
  </w:comment>
  <w:comment w:id="48" w:author="Mickaël Germain" w:date="2021-11-12T11:19:00Z" w:initials="MG">
    <w:p w14:paraId="776F73E7" w14:textId="5902AB9B" w:rsidR="0073000E" w:rsidRPr="0073000E" w:rsidRDefault="0073000E">
      <w:pPr>
        <w:pStyle w:val="Commentaire"/>
        <w:rPr>
          <w:lang w:val="fr-CA"/>
        </w:rPr>
      </w:pPr>
      <w:r>
        <w:rPr>
          <w:rStyle w:val="Marquedecommentaire"/>
        </w:rPr>
        <w:annotationRef/>
      </w:r>
      <w:r w:rsidRPr="0073000E">
        <w:rPr>
          <w:lang w:val="fr-CA"/>
        </w:rPr>
        <w:t>C’est l</w:t>
      </w:r>
      <w:r>
        <w:rPr>
          <w:lang w:val="fr-CA"/>
        </w:rPr>
        <w:t xml:space="preserve">a même chose avec </w:t>
      </w:r>
      <w:proofErr w:type="spellStart"/>
      <w:r>
        <w:rPr>
          <w:lang w:val="fr-CA"/>
        </w:rPr>
        <w:t>PyTorch</w:t>
      </w:r>
      <w:proofErr w:type="spellEnd"/>
    </w:p>
  </w:comment>
  <w:comment w:id="56" w:author="Mickaël Germain" w:date="2021-11-12T11:19:00Z" w:initials="MG">
    <w:p w14:paraId="567E3EC3" w14:textId="6CE7CDCD" w:rsidR="0073000E" w:rsidRPr="0073000E" w:rsidRDefault="0073000E">
      <w:pPr>
        <w:pStyle w:val="Commentaire"/>
        <w:rPr>
          <w:lang w:val="fr-CA"/>
        </w:rPr>
      </w:pPr>
      <w:r>
        <w:rPr>
          <w:rStyle w:val="Marquedecommentaire"/>
        </w:rPr>
        <w:annotationRef/>
      </w:r>
      <w:r w:rsidRPr="0073000E">
        <w:rPr>
          <w:lang w:val="fr-CA"/>
        </w:rPr>
        <w:t>Placer e</w:t>
      </w:r>
      <w:r>
        <w:rPr>
          <w:lang w:val="fr-CA"/>
        </w:rPr>
        <w:t>n haut pour un tableau (norme de rédaction</w:t>
      </w:r>
    </w:p>
  </w:comment>
  <w:comment w:id="77" w:author="Mickaël Germain" w:date="2021-11-12T11:34:00Z" w:initials="MG">
    <w:p w14:paraId="53768D27" w14:textId="3C963AA8" w:rsidR="001339FA" w:rsidRPr="001339FA" w:rsidRDefault="001339FA">
      <w:pPr>
        <w:pStyle w:val="Commentaire"/>
        <w:rPr>
          <w:lang w:val="fr-CA"/>
        </w:rPr>
      </w:pPr>
      <w:r>
        <w:rPr>
          <w:rStyle w:val="Marquedecommentaire"/>
        </w:rPr>
        <w:annotationRef/>
      </w:r>
      <w:r w:rsidRPr="001339FA">
        <w:rPr>
          <w:lang w:val="fr-CA"/>
        </w:rPr>
        <w:t>Mieux r</w:t>
      </w:r>
      <w:r>
        <w:rPr>
          <w:lang w:val="fr-CA"/>
        </w:rPr>
        <w:t>eprésenter les items et les sous-items</w:t>
      </w:r>
    </w:p>
  </w:comment>
  <w:comment w:id="79" w:author="Mickaël Germain" w:date="2021-11-12T11:34:00Z" w:initials="MG">
    <w:p w14:paraId="4E0D612F" w14:textId="1620AE86" w:rsidR="001A5703" w:rsidRPr="001A5703" w:rsidRDefault="001A5703">
      <w:pPr>
        <w:pStyle w:val="Commentaire"/>
        <w:rPr>
          <w:lang w:val="fr-CA"/>
        </w:rPr>
      </w:pPr>
      <w:r>
        <w:rPr>
          <w:rStyle w:val="Marquedecommentaire"/>
        </w:rPr>
        <w:annotationRef/>
      </w:r>
      <w:r w:rsidRPr="001A5703">
        <w:rPr>
          <w:lang w:val="fr-CA"/>
        </w:rPr>
        <w:t>Sur u</w:t>
      </w:r>
      <w:r>
        <w:rPr>
          <w:lang w:val="fr-CA"/>
        </w:rPr>
        <w:t>n GitHub?</w:t>
      </w:r>
    </w:p>
  </w:comment>
  <w:comment w:id="78" w:author="Mickaël Germain" w:date="2021-11-12T11:34:00Z" w:initials="MG">
    <w:p w14:paraId="298A2B03" w14:textId="592027FB" w:rsidR="001A5703" w:rsidRPr="001A5703" w:rsidRDefault="001A5703">
      <w:pPr>
        <w:pStyle w:val="Commentaire"/>
        <w:rPr>
          <w:lang w:val="fr-CA"/>
        </w:rPr>
      </w:pPr>
      <w:r>
        <w:rPr>
          <w:rStyle w:val="Marquedecommentaire"/>
        </w:rPr>
        <w:annotationRef/>
      </w:r>
      <w:r>
        <w:rPr>
          <w:lang w:val="fr-CA"/>
        </w:rPr>
        <w:t xml:space="preserve">Enlever. </w:t>
      </w:r>
      <w:proofErr w:type="gramStart"/>
      <w:r>
        <w:rPr>
          <w:lang w:val="fr-CA"/>
        </w:rPr>
        <w:t>La descriptions</w:t>
      </w:r>
      <w:proofErr w:type="gramEnd"/>
      <w:r>
        <w:rPr>
          <w:lang w:val="fr-CA"/>
        </w:rPr>
        <w:t xml:space="preserve"> est proposée dans l’autre section</w:t>
      </w:r>
    </w:p>
  </w:comment>
  <w:comment w:id="89" w:author="Mickaël Germain" w:date="2021-11-12T11:37:00Z" w:initials="MG">
    <w:p w14:paraId="3B4844EE" w14:textId="01B53CAA" w:rsidR="001A5703" w:rsidRPr="001A5703" w:rsidRDefault="001A5703">
      <w:pPr>
        <w:pStyle w:val="Commentaire"/>
        <w:rPr>
          <w:lang w:val="fr-CA"/>
        </w:rPr>
      </w:pPr>
      <w:r>
        <w:rPr>
          <w:rStyle w:val="Marquedecommentaire"/>
        </w:rPr>
        <w:annotationRef/>
      </w:r>
      <w:r w:rsidRPr="001A5703">
        <w:rPr>
          <w:lang w:val="fr-CA"/>
        </w:rPr>
        <w:t>Placer des numéros</w:t>
      </w:r>
      <w:r>
        <w:rPr>
          <w:lang w:val="fr-CA"/>
        </w:rPr>
        <w:t xml:space="preserve"> ou lettres? a)</w:t>
      </w:r>
    </w:p>
  </w:comment>
  <w:comment w:id="94" w:author="Mickaël Germain" w:date="2021-11-12T11:36:00Z" w:initials="MG">
    <w:p w14:paraId="4AA92B41" w14:textId="09FCBF39" w:rsidR="001A5703" w:rsidRPr="001A5703" w:rsidRDefault="001A5703">
      <w:pPr>
        <w:pStyle w:val="Commentaire"/>
        <w:rPr>
          <w:lang w:val="fr-CA"/>
        </w:rPr>
      </w:pPr>
      <w:r>
        <w:rPr>
          <w:rStyle w:val="Marquedecommentaire"/>
        </w:rPr>
        <w:annotationRef/>
      </w:r>
      <w:proofErr w:type="spellStart"/>
      <w:r w:rsidRPr="001A5703">
        <w:rPr>
          <w:lang w:val="fr-CA"/>
        </w:rPr>
        <w:t>J</w:t>
      </w:r>
      <w:proofErr w:type="spellEnd"/>
      <w:r w:rsidRPr="001A5703">
        <w:rPr>
          <w:lang w:val="fr-CA"/>
        </w:rPr>
        <w:t xml:space="preserve"> sais q</w:t>
      </w:r>
      <w:r>
        <w:rPr>
          <w:lang w:val="fr-CA"/>
        </w:rPr>
        <w:t>ue cela peut être long, mais un réviseur va te demander de lister toutes les composantes : (</w:t>
      </w:r>
      <w:proofErr w:type="gramStart"/>
      <w:r>
        <w:rPr>
          <w:lang w:val="fr-CA"/>
        </w:rPr>
        <w:t>1)…</w:t>
      </w:r>
      <w:proofErr w:type="gramEnd"/>
      <w:r>
        <w:rPr>
          <w:lang w:val="fr-CA"/>
        </w:rPr>
        <w:t>, (b)….,</w:t>
      </w:r>
    </w:p>
  </w:comment>
  <w:comment w:id="95" w:author="Mickaël Germain" w:date="2021-11-12T11:38:00Z" w:initials="MG">
    <w:p w14:paraId="20E4FDCE" w14:textId="55E3E85A" w:rsidR="001A5703" w:rsidRPr="001A5703" w:rsidRDefault="001A5703">
      <w:pPr>
        <w:pStyle w:val="Commentaire"/>
        <w:rPr>
          <w:lang w:val="fr-CA"/>
        </w:rPr>
      </w:pPr>
      <w:r>
        <w:rPr>
          <w:rStyle w:val="Marquedecommentaire"/>
        </w:rPr>
        <w:annotationRef/>
      </w:r>
      <w:r w:rsidRPr="001A5703">
        <w:rPr>
          <w:lang w:val="fr-CA"/>
        </w:rPr>
        <w:t>Sous</w:t>
      </w:r>
      <w:r>
        <w:rPr>
          <w:lang w:val="fr-CA"/>
        </w:rPr>
        <w:t>-catégorie à identifier …</w:t>
      </w:r>
    </w:p>
  </w:comment>
  <w:comment w:id="102" w:author="Mickaël Germain" w:date="2021-11-12T11:41:00Z" w:initials="MG">
    <w:p w14:paraId="48E2F4EA" w14:textId="76730B9C" w:rsidR="00D23ABA" w:rsidRPr="00D23ABA" w:rsidRDefault="00D23ABA">
      <w:pPr>
        <w:pStyle w:val="Commentaire"/>
        <w:rPr>
          <w:lang w:val="fr-CA"/>
        </w:rPr>
      </w:pPr>
      <w:r>
        <w:rPr>
          <w:rStyle w:val="Marquedecommentaire"/>
        </w:rPr>
        <w:annotationRef/>
      </w:r>
      <w:r w:rsidRPr="00D23ABA">
        <w:rPr>
          <w:lang w:val="fr-CA"/>
        </w:rPr>
        <w:t>Reference?</w:t>
      </w:r>
    </w:p>
  </w:comment>
  <w:comment w:id="106" w:author="Mickaël Germain" w:date="2021-11-12T11:42:00Z" w:initials="MG">
    <w:p w14:paraId="36915007" w14:textId="14C5C291" w:rsidR="00D23ABA" w:rsidRPr="00D23ABA" w:rsidRDefault="00D23ABA">
      <w:pPr>
        <w:pStyle w:val="Commentaire"/>
        <w:rPr>
          <w:lang w:val="fr-CA"/>
        </w:rPr>
      </w:pPr>
      <w:r>
        <w:rPr>
          <w:rStyle w:val="Marquedecommentaire"/>
        </w:rPr>
        <w:annotationRef/>
      </w:r>
      <w:r w:rsidRPr="00D23ABA">
        <w:rPr>
          <w:lang w:val="fr-CA"/>
        </w:rPr>
        <w:t>Uniformiser l</w:t>
      </w:r>
      <w:r>
        <w:rPr>
          <w:lang w:val="fr-CA"/>
        </w:rPr>
        <w:t>es titre (en gras ici)</w:t>
      </w:r>
    </w:p>
  </w:comment>
  <w:comment w:id="115" w:author="Mickaël Germain" w:date="2021-11-12T12:28:00Z" w:initials="MG">
    <w:p w14:paraId="2D4926F0" w14:textId="227DD60A" w:rsidR="006866E0" w:rsidRPr="006866E0" w:rsidRDefault="006866E0">
      <w:pPr>
        <w:pStyle w:val="Commentaire"/>
        <w:rPr>
          <w:lang w:val="fr-CA"/>
        </w:rPr>
      </w:pPr>
      <w:r>
        <w:rPr>
          <w:rStyle w:val="Marquedecommentaire"/>
        </w:rPr>
        <w:annotationRef/>
      </w:r>
      <w:r w:rsidRPr="00F04369">
        <w:rPr>
          <w:lang w:val="fr-CA"/>
        </w:rPr>
        <w:t>Reformuler le</w:t>
      </w:r>
      <w:r>
        <w:rPr>
          <w:lang w:val="fr-CA"/>
        </w:rPr>
        <w:t>s items en évitant de faire des phrases </w:t>
      </w:r>
      <w:r w:rsidRPr="00F04369">
        <w:rPr>
          <mc:AlternateContent>
            <mc:Choice Requires="w16se"/>
            <mc:Fallback>
              <w:rFonts w:ascii="Segoe UI Emoji" w:eastAsia="Segoe UI Emoji" w:hAnsi="Segoe UI Emoji" w:cs="Segoe UI Emoji"/>
            </mc:Fallback>
          </mc:AlternateContent>
          <w:lang w:val="fr-CA"/>
        </w:rPr>
        <mc:AlternateContent>
          <mc:Choice Requires="w16se">
            <w16se:symEx w16se:font="Segoe UI Emoji" w16se:char="1F60A"/>
          </mc:Choice>
          <mc:Fallback>
            <w:t>😊</w:t>
          </mc:Fallback>
        </mc:AlternateContent>
      </w:r>
    </w:p>
  </w:comment>
  <w:comment w:id="114" w:author="Mickaël Germain" w:date="2021-11-12T11:55:00Z" w:initials="MG">
    <w:p w14:paraId="380A6057" w14:textId="43BA0002" w:rsidR="00D23ABA" w:rsidRPr="00F04369" w:rsidRDefault="00D23ABA">
      <w:pPr>
        <w:pStyle w:val="Commentaire"/>
        <w:rPr>
          <w:lang w:val="fr-CA"/>
        </w:rPr>
      </w:pPr>
      <w:r>
        <w:rPr>
          <w:rStyle w:val="Marquedecommentaire"/>
        </w:rPr>
        <w:annotationRef/>
      </w:r>
      <w:r w:rsidRPr="00F04369">
        <w:rPr>
          <w:lang w:val="fr-CA"/>
        </w:rPr>
        <w:t>Changer les items</w:t>
      </w:r>
    </w:p>
  </w:comment>
  <w:comment w:id="124" w:author="Mickaël Germain" w:date="2021-11-12T11:55:00Z" w:initials="MG">
    <w:p w14:paraId="4906E758" w14:textId="569170EA" w:rsidR="00F04369" w:rsidRPr="00F04369" w:rsidRDefault="00F04369">
      <w:pPr>
        <w:pStyle w:val="Commentaire"/>
        <w:rPr>
          <w:lang w:val="fr-CA"/>
        </w:rPr>
      </w:pPr>
      <w:r>
        <w:rPr>
          <w:rStyle w:val="Marquedecommentaire"/>
        </w:rPr>
        <w:annotationRef/>
      </w:r>
      <w:r w:rsidRPr="00F04369">
        <w:rPr>
          <w:lang w:val="fr-CA"/>
        </w:rPr>
        <w:t>Reformuler le</w:t>
      </w:r>
      <w:r>
        <w:rPr>
          <w:lang w:val="fr-CA"/>
        </w:rPr>
        <w:t>s items en évitant de faire des phrases </w:t>
      </w:r>
      <w:r w:rsidRPr="00F04369">
        <w:rPr>
          <mc:AlternateContent>
            <mc:Choice Requires="w16se"/>
            <mc:Fallback>
              <w:rFonts w:ascii="Segoe UI Emoji" w:eastAsia="Segoe UI Emoji" w:hAnsi="Segoe UI Emoji" w:cs="Segoe UI Emoji"/>
            </mc:Fallback>
          </mc:AlternateContent>
          <w:lang w:val="fr-CA"/>
        </w:rPr>
        <mc:AlternateContent>
          <mc:Choice Requires="w16se">
            <w16se:symEx w16se:font="Segoe UI Emoji" w16se:char="1F60A"/>
          </mc:Choice>
          <mc:Fallback>
            <w:t>😊</w:t>
          </mc:Fallback>
        </mc:AlternateContent>
      </w:r>
    </w:p>
  </w:comment>
  <w:comment w:id="147" w:author="Mickaël Germain" w:date="2021-11-12T11:58:00Z" w:initials="MG">
    <w:p w14:paraId="71BDCCB2" w14:textId="504B84B5" w:rsidR="004A6F25" w:rsidRPr="004A6F25" w:rsidRDefault="004A6F25">
      <w:pPr>
        <w:pStyle w:val="Commentaire"/>
        <w:rPr>
          <w:lang w:val="fr-CA"/>
        </w:rPr>
      </w:pPr>
      <w:r>
        <w:rPr>
          <w:rStyle w:val="Marquedecommentaire"/>
        </w:rPr>
        <w:annotationRef/>
      </w:r>
      <w:proofErr w:type="gramStart"/>
      <w:r w:rsidRPr="004A6F25">
        <w:rPr>
          <w:lang w:val="fr-CA"/>
        </w:rPr>
        <w:t>Elle ne sont</w:t>
      </w:r>
      <w:proofErr w:type="gramEnd"/>
      <w:r w:rsidRPr="004A6F25">
        <w:rPr>
          <w:lang w:val="fr-CA"/>
        </w:rPr>
        <w:t xml:space="preserve"> pas c</w:t>
      </w:r>
      <w:r>
        <w:rPr>
          <w:lang w:val="fr-CA"/>
        </w:rPr>
        <w:t>itées dans la revue de littérature?</w:t>
      </w:r>
    </w:p>
  </w:comment>
  <w:comment w:id="148" w:author="Mickaël Germain" w:date="2021-11-12T11:57:00Z" w:initials="MG">
    <w:p w14:paraId="3730D1F0" w14:textId="4994EFBC" w:rsidR="004A6F25" w:rsidRPr="004A6F25" w:rsidRDefault="004A6F25">
      <w:pPr>
        <w:pStyle w:val="Commentaire"/>
        <w:rPr>
          <w:lang w:val="fr-CA"/>
        </w:rPr>
      </w:pPr>
      <w:r>
        <w:rPr>
          <w:rStyle w:val="Marquedecommentaire"/>
        </w:rPr>
        <w:annotationRef/>
      </w:r>
      <w:r w:rsidRPr="004A6F25">
        <w:rPr>
          <w:lang w:val="fr-CA"/>
        </w:rPr>
        <w:t xml:space="preserve">Uniformise </w:t>
      </w:r>
      <w:proofErr w:type="spellStart"/>
      <w:r w:rsidRPr="004A6F25">
        <w:rPr>
          <w:lang w:val="fr-CA"/>
        </w:rPr>
        <w:t>rl</w:t>
      </w:r>
      <w:r>
        <w:rPr>
          <w:lang w:val="fr-CA"/>
        </w:rPr>
        <w:t>’écriture</w:t>
      </w:r>
      <w:proofErr w:type="spellEnd"/>
      <w:r>
        <w:rPr>
          <w:lang w:val="fr-CA"/>
        </w:rPr>
        <w:t xml:space="preserve"> </w:t>
      </w:r>
      <w:proofErr w:type="gramStart"/>
      <w:r>
        <w:rPr>
          <w:lang w:val="fr-CA"/>
        </w:rPr>
        <w:t>des architecture</w:t>
      </w:r>
      <w:proofErr w:type="gramEnd"/>
      <w:r>
        <w:rPr>
          <w:lang w:val="fr-CA"/>
        </w:rPr>
        <w:t>. Tout en italique…</w:t>
      </w:r>
    </w:p>
  </w:comment>
  <w:comment w:id="149" w:author="Mickaël Germain" w:date="2021-11-12T12:31:00Z" w:initials="MG">
    <w:p w14:paraId="5088FBF9" w14:textId="3B6A1A94" w:rsidR="006866E0" w:rsidRPr="006866E0" w:rsidRDefault="006866E0">
      <w:pPr>
        <w:pStyle w:val="Commentaire"/>
        <w:rPr>
          <w:lang w:val="fr-CA"/>
        </w:rPr>
      </w:pPr>
      <w:r>
        <w:rPr>
          <w:rStyle w:val="Marquedecommentaire"/>
        </w:rPr>
        <w:annotationRef/>
      </w:r>
      <w:r w:rsidRPr="006866E0">
        <w:rPr>
          <w:lang w:val="fr-CA"/>
        </w:rPr>
        <w:t>Vérifier q</w:t>
      </w:r>
      <w:r>
        <w:rPr>
          <w:lang w:val="fr-CA"/>
        </w:rPr>
        <w:t>ue tu en parles dans la revue de littérature</w:t>
      </w:r>
    </w:p>
  </w:comment>
  <w:comment w:id="156" w:author="Mickaël Germain" w:date="2021-10-25T10:24:00Z" w:initials="MG">
    <w:p w14:paraId="7CE75A02" w14:textId="77777777" w:rsidR="00DC196A" w:rsidRDefault="00DC196A">
      <w:pPr>
        <w:pStyle w:val="Commentaire"/>
        <w:rPr>
          <w:lang w:val="fr-CA"/>
        </w:rPr>
      </w:pPr>
      <w:r>
        <w:rPr>
          <w:rStyle w:val="Marquedecommentaire"/>
        </w:rPr>
        <w:annotationRef/>
      </w:r>
      <w:proofErr w:type="spellStart"/>
      <w:r w:rsidRPr="003F3FB6">
        <w:rPr>
          <w:lang w:val="fr-CA"/>
        </w:rPr>
        <w:t>Rgaphique</w:t>
      </w:r>
      <w:proofErr w:type="spellEnd"/>
      <w:r w:rsidRPr="003F3FB6">
        <w:rPr>
          <w:lang w:val="fr-CA"/>
        </w:rPr>
        <w:t xml:space="preserve"> très flou. Est-ce p</w:t>
      </w:r>
      <w:r>
        <w:rPr>
          <w:lang w:val="fr-CA"/>
        </w:rPr>
        <w:t>ossible de le séparer en deux parties?</w:t>
      </w:r>
    </w:p>
    <w:p w14:paraId="670815EC" w14:textId="2A904D04" w:rsidR="00DC196A" w:rsidRPr="003F3FB6" w:rsidRDefault="00DC196A">
      <w:pPr>
        <w:pStyle w:val="Commentaire"/>
        <w:rPr>
          <w:lang w:val="fr-CA"/>
        </w:rPr>
      </w:pPr>
    </w:p>
  </w:comment>
  <w:comment w:id="158" w:author="Mickaël Germain" w:date="2021-10-25T10:25:00Z" w:initials="MG">
    <w:p w14:paraId="5274EA79" w14:textId="2ADB149F" w:rsidR="00DC196A" w:rsidRDefault="00DC196A">
      <w:pPr>
        <w:pStyle w:val="Commentaire"/>
      </w:pPr>
      <w:r>
        <w:rPr>
          <w:rStyle w:val="Marquedecommentaire"/>
        </w:rPr>
        <w:annotationRef/>
      </w:r>
      <w:r>
        <w:t>idem</w:t>
      </w:r>
    </w:p>
  </w:comment>
  <w:comment w:id="160" w:author="Mickaël Germain" w:date="2021-10-25T10:25:00Z" w:initials="MG">
    <w:p w14:paraId="31B2E923" w14:textId="24FB3026" w:rsidR="00DC196A" w:rsidRDefault="00DC196A">
      <w:pPr>
        <w:pStyle w:val="Commentaire"/>
      </w:pPr>
      <w:r>
        <w:rPr>
          <w:rStyle w:val="Marquedecommentaire"/>
        </w:rPr>
        <w:annotationRef/>
      </w:r>
      <w:r>
        <w:t>idem</w:t>
      </w:r>
    </w:p>
  </w:comment>
  <w:comment w:id="183" w:author="Mickaël Germain" w:date="2021-11-12T11:59:00Z" w:initials="MG">
    <w:p w14:paraId="7C2EEDE4" w14:textId="5DFB5CDC" w:rsidR="004A6F25" w:rsidRDefault="004A6F25">
      <w:pPr>
        <w:pStyle w:val="Commentaire"/>
      </w:pPr>
      <w:r>
        <w:rPr>
          <w:rStyle w:val="Marquedecommentaire"/>
        </w:rPr>
        <w:annotationRef/>
      </w:r>
      <w:r>
        <w:t>changer items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67CFA3F" w15:done="0"/>
  <w15:commentEx w15:paraId="7FA2E0A1" w15:done="0"/>
  <w15:commentEx w15:paraId="511B414C" w15:done="0"/>
  <w15:commentEx w15:paraId="350592F4" w15:done="0"/>
  <w15:commentEx w15:paraId="0218B82A" w15:done="0"/>
  <w15:commentEx w15:paraId="4845D853" w15:done="0"/>
  <w15:commentEx w15:paraId="776F73E7" w15:done="0"/>
  <w15:commentEx w15:paraId="567E3EC3" w15:done="0"/>
  <w15:commentEx w15:paraId="53768D27" w15:done="0"/>
  <w15:commentEx w15:paraId="4E0D612F" w15:done="0"/>
  <w15:commentEx w15:paraId="298A2B03" w15:done="0"/>
  <w15:commentEx w15:paraId="3B4844EE" w15:done="0"/>
  <w15:commentEx w15:paraId="4AA92B41" w15:done="0"/>
  <w15:commentEx w15:paraId="20E4FDCE" w15:done="0"/>
  <w15:commentEx w15:paraId="48E2F4EA" w15:done="0"/>
  <w15:commentEx w15:paraId="36915007" w15:done="0"/>
  <w15:commentEx w15:paraId="2D4926F0" w15:done="0"/>
  <w15:commentEx w15:paraId="380A6057" w15:done="0"/>
  <w15:commentEx w15:paraId="4906E758" w15:done="0"/>
  <w15:commentEx w15:paraId="71BDCCB2" w15:done="0"/>
  <w15:commentEx w15:paraId="3730D1F0" w15:done="0"/>
  <w15:commentEx w15:paraId="5088FBF9" w15:done="0"/>
  <w15:commentEx w15:paraId="670815EC" w15:done="0"/>
  <w15:commentEx w15:paraId="5274EA79" w15:done="0"/>
  <w15:commentEx w15:paraId="31B2E923" w15:done="0"/>
  <w15:commentEx w15:paraId="7C2EED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38C746" w16cex:dateUtc="2021-11-12T15:58:00Z"/>
  <w16cex:commentExtensible w16cex:durableId="2538C90A" w16cex:dateUtc="2021-11-12T16:05:00Z"/>
  <w16cex:commentExtensible w16cex:durableId="2538D9C3" w16cex:dateUtc="2021-11-12T17:17:00Z"/>
  <w16cex:commentExtensible w16cex:durableId="2538C96A" w16cex:dateUtc="2021-11-12T16:07:00Z"/>
  <w16cex:commentExtensible w16cex:durableId="2538CA39" w16cex:dateUtc="2021-11-12T16:10:00Z"/>
  <w16cex:commentExtensible w16cex:durableId="2538CA0F" w16cex:dateUtc="2021-11-12T16:10:00Z"/>
  <w16cex:commentExtensible w16cex:durableId="2538CC2B" w16cex:dateUtc="2021-11-12T16:19:00Z"/>
  <w16cex:commentExtensible w16cex:durableId="2538CC4B" w16cex:dateUtc="2021-11-12T16:19:00Z"/>
  <w16cex:commentExtensible w16cex:durableId="2538CFAE" w16cex:dateUtc="2021-11-12T16:34:00Z"/>
  <w16cex:commentExtensible w16cex:durableId="2538CFC7" w16cex:dateUtc="2021-11-12T16:34:00Z"/>
  <w16cex:commentExtensible w16cex:durableId="2538CFDD" w16cex:dateUtc="2021-11-12T16:34:00Z"/>
  <w16cex:commentExtensible w16cex:durableId="2538D096" w16cex:dateUtc="2021-11-12T16:37:00Z"/>
  <w16cex:commentExtensible w16cex:durableId="2538D045" w16cex:dateUtc="2021-11-12T16:36:00Z"/>
  <w16cex:commentExtensible w16cex:durableId="2538D0CD" w16cex:dateUtc="2021-11-12T16:38:00Z"/>
  <w16cex:commentExtensible w16cex:durableId="2538D177" w16cex:dateUtc="2021-11-12T16:41:00Z"/>
  <w16cex:commentExtensible w16cex:durableId="2538D1A8" w16cex:dateUtc="2021-11-12T16:42:00Z"/>
  <w16cex:commentExtensible w16cex:durableId="2538DC82" w16cex:dateUtc="2021-11-12T17:28:00Z"/>
  <w16cex:commentExtensible w16cex:durableId="2538D4A6" w16cex:dateUtc="2021-11-12T16:55:00Z"/>
  <w16cex:commentExtensible w16cex:durableId="2538D4B9" w16cex:dateUtc="2021-11-12T16:55:00Z"/>
  <w16cex:commentExtensible w16cex:durableId="2538D55B" w16cex:dateUtc="2021-11-12T16:58:00Z"/>
  <w16cex:commentExtensible w16cex:durableId="2538D53A" w16cex:dateUtc="2021-11-12T16:57:00Z"/>
  <w16cex:commentExtensible w16cex:durableId="2538DD1F" w16cex:dateUtc="2021-11-12T17:31:00Z"/>
  <w16cex:commentExtensible w16cex:durableId="25210467" w16cex:dateUtc="2021-10-25T14:24:00Z"/>
  <w16cex:commentExtensible w16cex:durableId="25210481" w16cex:dateUtc="2021-10-25T14:25:00Z"/>
  <w16cex:commentExtensible w16cex:durableId="25210487" w16cex:dateUtc="2021-10-25T14:25:00Z"/>
  <w16cex:commentExtensible w16cex:durableId="2538D5AC" w16cex:dateUtc="2021-11-12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7CFA3F" w16cid:durableId="2538C746"/>
  <w16cid:commentId w16cid:paraId="7FA2E0A1" w16cid:durableId="2538C90A"/>
  <w16cid:commentId w16cid:paraId="511B414C" w16cid:durableId="2538D9C3"/>
  <w16cid:commentId w16cid:paraId="350592F4" w16cid:durableId="2538C96A"/>
  <w16cid:commentId w16cid:paraId="0218B82A" w16cid:durableId="2538CA39"/>
  <w16cid:commentId w16cid:paraId="4845D853" w16cid:durableId="2538CA0F"/>
  <w16cid:commentId w16cid:paraId="776F73E7" w16cid:durableId="2538CC2B"/>
  <w16cid:commentId w16cid:paraId="567E3EC3" w16cid:durableId="2538CC4B"/>
  <w16cid:commentId w16cid:paraId="53768D27" w16cid:durableId="2538CFAE"/>
  <w16cid:commentId w16cid:paraId="4E0D612F" w16cid:durableId="2538CFC7"/>
  <w16cid:commentId w16cid:paraId="298A2B03" w16cid:durableId="2538CFDD"/>
  <w16cid:commentId w16cid:paraId="3B4844EE" w16cid:durableId="2538D096"/>
  <w16cid:commentId w16cid:paraId="4AA92B41" w16cid:durableId="2538D045"/>
  <w16cid:commentId w16cid:paraId="20E4FDCE" w16cid:durableId="2538D0CD"/>
  <w16cid:commentId w16cid:paraId="48E2F4EA" w16cid:durableId="2538D177"/>
  <w16cid:commentId w16cid:paraId="36915007" w16cid:durableId="2538D1A8"/>
  <w16cid:commentId w16cid:paraId="2D4926F0" w16cid:durableId="2538DC82"/>
  <w16cid:commentId w16cid:paraId="380A6057" w16cid:durableId="2538D4A6"/>
  <w16cid:commentId w16cid:paraId="4906E758" w16cid:durableId="2538D4B9"/>
  <w16cid:commentId w16cid:paraId="71BDCCB2" w16cid:durableId="2538D55B"/>
  <w16cid:commentId w16cid:paraId="3730D1F0" w16cid:durableId="2538D53A"/>
  <w16cid:commentId w16cid:paraId="5088FBF9" w16cid:durableId="2538DD1F"/>
  <w16cid:commentId w16cid:paraId="670815EC" w16cid:durableId="25210467"/>
  <w16cid:commentId w16cid:paraId="5274EA79" w16cid:durableId="25210481"/>
  <w16cid:commentId w16cid:paraId="31B2E923" w16cid:durableId="25210487"/>
  <w16cid:commentId w16cid:paraId="7C2EEDE4" w16cid:durableId="2538D5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E89AAD" w14:textId="77777777" w:rsidR="003E6FFD" w:rsidRDefault="003E6FFD">
      <w:pPr>
        <w:spacing w:after="0" w:line="240" w:lineRule="auto"/>
      </w:pPr>
      <w:r>
        <w:separator/>
      </w:r>
    </w:p>
  </w:endnote>
  <w:endnote w:type="continuationSeparator" w:id="0">
    <w:p w14:paraId="08A94CFA" w14:textId="77777777" w:rsidR="003E6FFD" w:rsidRDefault="003E6FFD">
      <w:pPr>
        <w:spacing w:after="0" w:line="240" w:lineRule="auto"/>
      </w:pPr>
      <w:r>
        <w:continuationSeparator/>
      </w:r>
    </w:p>
  </w:endnote>
  <w:endnote w:id="1">
    <w:p w14:paraId="5E4DD9D8" w14:textId="77777777" w:rsidR="00DC196A" w:rsidRPr="00546234" w:rsidRDefault="00DC196A">
      <w:pPr>
        <w:pStyle w:val="Notedefin"/>
        <w:rPr>
          <w:lang w:val="fr-FR"/>
        </w:rPr>
      </w:pPr>
      <w:r>
        <w:rPr>
          <w:rStyle w:val="Appeldenotedefin"/>
        </w:rPr>
        <w:endnoteRef/>
      </w:r>
      <w:r w:rsidRPr="00546234">
        <w:rPr>
          <w:lang w:val="fr-FR"/>
        </w:rPr>
        <w:t xml:space="preserve"> https://docs.nvidia.com/jetson/l4t/index.html#page/Tegra\%2520Linux\%2520Driver\%2520Package\%2520Development\%2520Guide\%2Foverview.html\%23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4738D" w14:textId="77777777" w:rsidR="00DC196A" w:rsidRDefault="00DC196A">
    <w:pPr>
      <w:spacing w:line="259" w:lineRule="auto"/>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0DCD9C" w14:textId="77777777" w:rsidR="00DC196A" w:rsidRDefault="00DC196A">
    <w:pPr>
      <w:spacing w:line="259" w:lineRule="auto"/>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DDD2D" w14:textId="77777777" w:rsidR="00DC196A" w:rsidRDefault="00DC196A">
    <w:pPr>
      <w:spacing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2917E" w14:textId="77777777" w:rsidR="00DC196A" w:rsidRDefault="00DC196A">
    <w:pPr>
      <w:spacing w:after="0" w:line="259" w:lineRule="auto"/>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0889A" w14:textId="0B076BC4" w:rsidR="00DC196A" w:rsidRDefault="00DC196A">
    <w:pPr>
      <w:spacing w:after="0" w:line="259" w:lineRule="auto"/>
      <w:jc w:val="center"/>
    </w:pPr>
    <w:r>
      <w:fldChar w:fldCharType="begin"/>
    </w:r>
    <w:r>
      <w:instrText xml:space="preserve"> PAGE   \* MERGEFORMAT </w:instrText>
    </w:r>
    <w:r>
      <w:fldChar w:fldCharType="separate"/>
    </w:r>
    <w:r>
      <w:rPr>
        <w:noProof/>
      </w:rPr>
      <w:t>VI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70EA86" w14:textId="77777777" w:rsidR="00DC196A" w:rsidRDefault="00DC196A">
    <w:pPr>
      <w:spacing w:after="0" w:line="259" w:lineRule="auto"/>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BC998" w14:textId="77777777" w:rsidR="00DC196A" w:rsidRDefault="00DC196A">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7CE0C" w14:textId="1AAAA08E" w:rsidR="00DC196A" w:rsidRDefault="00DC196A" w:rsidP="004134B2">
    <w:pPr>
      <w:spacing w:after="0" w:line="259" w:lineRule="auto"/>
      <w:jc w:val="center"/>
    </w:pPr>
    <w:r>
      <w:fldChar w:fldCharType="begin"/>
    </w:r>
    <w:r>
      <w:instrText xml:space="preserve"> PAGE   \* MERGEFORMAT </w:instrText>
    </w:r>
    <w:r>
      <w:fldChar w:fldCharType="separate"/>
    </w:r>
    <w:r>
      <w:rPr>
        <w:noProof/>
      </w:rPr>
      <w:t>64</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778CA9" w14:textId="77777777" w:rsidR="00DC196A" w:rsidRDefault="00DC196A">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2B2C91" w14:textId="77777777" w:rsidR="003E6FFD" w:rsidRDefault="003E6FFD">
      <w:pPr>
        <w:spacing w:after="0" w:line="295" w:lineRule="auto"/>
        <w:ind w:right="1440" w:firstLine="259"/>
      </w:pPr>
      <w:r>
        <w:separator/>
      </w:r>
    </w:p>
  </w:footnote>
  <w:footnote w:type="continuationSeparator" w:id="0">
    <w:p w14:paraId="0E2FCA7A" w14:textId="77777777" w:rsidR="003E6FFD" w:rsidRDefault="003E6FFD">
      <w:pPr>
        <w:spacing w:after="0" w:line="295" w:lineRule="auto"/>
        <w:ind w:right="1440" w:firstLine="259"/>
      </w:pPr>
      <w:r>
        <w:continuationSeparator/>
      </w:r>
    </w:p>
  </w:footnote>
  <w:footnote w:id="1">
    <w:p w14:paraId="04768441" w14:textId="77777777" w:rsidR="00DC196A" w:rsidRPr="002F7F20" w:rsidRDefault="00DC196A">
      <w:pPr>
        <w:pStyle w:val="Notedebasdepage"/>
        <w:rPr>
          <w:sz w:val="16"/>
          <w:lang w:val="fr-FR"/>
        </w:rPr>
      </w:pPr>
      <w:r>
        <w:rPr>
          <w:rStyle w:val="Appelnotedebasdep"/>
        </w:rPr>
        <w:footnoteRef/>
      </w:r>
      <w:r w:rsidRPr="002F7F20">
        <w:rPr>
          <w:lang w:val="fr-FR"/>
        </w:rPr>
        <w:t xml:space="preserve"> </w:t>
      </w:r>
      <w:r w:rsidRPr="002F7F20">
        <w:rPr>
          <w:sz w:val="16"/>
          <w:lang w:val="fr-FR"/>
        </w:rPr>
        <w:t>Temps réel signifie qu’il n’y a pas de délai entre le traitement de la donnée, et la communication du résultat. Quasi-temps réel signifie qu’un faible délai est permis entre l’occurrence de l’évènement et la communication du résultat.</w:t>
      </w:r>
    </w:p>
  </w:footnote>
  <w:footnote w:id="2">
    <w:p w14:paraId="51BC574D" w14:textId="77777777" w:rsidR="00DC196A" w:rsidRPr="002F7F20" w:rsidRDefault="00DC196A">
      <w:pPr>
        <w:pStyle w:val="Notedebasdepage"/>
        <w:rPr>
          <w:lang w:val="fr-FR"/>
        </w:rPr>
      </w:pPr>
      <w:r>
        <w:rPr>
          <w:rStyle w:val="Appelnotedebasdep"/>
        </w:rPr>
        <w:footnoteRef/>
      </w:r>
      <w:r w:rsidRPr="002F7F20">
        <w:rPr>
          <w:lang w:val="fr-FR"/>
        </w:rPr>
        <w:t xml:space="preserve"> </w:t>
      </w:r>
      <w:r w:rsidRPr="002F7F20">
        <w:rPr>
          <w:sz w:val="16"/>
          <w:lang w:val="fr-FR"/>
        </w:rPr>
        <w:t>Le terme "inférence" est utilisé lorsqu’un modèle, entrainé avec un échantillon de la population, est appliqué pour pouvoir donner une conclusion pour d’autres échantillons de la population (déduire un chien ou un chat sur une image). Le terme "prédiction" est utilisé lorsqu’un modèle, entrainé avec un échantillon de la population, est appliqué pour déduire une valeur selon une ou plusieurs variables (la température selon la localisation et l’altitude).</w:t>
      </w:r>
    </w:p>
  </w:footnote>
  <w:footnote w:id="3">
    <w:p w14:paraId="416E0CD3" w14:textId="77777777" w:rsidR="00DC196A" w:rsidRPr="002F7F20" w:rsidRDefault="00DC196A">
      <w:pPr>
        <w:pStyle w:val="Notedebasdepage"/>
        <w:rPr>
          <w:lang w:val="fr-FR"/>
        </w:rPr>
      </w:pPr>
      <w:r>
        <w:rPr>
          <w:rStyle w:val="Appelnotedebasdep"/>
        </w:rPr>
        <w:footnoteRef/>
      </w:r>
      <w:r w:rsidRPr="002F7F20">
        <w:rPr>
          <w:lang w:val="fr-FR"/>
        </w:rPr>
        <w:t xml:space="preserve"> </w:t>
      </w:r>
      <w:r w:rsidRPr="002F7F20">
        <w:rPr>
          <w:sz w:val="16"/>
          <w:lang w:val="fr-FR"/>
        </w:rPr>
        <w:t>La revue de la littérature a débuté en octobre-novembre 2019, c’est-à-dire quelques mois après la disponibilité du nano-ordinateur (juin 2019).</w:t>
      </w:r>
    </w:p>
  </w:footnote>
  <w:footnote w:id="4">
    <w:p w14:paraId="35EECB0D" w14:textId="77777777" w:rsidR="00DC196A" w:rsidRPr="004122C1" w:rsidRDefault="00DC196A">
      <w:pPr>
        <w:pStyle w:val="Notedebasdepage"/>
        <w:rPr>
          <w:lang w:val="fr-FR"/>
        </w:rPr>
      </w:pPr>
      <w:r>
        <w:rPr>
          <w:rStyle w:val="Appelnotedebasdep"/>
        </w:rPr>
        <w:footnoteRef/>
      </w:r>
      <w:r w:rsidRPr="004122C1">
        <w:rPr>
          <w:lang w:val="fr-FR"/>
        </w:rPr>
        <w:t xml:space="preserve"> </w:t>
      </w:r>
      <w:r w:rsidRPr="004122C1">
        <w:rPr>
          <w:sz w:val="16"/>
          <w:lang w:val="fr-FR"/>
        </w:rPr>
        <w:t>https://onnx.ai/supported-tools</w:t>
      </w:r>
    </w:p>
  </w:footnote>
  <w:footnote w:id="5">
    <w:p w14:paraId="24F087BE" w14:textId="77777777" w:rsidR="00DC196A" w:rsidRPr="004122C1" w:rsidRDefault="00DC196A">
      <w:pPr>
        <w:pStyle w:val="Notedebasdepage"/>
        <w:rPr>
          <w:lang w:val="fr-FR"/>
        </w:rPr>
      </w:pPr>
      <w:r>
        <w:rPr>
          <w:rStyle w:val="Appelnotedebasdep"/>
        </w:rPr>
        <w:footnoteRef/>
      </w:r>
      <w:r w:rsidRPr="004122C1">
        <w:rPr>
          <w:lang w:val="fr-FR"/>
        </w:rPr>
        <w:t xml:space="preserve"> </w:t>
      </w:r>
      <w:r w:rsidRPr="004122C1">
        <w:rPr>
          <w:sz w:val="16"/>
          <w:lang w:val="fr-FR"/>
        </w:rPr>
        <w:t>https://en.wikipedia.org/wiki/Open_Neural_Network_Exchange</w:t>
      </w:r>
    </w:p>
  </w:footnote>
  <w:footnote w:id="6">
    <w:p w14:paraId="3A944B95" w14:textId="77777777" w:rsidR="00DC196A" w:rsidRPr="004122C1" w:rsidRDefault="00DC196A">
      <w:pPr>
        <w:pStyle w:val="Notedebasdepage"/>
        <w:rPr>
          <w:lang w:val="fr-FR"/>
        </w:rPr>
      </w:pPr>
      <w:r>
        <w:rPr>
          <w:rStyle w:val="Appelnotedebasdep"/>
        </w:rPr>
        <w:footnoteRef/>
      </w:r>
      <w:r w:rsidRPr="004122C1">
        <w:rPr>
          <w:lang w:val="fr-FR"/>
        </w:rPr>
        <w:t xml:space="preserve"> </w:t>
      </w:r>
      <w:r w:rsidRPr="004122C1">
        <w:rPr>
          <w:sz w:val="16"/>
          <w:lang w:val="fr-FR"/>
        </w:rPr>
        <w:t>https://onnx.ai/about.html</w:t>
      </w:r>
    </w:p>
  </w:footnote>
  <w:footnote w:id="7">
    <w:p w14:paraId="66245883" w14:textId="77777777" w:rsidR="00DC196A" w:rsidRPr="004122C1" w:rsidRDefault="00DC196A">
      <w:pPr>
        <w:pStyle w:val="Notedebasdepage"/>
        <w:rPr>
          <w:lang w:val="fr-FR"/>
        </w:rPr>
      </w:pPr>
      <w:r>
        <w:rPr>
          <w:rStyle w:val="Appelnotedebasdep"/>
        </w:rPr>
        <w:footnoteRef/>
      </w:r>
      <w:r w:rsidRPr="004122C1">
        <w:rPr>
          <w:lang w:val="fr-FR"/>
        </w:rPr>
        <w:t xml:space="preserve"> </w:t>
      </w:r>
      <w:r w:rsidRPr="004122C1">
        <w:rPr>
          <w:sz w:val="16"/>
          <w:lang w:val="fr-FR"/>
        </w:rPr>
        <w:t>19 résultats dans SCOPUS le 8 mai 2021</w:t>
      </w:r>
    </w:p>
  </w:footnote>
  <w:footnote w:id="8">
    <w:p w14:paraId="1B647B13" w14:textId="77777777" w:rsidR="00DC196A" w:rsidRPr="009851D7" w:rsidRDefault="00DC196A">
      <w:pPr>
        <w:pStyle w:val="Notedebasdepage"/>
        <w:rPr>
          <w:lang w:val="fr-FR"/>
        </w:rPr>
      </w:pPr>
      <w:r>
        <w:rPr>
          <w:rStyle w:val="Appelnotedebasdep"/>
        </w:rPr>
        <w:footnoteRef/>
      </w:r>
      <w:r w:rsidRPr="009851D7">
        <w:rPr>
          <w:lang w:val="fr-FR"/>
        </w:rPr>
        <w:t xml:space="preserve"> </w:t>
      </w:r>
      <w:r w:rsidRPr="009851D7">
        <w:rPr>
          <w:sz w:val="16"/>
          <w:lang w:val="fr-FR"/>
        </w:rPr>
        <w:t>https://www.flickr.com/photos/pjcci/6830109134</w:t>
      </w:r>
    </w:p>
  </w:footnote>
  <w:footnote w:id="9">
    <w:p w14:paraId="78D24770" w14:textId="77777777" w:rsidR="00DC196A" w:rsidRPr="00F14405" w:rsidRDefault="00DC196A" w:rsidP="00F14405">
      <w:pPr>
        <w:pStyle w:val="Notedebasdepage"/>
        <w:jc w:val="left"/>
        <w:rPr>
          <w:lang w:val="fr-FR"/>
        </w:rPr>
      </w:pPr>
      <w:r>
        <w:rPr>
          <w:rStyle w:val="Appelnotedebasdep"/>
        </w:rPr>
        <w:footnoteRef/>
      </w:r>
      <w:r>
        <w:rPr>
          <w:lang w:val="fr-FR"/>
        </w:rPr>
        <w:t xml:space="preserve"> </w:t>
      </w:r>
      <w:r w:rsidRPr="00F14405">
        <w:rPr>
          <w:sz w:val="16"/>
          <w:lang w:val="fr-FR"/>
        </w:rPr>
        <w:t>https://jacquescartierchamplain.ca/wp-content/uploads/2018/10/IMG_Fiche_piste-multi_pont_JC_FR_vfinale_web__2018-10-10.pdf</w:t>
      </w:r>
    </w:p>
  </w:footnote>
  <w:footnote w:id="10">
    <w:p w14:paraId="360B9517" w14:textId="77777777" w:rsidR="00DC196A" w:rsidRPr="00F14405" w:rsidRDefault="00DC196A">
      <w:pPr>
        <w:pStyle w:val="Notedebasdepage"/>
        <w:rPr>
          <w:lang w:val="fr-FR"/>
        </w:rPr>
      </w:pPr>
      <w:r>
        <w:rPr>
          <w:rStyle w:val="Appelnotedebasdep"/>
        </w:rPr>
        <w:footnoteRef/>
      </w:r>
      <w:r w:rsidRPr="00F14405">
        <w:rPr>
          <w:lang w:val="fr-FR"/>
        </w:rPr>
        <w:t xml:space="preserve"> </w:t>
      </w:r>
      <w:r w:rsidRPr="00F14405">
        <w:rPr>
          <w:sz w:val="16"/>
          <w:lang w:val="fr-FR"/>
        </w:rPr>
        <w:t>https://github.com/dusty-nv/jetson-inference#semantic-segmentation</w:t>
      </w:r>
    </w:p>
  </w:footnote>
  <w:footnote w:id="11">
    <w:p w14:paraId="75636181" w14:textId="77777777" w:rsidR="00DC196A" w:rsidRPr="006E5858" w:rsidRDefault="00DC196A">
      <w:pPr>
        <w:pStyle w:val="Notedebasdepage"/>
        <w:rPr>
          <w:lang w:val="fr-FR"/>
        </w:rPr>
      </w:pPr>
      <w:r>
        <w:rPr>
          <w:rStyle w:val="Appelnotedebasdep"/>
        </w:rPr>
        <w:footnoteRef/>
      </w:r>
      <w:r w:rsidRPr="006E5858">
        <w:rPr>
          <w:lang w:val="fr-FR"/>
        </w:rPr>
        <w:t xml:space="preserve"> </w:t>
      </w:r>
      <w:r w:rsidRPr="006E5858">
        <w:rPr>
          <w:sz w:val="16"/>
          <w:lang w:val="fr-FR"/>
        </w:rPr>
        <w:t>https://developer.nvidia.com/embedded/jetpack</w:t>
      </w:r>
    </w:p>
  </w:footnote>
  <w:footnote w:id="12">
    <w:p w14:paraId="00A07D04" w14:textId="77777777" w:rsidR="00DC196A" w:rsidRPr="006E5858" w:rsidRDefault="00DC196A">
      <w:pPr>
        <w:pStyle w:val="Notedebasdepage"/>
        <w:rPr>
          <w:lang w:val="fr-FR"/>
        </w:rPr>
      </w:pPr>
      <w:r>
        <w:rPr>
          <w:rStyle w:val="Appelnotedebasdep"/>
        </w:rPr>
        <w:footnoteRef/>
      </w:r>
      <w:r w:rsidRPr="006E5858">
        <w:rPr>
          <w:lang w:val="fr-FR"/>
        </w:rPr>
        <w:t xml:space="preserve"> </w:t>
      </w:r>
      <w:r w:rsidRPr="006E5858">
        <w:rPr>
          <w:sz w:val="16"/>
          <w:lang w:val="fr-FR"/>
        </w:rPr>
        <w:t>https://docs.nvidia.com/jetson/jetpack/introduction/index.html</w:t>
      </w:r>
    </w:p>
  </w:footnote>
  <w:footnote w:id="13">
    <w:p w14:paraId="27E8AC57" w14:textId="77777777" w:rsidR="00DC196A" w:rsidRPr="006E5858" w:rsidRDefault="00DC196A" w:rsidP="006E5858">
      <w:pPr>
        <w:pStyle w:val="Notedebasdepage"/>
        <w:rPr>
          <w:lang w:val="fr-FR"/>
        </w:rPr>
      </w:pPr>
      <w:r>
        <w:rPr>
          <w:rStyle w:val="Appelnotedebasdep"/>
        </w:rPr>
        <w:footnoteRef/>
      </w:r>
      <w:r w:rsidRPr="006E5858">
        <w:rPr>
          <w:lang w:val="fr-FR"/>
        </w:rPr>
        <w:t xml:space="preserve"> </w:t>
      </w:r>
      <w:r w:rsidRPr="006E5858">
        <w:rPr>
          <w:sz w:val="16"/>
          <w:lang w:val="fr-FR"/>
        </w:rPr>
        <w:t>https://developer.nvidia.com/embedded/jetpack-archive</w:t>
      </w:r>
    </w:p>
  </w:footnote>
  <w:footnote w:id="14">
    <w:p w14:paraId="24284DB1" w14:textId="77777777" w:rsidR="00DC196A" w:rsidRPr="006E5858" w:rsidRDefault="00DC196A" w:rsidP="006E5858">
      <w:pPr>
        <w:pStyle w:val="Notedebasdepage"/>
        <w:rPr>
          <w:lang w:val="fr-FR"/>
        </w:rPr>
      </w:pPr>
      <w:r>
        <w:rPr>
          <w:rStyle w:val="Appelnotedebasdep"/>
        </w:rPr>
        <w:footnoteRef/>
      </w:r>
      <w:r w:rsidRPr="006E5858">
        <w:rPr>
          <w:lang w:val="fr-FR"/>
        </w:rPr>
        <w:t xml:space="preserve"> </w:t>
      </w:r>
      <w:r w:rsidRPr="006E5858">
        <w:rPr>
          <w:sz w:val="16"/>
          <w:lang w:val="fr-FR"/>
        </w:rPr>
        <w:t>https://developer.nvidia.com/embedded/linux-tegra</w:t>
      </w:r>
    </w:p>
  </w:footnote>
  <w:footnote w:id="15">
    <w:p w14:paraId="3939343D" w14:textId="77777777" w:rsidR="00DC196A" w:rsidRPr="006E5858" w:rsidRDefault="00DC196A">
      <w:pPr>
        <w:pStyle w:val="Notedebasdepage"/>
      </w:pPr>
      <w:r>
        <w:rPr>
          <w:rStyle w:val="Appelnotedebasdep"/>
        </w:rPr>
        <w:footnoteRef/>
      </w:r>
      <w:r w:rsidRPr="006E5858">
        <w:t xml:space="preserve"> </w:t>
      </w:r>
      <w:r w:rsidRPr="006E5858">
        <w:rPr>
          <w:sz w:val="16"/>
        </w:rPr>
        <w:t xml:space="preserve">https://forums.developer.nvidia.com/t/trying-to-regenerate-onnx-for-jetson-nano/125494?u= </w:t>
      </w:r>
      <w:proofErr w:type="spellStart"/>
      <w:r w:rsidRPr="006E5858">
        <w:rPr>
          <w:sz w:val="16"/>
        </w:rPr>
        <w:t>vincelf</w:t>
      </w:r>
      <w:proofErr w:type="spellEnd"/>
    </w:p>
  </w:footnote>
  <w:footnote w:id="16">
    <w:p w14:paraId="6295DB71" w14:textId="77777777" w:rsidR="00DC196A" w:rsidRPr="00163B98" w:rsidRDefault="00DC196A">
      <w:pPr>
        <w:pStyle w:val="Notedebasdepage"/>
      </w:pPr>
      <w:r>
        <w:rPr>
          <w:rStyle w:val="Appelnotedebasdep"/>
        </w:rPr>
        <w:footnoteRef/>
      </w:r>
      <w:r w:rsidRPr="00163B98">
        <w:t xml:space="preserve"> </w:t>
      </w:r>
      <w:r w:rsidRPr="00163B98">
        <w:rPr>
          <w:sz w:val="16"/>
        </w:rPr>
        <w:t>https://developer.nvidia.com/embedded/linux-tegra</w:t>
      </w:r>
    </w:p>
  </w:footnote>
  <w:footnote w:id="17">
    <w:p w14:paraId="2A1066F4" w14:textId="77777777" w:rsidR="00DC196A" w:rsidRPr="00163B98" w:rsidRDefault="00DC196A">
      <w:pPr>
        <w:pStyle w:val="Notedebasdepage"/>
        <w:rPr>
          <w:lang w:val="fr-FR"/>
        </w:rPr>
      </w:pPr>
      <w:r>
        <w:rPr>
          <w:rStyle w:val="Appelnotedebasdep"/>
        </w:rPr>
        <w:footnoteRef/>
      </w:r>
      <w:r w:rsidRPr="00163B98">
        <w:rPr>
          <w:lang w:val="fr-FR"/>
        </w:rPr>
        <w:t xml:space="preserve"> </w:t>
      </w:r>
      <w:r w:rsidRPr="00163B98">
        <w:rPr>
          <w:sz w:val="16"/>
          <w:lang w:val="fr-FR"/>
        </w:rPr>
        <w:t>https://github.com/dusty-nv/vision.git et ensuite branche v0.3.0</w:t>
      </w:r>
    </w:p>
  </w:footnote>
  <w:footnote w:id="18">
    <w:p w14:paraId="524A5D81" w14:textId="77777777" w:rsidR="00DC196A" w:rsidRPr="003272B4" w:rsidRDefault="00DC196A">
      <w:pPr>
        <w:pStyle w:val="Notedebasdepage"/>
        <w:rPr>
          <w:lang w:val="fr-FR"/>
        </w:rPr>
      </w:pPr>
      <w:r>
        <w:rPr>
          <w:rStyle w:val="Appelnotedebasdep"/>
        </w:rPr>
        <w:footnoteRef/>
      </w:r>
      <w:r w:rsidRPr="003272B4">
        <w:rPr>
          <w:lang w:val="fr-FR"/>
        </w:rPr>
        <w:t xml:space="preserve"> </w:t>
      </w:r>
      <w:r w:rsidRPr="003272B4">
        <w:rPr>
          <w:sz w:val="16"/>
          <w:lang w:val="fr-FR"/>
        </w:rPr>
        <w:t>https://vince7lf.github.io/</w:t>
      </w:r>
    </w:p>
  </w:footnote>
  <w:footnote w:id="19">
    <w:p w14:paraId="09F206EB" w14:textId="77777777" w:rsidR="00DC196A" w:rsidRPr="003272B4" w:rsidRDefault="00DC196A">
      <w:pPr>
        <w:pStyle w:val="Notedebasdepage"/>
        <w:rPr>
          <w:lang w:val="fr-FR"/>
        </w:rPr>
      </w:pPr>
      <w:r>
        <w:rPr>
          <w:rStyle w:val="Appelnotedebasdep"/>
        </w:rPr>
        <w:footnoteRef/>
      </w:r>
      <w:r w:rsidRPr="003272B4">
        <w:rPr>
          <w:lang w:val="fr-FR"/>
        </w:rPr>
        <w:t xml:space="preserve"> </w:t>
      </w:r>
      <w:r w:rsidRPr="003272B4">
        <w:rPr>
          <w:sz w:val="16"/>
          <w:lang w:val="fr-FR"/>
        </w:rPr>
        <w:t>https://github.com/vince7lf/gae724</w:t>
      </w:r>
    </w:p>
  </w:footnote>
  <w:footnote w:id="20">
    <w:p w14:paraId="48768470" w14:textId="77777777" w:rsidR="00DC196A" w:rsidRPr="00081759" w:rsidRDefault="00DC196A" w:rsidP="00466915">
      <w:pPr>
        <w:pStyle w:val="Notedebasdepage"/>
        <w:rPr>
          <w:lang w:val="fr-FR"/>
        </w:rPr>
      </w:pPr>
      <w:r>
        <w:rPr>
          <w:rStyle w:val="Appelnotedebasdep"/>
        </w:rPr>
        <w:footnoteRef/>
      </w:r>
      <w:r w:rsidRPr="00081759">
        <w:rPr>
          <w:lang w:val="fr-FR"/>
        </w:rPr>
        <w:t xml:space="preserve"> </w:t>
      </w:r>
      <w:r w:rsidRPr="00081759">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1">
    <w:p w14:paraId="3DB584A7" w14:textId="77777777" w:rsidR="00DC196A" w:rsidRPr="0058060B" w:rsidRDefault="00DC196A">
      <w:pPr>
        <w:pStyle w:val="Notedebasdepage"/>
        <w:rPr>
          <w:lang w:val="fr-FR"/>
        </w:rPr>
      </w:pPr>
      <w:r>
        <w:rPr>
          <w:rStyle w:val="Appelnotedebasdep"/>
        </w:rPr>
        <w:footnoteRef/>
      </w:r>
      <w:r w:rsidRPr="0058060B">
        <w:rPr>
          <w:lang w:val="fr-FR"/>
        </w:rPr>
        <w:t xml:space="preserve"> </w:t>
      </w:r>
      <w:r w:rsidRPr="004641E6">
        <w:rPr>
          <w:sz w:val="16"/>
          <w:lang w:val="fr-FR"/>
        </w:rPr>
        <w:t>https://forums.developer.nvidia.com/t/how-to-connect-ssd-to-jetson-nano/74053</w:t>
      </w:r>
    </w:p>
  </w:footnote>
  <w:footnote w:id="22">
    <w:p w14:paraId="77AED82D" w14:textId="77777777" w:rsidR="00DC196A" w:rsidRPr="0058060B" w:rsidRDefault="00DC196A">
      <w:pPr>
        <w:pStyle w:val="Notedebasdepage"/>
        <w:rPr>
          <w:lang w:val="fr-FR"/>
        </w:rPr>
      </w:pPr>
      <w:r>
        <w:rPr>
          <w:rStyle w:val="Appelnotedebasdep"/>
        </w:rPr>
        <w:footnoteRef/>
      </w:r>
      <w:r w:rsidRPr="0058060B">
        <w:rPr>
          <w:lang w:val="fr-FR"/>
        </w:rPr>
        <w:t xml:space="preserve"> </w:t>
      </w:r>
      <w:r w:rsidRPr="0058060B">
        <w:rPr>
          <w:sz w:val="16"/>
          <w:lang w:val="fr-FR"/>
        </w:rPr>
        <w:t>https://developer.nvidia.com/embedded/learn/get-started-jetson-nano-devkit#write</w:t>
      </w:r>
    </w:p>
  </w:footnote>
  <w:footnote w:id="23">
    <w:p w14:paraId="09A82A91" w14:textId="77777777" w:rsidR="00DC196A" w:rsidRPr="0058060B" w:rsidRDefault="00DC196A">
      <w:pPr>
        <w:pStyle w:val="Notedebasdepage"/>
        <w:rPr>
          <w:lang w:val="fr-FR"/>
        </w:rPr>
      </w:pPr>
      <w:r>
        <w:rPr>
          <w:rStyle w:val="Appelnotedebasdep"/>
        </w:rPr>
        <w:footnoteRef/>
      </w:r>
      <w:r w:rsidRPr="0058060B">
        <w:rPr>
          <w:lang w:val="fr-FR"/>
        </w:rPr>
        <w:t xml:space="preserve"> </w:t>
      </w:r>
      <w:r w:rsidRPr="0058060B">
        <w:rPr>
          <w:sz w:val="16"/>
          <w:lang w:val="fr-FR"/>
        </w:rPr>
        <w:t>https://www.jetsonhacks.com/2019/09/17/jetson-nano-run-from-usb-drive/</w:t>
      </w:r>
    </w:p>
  </w:footnote>
  <w:footnote w:id="24">
    <w:p w14:paraId="1375A5AA" w14:textId="77777777" w:rsidR="00DC196A" w:rsidRPr="00F73EC2" w:rsidRDefault="00DC196A">
      <w:pPr>
        <w:pStyle w:val="Notedebasdepage"/>
        <w:rPr>
          <w:lang w:val="fr-FR"/>
        </w:rPr>
      </w:pPr>
      <w:r>
        <w:rPr>
          <w:rStyle w:val="Appelnotedebasdep"/>
        </w:rPr>
        <w:footnoteRef/>
      </w:r>
      <w:r w:rsidRPr="00F73EC2">
        <w:rPr>
          <w:lang w:val="fr-FR"/>
        </w:rPr>
        <w:t xml:space="preserve"> </w:t>
      </w:r>
      <w:r w:rsidRPr="00F73EC2">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5">
    <w:p w14:paraId="23612BF3" w14:textId="77777777" w:rsidR="00DC196A" w:rsidRPr="00D46FBA" w:rsidRDefault="00DC196A">
      <w:pPr>
        <w:pStyle w:val="Notedebasdepage"/>
        <w:rPr>
          <w:lang w:val="fr-FR"/>
        </w:rPr>
      </w:pPr>
      <w:r>
        <w:rPr>
          <w:rStyle w:val="Appelnotedebasdep"/>
        </w:rPr>
        <w:footnoteRef/>
      </w:r>
      <w:r w:rsidRPr="00D46FBA">
        <w:rPr>
          <w:lang w:val="fr-FR"/>
        </w:rPr>
        <w:t xml:space="preserve"> </w:t>
      </w:r>
      <w:r w:rsidRPr="00D46FBA">
        <w:rPr>
          <w:sz w:val="16"/>
          <w:lang w:val="fr-FR"/>
        </w:rPr>
        <w:t>https://ilmonteux.github.io/2019/05/10/segmentation-metrics.html</w:t>
      </w:r>
    </w:p>
  </w:footnote>
  <w:footnote w:id="26">
    <w:p w14:paraId="61DFBDCD" w14:textId="77777777" w:rsidR="00DC196A" w:rsidRPr="007B6E0D" w:rsidRDefault="00DC196A">
      <w:pPr>
        <w:pStyle w:val="Notedebasdepage"/>
        <w:rPr>
          <w:lang w:val="fr-FR"/>
        </w:rPr>
      </w:pPr>
      <w:r>
        <w:rPr>
          <w:rStyle w:val="Appelnotedebasdep"/>
        </w:rPr>
        <w:footnoteRef/>
      </w:r>
      <w:r w:rsidRPr="007B6E0D">
        <w:rPr>
          <w:lang w:val="fr-FR"/>
        </w:rPr>
        <w:t xml:space="preserve"> </w:t>
      </w:r>
      <w:r w:rsidRPr="007B6E0D">
        <w:rPr>
          <w:sz w:val="16"/>
          <w:lang w:val="fr-FR"/>
        </w:rPr>
        <w:t>https://vince7lf.github.io/2020/05/26/metrics.html</w:t>
      </w:r>
    </w:p>
  </w:footnote>
  <w:footnote w:id="27">
    <w:p w14:paraId="5F8147F9" w14:textId="77777777" w:rsidR="00DC196A" w:rsidRPr="00DB2DA9" w:rsidRDefault="00DC196A">
      <w:pPr>
        <w:pStyle w:val="Notedebasdepage"/>
        <w:rPr>
          <w:lang w:val="fr-FR"/>
        </w:rPr>
      </w:pPr>
      <w:r>
        <w:rPr>
          <w:rStyle w:val="Appelnotedebasdep"/>
        </w:rPr>
        <w:footnoteRef/>
      </w:r>
      <w:r w:rsidRPr="00DB2DA9">
        <w:rPr>
          <w:lang w:val="fr-FR"/>
        </w:rPr>
        <w:t xml:space="preserve"> </w:t>
      </w:r>
      <w:proofErr w:type="gramStart"/>
      <w:r w:rsidRPr="00DB2DA9">
        <w:rPr>
          <w:sz w:val="16"/>
          <w:lang w:val="fr-FR"/>
        </w:rPr>
        <w:t>segnet</w:t>
      </w:r>
      <w:proofErr w:type="gramEnd"/>
      <w:r w:rsidRPr="00DB2DA9">
        <w:rPr>
          <w:sz w:val="16"/>
          <w:lang w:val="fr-FR"/>
        </w:rPr>
        <w:t>-console-{}-network=fcn-resnet18-deepscene-{}-visualize=mask-{}-alpha=10000images/ city_0.jpgoutput.jp</w:t>
      </w:r>
    </w:p>
  </w:footnote>
  <w:footnote w:id="28">
    <w:p w14:paraId="7DB307E0" w14:textId="77777777" w:rsidR="00DC196A" w:rsidRPr="00DB2DA9" w:rsidRDefault="00DC196A">
      <w:pPr>
        <w:pStyle w:val="Notedebasdepage"/>
        <w:rPr>
          <w:lang w:val="fr-FR"/>
        </w:rPr>
      </w:pPr>
      <w:r>
        <w:rPr>
          <w:rStyle w:val="Appelnotedebasdep"/>
        </w:rPr>
        <w:footnoteRef/>
      </w:r>
      <w:r w:rsidRPr="00DB2DA9">
        <w:rPr>
          <w:lang w:val="fr-FR"/>
        </w:rPr>
        <w:t xml:space="preserve"> </w:t>
      </w:r>
      <w:r w:rsidRPr="00DB2DA9">
        <w:rPr>
          <w:sz w:val="16"/>
          <w:lang w:val="fr-FR"/>
        </w:rPr>
        <w:t>https://gist.github.com/ilmonteux/8340df952722f3a1030a7d937e701b5a</w:t>
      </w:r>
    </w:p>
  </w:footnote>
  <w:footnote w:id="29">
    <w:p w14:paraId="58421635" w14:textId="77777777" w:rsidR="00DC196A" w:rsidRPr="00DB2DA9" w:rsidRDefault="00DC196A">
      <w:pPr>
        <w:pStyle w:val="Notedebasdepage"/>
        <w:rPr>
          <w:lang w:val="fr-FR"/>
        </w:rPr>
      </w:pPr>
      <w:r>
        <w:rPr>
          <w:rStyle w:val="Appelnotedebasdep"/>
        </w:rPr>
        <w:footnoteRef/>
      </w:r>
      <w:r w:rsidRPr="00DB2DA9">
        <w:rPr>
          <w:lang w:val="fr-FR"/>
        </w:rPr>
        <w:t xml:space="preserve"> </w:t>
      </w:r>
      <w:r w:rsidRPr="00DB2DA9">
        <w:rPr>
          <w:sz w:val="16"/>
          <w:lang w:val="fr-FR"/>
        </w:rPr>
        <w:t>https://github.com/umlaeute/v4l2loopback</w:t>
      </w:r>
    </w:p>
  </w:footnote>
  <w:footnote w:id="30">
    <w:p w14:paraId="7A5AD694" w14:textId="77777777" w:rsidR="00DC196A" w:rsidRPr="001F01B2" w:rsidRDefault="00DC196A">
      <w:pPr>
        <w:pStyle w:val="Notedebasdepage"/>
        <w:rPr>
          <w:lang w:val="fr-FR"/>
        </w:rPr>
      </w:pPr>
      <w:r>
        <w:rPr>
          <w:rStyle w:val="Appelnotedebasdep"/>
        </w:rPr>
        <w:footnoteRef/>
      </w:r>
      <w:r w:rsidRPr="001F01B2">
        <w:rPr>
          <w:lang w:val="fr-FR"/>
        </w:rPr>
        <w:t xml:space="preserve"> </w:t>
      </w:r>
      <w:r w:rsidRPr="001F01B2">
        <w:rPr>
          <w:sz w:val="16"/>
          <w:lang w:val="fr-FR"/>
        </w:rPr>
        <w:t>https://github.com/vince7lf/gae724/blob/master/run_deepscene.sh</w:t>
      </w:r>
    </w:p>
  </w:footnote>
  <w:footnote w:id="31">
    <w:p w14:paraId="09E6D81E" w14:textId="77777777" w:rsidR="00DC196A" w:rsidRPr="001F01B2" w:rsidRDefault="00DC196A">
      <w:pPr>
        <w:pStyle w:val="Notedebasdepage"/>
        <w:rPr>
          <w:lang w:val="fr-FR"/>
        </w:rPr>
      </w:pPr>
      <w:r>
        <w:rPr>
          <w:rStyle w:val="Appelnotedebasdep"/>
        </w:rPr>
        <w:footnoteRef/>
      </w:r>
      <w:r w:rsidRPr="001F01B2">
        <w:rPr>
          <w:lang w:val="fr-FR"/>
        </w:rPr>
        <w:t xml:space="preserve"> </w:t>
      </w:r>
      <w:r w:rsidRPr="001F01B2">
        <w:rPr>
          <w:sz w:val="16"/>
          <w:lang w:val="fr-FR"/>
        </w:rPr>
        <w:t>https://github.com/vince7lf/gae724/blob/master/run_deepscene_batch.sh</w:t>
      </w:r>
    </w:p>
  </w:footnote>
  <w:footnote w:id="32">
    <w:p w14:paraId="77FD9D2F" w14:textId="77777777" w:rsidR="00DC196A" w:rsidRPr="004277A9" w:rsidRDefault="00DC196A" w:rsidP="004277A9">
      <w:pPr>
        <w:pStyle w:val="Notedebasdepage"/>
      </w:pPr>
      <w:r>
        <w:rPr>
          <w:rStyle w:val="Appelnotedebasdep"/>
        </w:rPr>
        <w:footnoteRef/>
      </w:r>
      <w:r>
        <w:t xml:space="preserve"> </w:t>
      </w:r>
      <w:proofErr w:type="spellStart"/>
      <w:proofErr w:type="gramStart"/>
      <w:r w:rsidRPr="004277A9">
        <w:t>PLL:Phase</w:t>
      </w:r>
      <w:proofErr w:type="spellEnd"/>
      <w:proofErr w:type="gramEnd"/>
      <w:r>
        <w:t xml:space="preserve"> </w:t>
      </w:r>
      <w:r w:rsidRPr="004277A9">
        <w:t>locking</w:t>
      </w:r>
      <w:r>
        <w:t xml:space="preserve"> </w:t>
      </w:r>
      <w:r w:rsidRPr="004277A9">
        <w:t>loop</w:t>
      </w:r>
      <w:r>
        <w:t xml:space="preserve"> </w:t>
      </w:r>
      <w:r w:rsidRPr="004277A9">
        <w:t>thermal</w:t>
      </w:r>
      <w:r>
        <w:t xml:space="preserve"> </w:t>
      </w:r>
      <w:r w:rsidRPr="004277A9">
        <w:t>s</w:t>
      </w:r>
      <w:r>
        <w:t xml:space="preserve">ensor; </w:t>
      </w:r>
      <w:r w:rsidRPr="004277A9">
        <w:t>AO</w:t>
      </w:r>
      <w:r>
        <w:t xml:space="preserve"> </w:t>
      </w:r>
      <w:r w:rsidRPr="004277A9">
        <w:t>:</w:t>
      </w:r>
      <w:r>
        <w:t xml:space="preserve"> </w:t>
      </w:r>
      <w:r w:rsidRPr="004277A9">
        <w:t>Always</w:t>
      </w:r>
      <w:r>
        <w:t xml:space="preserve"> </w:t>
      </w:r>
      <w:r w:rsidRPr="004277A9">
        <w:t>on</w:t>
      </w:r>
      <w:r>
        <w:t xml:space="preserve"> </w:t>
      </w:r>
      <w:r w:rsidRPr="004277A9">
        <w:t>thermal</w:t>
      </w:r>
      <w:r>
        <w:t xml:space="preserve"> </w:t>
      </w:r>
      <w:r w:rsidRPr="004277A9">
        <w:t>sensor.</w:t>
      </w:r>
    </w:p>
    <w:p w14:paraId="57840D4F" w14:textId="77777777" w:rsidR="00DC196A" w:rsidRPr="004277A9" w:rsidRDefault="00DC196A" w:rsidP="004277A9">
      <w:pPr>
        <w:pStyle w:val="Notedebasdepage"/>
      </w:pPr>
      <w:r w:rsidRPr="004277A9">
        <w:t>https://forums.developer.nvidia.com/t/operating-temperature-range-on-jetson-nano/73555/10</w:t>
      </w:r>
    </w:p>
  </w:footnote>
  <w:footnote w:id="33">
    <w:p w14:paraId="7FFF65A3" w14:textId="77777777" w:rsidR="00DC196A" w:rsidRPr="00161CB1" w:rsidRDefault="00DC196A">
      <w:pPr>
        <w:pStyle w:val="Notedebasdepage"/>
      </w:pPr>
      <w:r>
        <w:rPr>
          <w:rStyle w:val="Appelnotedebasdep"/>
        </w:rPr>
        <w:footnoteRef/>
      </w:r>
      <w:r w:rsidRPr="00161CB1">
        <w:t xml:space="preserve"> </w:t>
      </w:r>
      <w:r w:rsidRPr="00161CB1">
        <w:rPr>
          <w:sz w:val="16"/>
        </w:rPr>
        <w:t>https://github.com/vince7lf/vince7lf.github.io/blob/master/_notebooks/2020-06-21-image_pred_ color.ipynb</w:t>
      </w:r>
    </w:p>
  </w:footnote>
  <w:footnote w:id="34">
    <w:p w14:paraId="03EB2B89" w14:textId="77777777" w:rsidR="00DC196A" w:rsidRPr="00161CB1" w:rsidRDefault="00DC196A">
      <w:pPr>
        <w:pStyle w:val="Notedebasdepage"/>
      </w:pPr>
      <w:r>
        <w:rPr>
          <w:rStyle w:val="Appelnotedebasdep"/>
        </w:rPr>
        <w:footnoteRef/>
      </w:r>
      <w:r w:rsidRPr="00161CB1">
        <w:t xml:space="preserve"> </w:t>
      </w:r>
      <w:r w:rsidRPr="00161CB1">
        <w:rPr>
          <w:sz w:val="16"/>
        </w:rPr>
        <w:t>https://usherbrooke.sharepoint.com/sites/ProjetVisionMto/Documents\%20partages/General/ projet_visionmeteo/videos/gae724_lefv2603/resultats/20200221_020044.mp4</w:t>
      </w:r>
    </w:p>
  </w:footnote>
  <w:footnote w:id="35">
    <w:p w14:paraId="6FF1CA0F" w14:textId="77777777" w:rsidR="00DC196A" w:rsidRPr="00161CB1" w:rsidRDefault="00DC196A">
      <w:pPr>
        <w:pStyle w:val="Notedebasdepage"/>
      </w:pPr>
      <w:r>
        <w:rPr>
          <w:rStyle w:val="Appelnotedebasdep"/>
        </w:rPr>
        <w:footnoteRef/>
      </w:r>
      <w:r w:rsidRPr="00161CB1">
        <w:t xml:space="preserve"> </w:t>
      </w:r>
      <w:r w:rsidRPr="00161CB1">
        <w:rPr>
          <w:sz w:val="16"/>
        </w:rPr>
        <w:t>https://usherbrooke.sharepoint.com/sites/ProjetVisionMto/Documents\%20partages/General/ projet_visionmeteo/videos/gae724_lefv2603/resultats/20200412_232155.mp4</w:t>
      </w:r>
    </w:p>
  </w:footnote>
  <w:footnote w:id="36">
    <w:p w14:paraId="29E1907F" w14:textId="77777777" w:rsidR="00DC196A" w:rsidRPr="00161CB1" w:rsidRDefault="00DC196A">
      <w:pPr>
        <w:pStyle w:val="Notedebasdepage"/>
      </w:pPr>
      <w:r>
        <w:rPr>
          <w:rStyle w:val="Appelnotedebasdep"/>
        </w:rPr>
        <w:footnoteRef/>
      </w:r>
      <w:r w:rsidRPr="00161CB1">
        <w:t xml:space="preserve"> </w:t>
      </w:r>
      <w:r w:rsidRPr="00161CB1">
        <w:rPr>
          <w:sz w:val="16"/>
        </w:rPr>
        <w:t>https://github.com/vince7lf/vince7lf.github.io/blob/master/_posts/2020-05-13-train-onnxnano.md</w:t>
      </w:r>
    </w:p>
  </w:footnote>
  <w:footnote w:id="37">
    <w:p w14:paraId="4D71131B" w14:textId="77777777" w:rsidR="00DC196A" w:rsidRPr="007E5ED6" w:rsidRDefault="00DC196A">
      <w:pPr>
        <w:pStyle w:val="Notedebasdepage"/>
      </w:pPr>
      <w:r>
        <w:rPr>
          <w:rStyle w:val="Appelnotedebasdep"/>
        </w:rPr>
        <w:footnoteRef/>
      </w:r>
      <w:r w:rsidRPr="007E5ED6">
        <w:t xml:space="preserve"> </w:t>
      </w:r>
      <w:r w:rsidRPr="007E5ED6">
        <w:rPr>
          <w:sz w:val="16"/>
        </w:rPr>
        <w:t xml:space="preserve">https://forums.developer.nvidia.com/t/trying-to-regenerate-onnx-for-jetson-nano/125494?u= </w:t>
      </w:r>
      <w:proofErr w:type="spellStart"/>
      <w:r w:rsidRPr="007E5ED6">
        <w:rPr>
          <w:sz w:val="16"/>
        </w:rPr>
        <w:t>vincelf</w:t>
      </w:r>
      <w:proofErr w:type="spellEnd"/>
    </w:p>
  </w:footnote>
  <w:footnote w:id="38">
    <w:p w14:paraId="14CE4DF3" w14:textId="77777777" w:rsidR="00DC196A" w:rsidRPr="00D076B4" w:rsidRDefault="00DC196A">
      <w:pPr>
        <w:pStyle w:val="Notedebasdepage"/>
      </w:pPr>
      <w:r>
        <w:rPr>
          <w:rStyle w:val="Appelnotedebasdep"/>
        </w:rPr>
        <w:footnoteRef/>
      </w:r>
      <w:r>
        <w:t xml:space="preserve"> </w:t>
      </w:r>
      <w:r w:rsidRPr="00D076B4">
        <w:rPr>
          <w:sz w:val="16"/>
        </w:rPr>
        <w:t>https://github.com/vince7lf/vince7lf.github.io</w:t>
      </w:r>
    </w:p>
  </w:footnote>
  <w:footnote w:id="39">
    <w:p w14:paraId="1E3B4280" w14:textId="77777777" w:rsidR="00DC196A" w:rsidRPr="0058060B" w:rsidRDefault="00DC196A" w:rsidP="00C24126">
      <w:pPr>
        <w:pStyle w:val="Notedebasdepage"/>
        <w:rPr>
          <w:lang w:val="fr-FR"/>
        </w:rPr>
      </w:pPr>
      <w:r>
        <w:rPr>
          <w:rStyle w:val="Appelnotedebasdep"/>
        </w:rPr>
        <w:footnoteRef/>
      </w:r>
      <w:r w:rsidRPr="0058060B">
        <w:rPr>
          <w:lang w:val="fr-FR"/>
        </w:rPr>
        <w:t xml:space="preserve"> </w:t>
      </w:r>
      <w:r w:rsidRPr="0058060B">
        <w:rPr>
          <w:sz w:val="16"/>
          <w:lang w:val="fr-FR"/>
        </w:rPr>
        <w:t>À noter que la carte d’extension T100 est discontinuée et remplacée par la T130</w:t>
      </w:r>
    </w:p>
  </w:footnote>
  <w:footnote w:id="40">
    <w:p w14:paraId="6272F586" w14:textId="77777777" w:rsidR="00DC196A" w:rsidRPr="0058060B" w:rsidRDefault="00DC196A" w:rsidP="00C24126">
      <w:pPr>
        <w:pStyle w:val="Notedebasdepage"/>
        <w:rPr>
          <w:lang w:val="fr-FR"/>
        </w:rPr>
      </w:pPr>
      <w:r>
        <w:rPr>
          <w:rStyle w:val="Appelnotedebasdep"/>
        </w:rPr>
        <w:footnoteRef/>
      </w:r>
      <w:r w:rsidRPr="0058060B">
        <w:rPr>
          <w:lang w:val="fr-FR"/>
        </w:rPr>
        <w:t xml:space="preserve"> </w:t>
      </w:r>
      <w:r w:rsidRPr="0058060B">
        <w:rPr>
          <w:sz w:val="16"/>
          <w:lang w:val="fr-FR"/>
        </w:rPr>
        <w:t>https://www.kingston.com/en/community/articledetail/articleid/48543</w:t>
      </w:r>
    </w:p>
  </w:footnote>
  <w:footnote w:id="41">
    <w:p w14:paraId="6F420B64" w14:textId="77777777" w:rsidR="00DC196A" w:rsidRPr="0058060B" w:rsidRDefault="00DC196A" w:rsidP="00C24126">
      <w:pPr>
        <w:pStyle w:val="Notedebasdepage"/>
        <w:rPr>
          <w:lang w:val="fr-FR"/>
        </w:rPr>
      </w:pPr>
      <w:r>
        <w:rPr>
          <w:rStyle w:val="Appelnotedebasdep"/>
        </w:rPr>
        <w:footnoteRef/>
      </w:r>
      <w:r w:rsidRPr="0058060B">
        <w:rPr>
          <w:lang w:val="fr-FR"/>
        </w:rPr>
        <w:t xml:space="preserve"> </w:t>
      </w:r>
      <w:r w:rsidRPr="0058060B">
        <w:rPr>
          <w:sz w:val="16"/>
          <w:lang w:val="fr-FR"/>
        </w:rPr>
        <w:t>https://geekworm.com/products/nvidia-jetson-nano-nvme-m-2-ssd-shield-t100-v1-1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19C95C" w14:textId="77777777" w:rsidR="00DC196A" w:rsidRDefault="00DC196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106CC1" w14:textId="77777777" w:rsidR="00DC196A" w:rsidRDefault="00DC196A">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7D2D09" w14:textId="77777777" w:rsidR="00DC196A" w:rsidRDefault="00DC196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AD2F6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57417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0A0E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39E50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A0CE0F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D3C755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F226F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35A25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61AD8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A605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A1174"/>
    <w:multiLevelType w:val="hybridMultilevel"/>
    <w:tmpl w:val="645EC980"/>
    <w:lvl w:ilvl="0" w:tplc="DA3E1CF6">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96FE70">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E0D0C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10FD1E">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96440A">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96DFD8">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9EA42C">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78EAC0">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F892C0">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42407AF"/>
    <w:multiLevelType w:val="hybridMultilevel"/>
    <w:tmpl w:val="93D608DE"/>
    <w:lvl w:ilvl="0" w:tplc="885C9292">
      <w:start w:val="25"/>
      <w:numFmt w:val="bullet"/>
      <w:lvlText w:val=""/>
      <w:lvlJc w:val="left"/>
      <w:pPr>
        <w:ind w:left="484" w:hanging="360"/>
      </w:pPr>
      <w:rPr>
        <w:rFonts w:ascii="Symbol" w:eastAsiaTheme="minorEastAsia" w:hAnsi="Symbol" w:cs="Times New Roman" w:hint="default"/>
      </w:rPr>
    </w:lvl>
    <w:lvl w:ilvl="1" w:tplc="10090003" w:tentative="1">
      <w:start w:val="1"/>
      <w:numFmt w:val="bullet"/>
      <w:lvlText w:val="o"/>
      <w:lvlJc w:val="left"/>
      <w:pPr>
        <w:ind w:left="1204" w:hanging="360"/>
      </w:pPr>
      <w:rPr>
        <w:rFonts w:ascii="Courier New" w:hAnsi="Courier New" w:cs="Courier New" w:hint="default"/>
      </w:rPr>
    </w:lvl>
    <w:lvl w:ilvl="2" w:tplc="10090005" w:tentative="1">
      <w:start w:val="1"/>
      <w:numFmt w:val="bullet"/>
      <w:lvlText w:val=""/>
      <w:lvlJc w:val="left"/>
      <w:pPr>
        <w:ind w:left="1924" w:hanging="360"/>
      </w:pPr>
      <w:rPr>
        <w:rFonts w:ascii="Wingdings" w:hAnsi="Wingdings" w:hint="default"/>
      </w:rPr>
    </w:lvl>
    <w:lvl w:ilvl="3" w:tplc="10090001" w:tentative="1">
      <w:start w:val="1"/>
      <w:numFmt w:val="bullet"/>
      <w:lvlText w:val=""/>
      <w:lvlJc w:val="left"/>
      <w:pPr>
        <w:ind w:left="2644" w:hanging="360"/>
      </w:pPr>
      <w:rPr>
        <w:rFonts w:ascii="Symbol" w:hAnsi="Symbol" w:hint="default"/>
      </w:rPr>
    </w:lvl>
    <w:lvl w:ilvl="4" w:tplc="10090003" w:tentative="1">
      <w:start w:val="1"/>
      <w:numFmt w:val="bullet"/>
      <w:lvlText w:val="o"/>
      <w:lvlJc w:val="left"/>
      <w:pPr>
        <w:ind w:left="3364" w:hanging="360"/>
      </w:pPr>
      <w:rPr>
        <w:rFonts w:ascii="Courier New" w:hAnsi="Courier New" w:cs="Courier New" w:hint="default"/>
      </w:rPr>
    </w:lvl>
    <w:lvl w:ilvl="5" w:tplc="10090005" w:tentative="1">
      <w:start w:val="1"/>
      <w:numFmt w:val="bullet"/>
      <w:lvlText w:val=""/>
      <w:lvlJc w:val="left"/>
      <w:pPr>
        <w:ind w:left="4084" w:hanging="360"/>
      </w:pPr>
      <w:rPr>
        <w:rFonts w:ascii="Wingdings" w:hAnsi="Wingdings" w:hint="default"/>
      </w:rPr>
    </w:lvl>
    <w:lvl w:ilvl="6" w:tplc="10090001" w:tentative="1">
      <w:start w:val="1"/>
      <w:numFmt w:val="bullet"/>
      <w:lvlText w:val=""/>
      <w:lvlJc w:val="left"/>
      <w:pPr>
        <w:ind w:left="4804" w:hanging="360"/>
      </w:pPr>
      <w:rPr>
        <w:rFonts w:ascii="Symbol" w:hAnsi="Symbol" w:hint="default"/>
      </w:rPr>
    </w:lvl>
    <w:lvl w:ilvl="7" w:tplc="10090003" w:tentative="1">
      <w:start w:val="1"/>
      <w:numFmt w:val="bullet"/>
      <w:lvlText w:val="o"/>
      <w:lvlJc w:val="left"/>
      <w:pPr>
        <w:ind w:left="5524" w:hanging="360"/>
      </w:pPr>
      <w:rPr>
        <w:rFonts w:ascii="Courier New" w:hAnsi="Courier New" w:cs="Courier New" w:hint="default"/>
      </w:rPr>
    </w:lvl>
    <w:lvl w:ilvl="8" w:tplc="10090005" w:tentative="1">
      <w:start w:val="1"/>
      <w:numFmt w:val="bullet"/>
      <w:lvlText w:val=""/>
      <w:lvlJc w:val="left"/>
      <w:pPr>
        <w:ind w:left="6244" w:hanging="360"/>
      </w:pPr>
      <w:rPr>
        <w:rFonts w:ascii="Wingdings" w:hAnsi="Wingdings" w:hint="default"/>
      </w:rPr>
    </w:lvl>
  </w:abstractNum>
  <w:abstractNum w:abstractNumId="12" w15:restartNumberingAfterBreak="0">
    <w:nsid w:val="18080DB2"/>
    <w:multiLevelType w:val="hybridMultilevel"/>
    <w:tmpl w:val="31E68A0E"/>
    <w:lvl w:ilvl="0" w:tplc="CC962C1A">
      <w:start w:val="1"/>
      <w:numFmt w:val="decimal"/>
      <w:lvlText w:val="%1."/>
      <w:lvlJc w:val="left"/>
      <w:pPr>
        <w:ind w:left="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8ACDBA">
      <w:start w:val="1"/>
      <w:numFmt w:val="lowerLetter"/>
      <w:lvlText w:val="%2"/>
      <w:lvlJc w:val="left"/>
      <w:pPr>
        <w:ind w:left="14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A2C7D74">
      <w:start w:val="1"/>
      <w:numFmt w:val="lowerRoman"/>
      <w:lvlText w:val="%3"/>
      <w:lvlJc w:val="left"/>
      <w:pPr>
        <w:ind w:left="22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FCA6230">
      <w:start w:val="1"/>
      <w:numFmt w:val="decimal"/>
      <w:lvlText w:val="%4"/>
      <w:lvlJc w:val="left"/>
      <w:pPr>
        <w:ind w:left="29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4B6394E">
      <w:start w:val="1"/>
      <w:numFmt w:val="lowerLetter"/>
      <w:lvlText w:val="%5"/>
      <w:lvlJc w:val="left"/>
      <w:pPr>
        <w:ind w:left="36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8963DEC">
      <w:start w:val="1"/>
      <w:numFmt w:val="lowerRoman"/>
      <w:lvlText w:val="%6"/>
      <w:lvlJc w:val="left"/>
      <w:pPr>
        <w:ind w:left="43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EC2948">
      <w:start w:val="1"/>
      <w:numFmt w:val="decimal"/>
      <w:lvlText w:val="%7"/>
      <w:lvlJc w:val="left"/>
      <w:pPr>
        <w:ind w:left="50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7E31EA">
      <w:start w:val="1"/>
      <w:numFmt w:val="lowerLetter"/>
      <w:lvlText w:val="%8"/>
      <w:lvlJc w:val="left"/>
      <w:pPr>
        <w:ind w:left="58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20E67C0">
      <w:start w:val="1"/>
      <w:numFmt w:val="lowerRoman"/>
      <w:lvlText w:val="%9"/>
      <w:lvlJc w:val="left"/>
      <w:pPr>
        <w:ind w:left="65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3BF0246"/>
    <w:multiLevelType w:val="hybridMultilevel"/>
    <w:tmpl w:val="C5002ED6"/>
    <w:lvl w:ilvl="0" w:tplc="52089632">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9A2208E">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8444E3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46E90F2">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C3677A2">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1C643C">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DBC73A0">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447862">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9A581A">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0F13056"/>
    <w:multiLevelType w:val="hybridMultilevel"/>
    <w:tmpl w:val="423EA6B8"/>
    <w:lvl w:ilvl="0" w:tplc="0C0C0001">
      <w:start w:val="1"/>
      <w:numFmt w:val="bullet"/>
      <w:lvlText w:val=""/>
      <w:lvlJc w:val="left"/>
      <w:pPr>
        <w:ind w:left="717" w:hanging="360"/>
      </w:pPr>
      <w:rPr>
        <w:rFonts w:ascii="Symbol" w:hAnsi="Symbol" w:hint="default"/>
      </w:rPr>
    </w:lvl>
    <w:lvl w:ilvl="1" w:tplc="0C0C0003" w:tentative="1">
      <w:start w:val="1"/>
      <w:numFmt w:val="bullet"/>
      <w:lvlText w:val="o"/>
      <w:lvlJc w:val="left"/>
      <w:pPr>
        <w:ind w:left="1437" w:hanging="360"/>
      </w:pPr>
      <w:rPr>
        <w:rFonts w:ascii="Courier New" w:hAnsi="Courier New" w:cs="Courier New" w:hint="default"/>
      </w:rPr>
    </w:lvl>
    <w:lvl w:ilvl="2" w:tplc="0C0C0005" w:tentative="1">
      <w:start w:val="1"/>
      <w:numFmt w:val="bullet"/>
      <w:lvlText w:val=""/>
      <w:lvlJc w:val="left"/>
      <w:pPr>
        <w:ind w:left="2157" w:hanging="360"/>
      </w:pPr>
      <w:rPr>
        <w:rFonts w:ascii="Wingdings" w:hAnsi="Wingdings" w:hint="default"/>
      </w:rPr>
    </w:lvl>
    <w:lvl w:ilvl="3" w:tplc="0C0C0001" w:tentative="1">
      <w:start w:val="1"/>
      <w:numFmt w:val="bullet"/>
      <w:lvlText w:val=""/>
      <w:lvlJc w:val="left"/>
      <w:pPr>
        <w:ind w:left="2877" w:hanging="360"/>
      </w:pPr>
      <w:rPr>
        <w:rFonts w:ascii="Symbol" w:hAnsi="Symbol" w:hint="default"/>
      </w:rPr>
    </w:lvl>
    <w:lvl w:ilvl="4" w:tplc="0C0C0003" w:tentative="1">
      <w:start w:val="1"/>
      <w:numFmt w:val="bullet"/>
      <w:lvlText w:val="o"/>
      <w:lvlJc w:val="left"/>
      <w:pPr>
        <w:ind w:left="3597" w:hanging="360"/>
      </w:pPr>
      <w:rPr>
        <w:rFonts w:ascii="Courier New" w:hAnsi="Courier New" w:cs="Courier New" w:hint="default"/>
      </w:rPr>
    </w:lvl>
    <w:lvl w:ilvl="5" w:tplc="0C0C0005" w:tentative="1">
      <w:start w:val="1"/>
      <w:numFmt w:val="bullet"/>
      <w:lvlText w:val=""/>
      <w:lvlJc w:val="left"/>
      <w:pPr>
        <w:ind w:left="4317" w:hanging="360"/>
      </w:pPr>
      <w:rPr>
        <w:rFonts w:ascii="Wingdings" w:hAnsi="Wingdings" w:hint="default"/>
      </w:rPr>
    </w:lvl>
    <w:lvl w:ilvl="6" w:tplc="0C0C0001" w:tentative="1">
      <w:start w:val="1"/>
      <w:numFmt w:val="bullet"/>
      <w:lvlText w:val=""/>
      <w:lvlJc w:val="left"/>
      <w:pPr>
        <w:ind w:left="5037" w:hanging="360"/>
      </w:pPr>
      <w:rPr>
        <w:rFonts w:ascii="Symbol" w:hAnsi="Symbol" w:hint="default"/>
      </w:rPr>
    </w:lvl>
    <w:lvl w:ilvl="7" w:tplc="0C0C0003" w:tentative="1">
      <w:start w:val="1"/>
      <w:numFmt w:val="bullet"/>
      <w:lvlText w:val="o"/>
      <w:lvlJc w:val="left"/>
      <w:pPr>
        <w:ind w:left="5757" w:hanging="360"/>
      </w:pPr>
      <w:rPr>
        <w:rFonts w:ascii="Courier New" w:hAnsi="Courier New" w:cs="Courier New" w:hint="default"/>
      </w:rPr>
    </w:lvl>
    <w:lvl w:ilvl="8" w:tplc="0C0C0005" w:tentative="1">
      <w:start w:val="1"/>
      <w:numFmt w:val="bullet"/>
      <w:lvlText w:val=""/>
      <w:lvlJc w:val="left"/>
      <w:pPr>
        <w:ind w:left="6477" w:hanging="360"/>
      </w:pPr>
      <w:rPr>
        <w:rFonts w:ascii="Wingdings" w:hAnsi="Wingdings" w:hint="default"/>
      </w:rPr>
    </w:lvl>
  </w:abstractNum>
  <w:abstractNum w:abstractNumId="15" w15:restartNumberingAfterBreak="0">
    <w:nsid w:val="43DE58CE"/>
    <w:multiLevelType w:val="hybridMultilevel"/>
    <w:tmpl w:val="393E5450"/>
    <w:lvl w:ilvl="0" w:tplc="0678726E">
      <w:start w:val="1"/>
      <w:numFmt w:val="decimal"/>
      <w:lvlText w:val="%1."/>
      <w:lvlJc w:val="left"/>
      <w:pPr>
        <w:ind w:left="8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42918A">
      <w:start w:val="1"/>
      <w:numFmt w:val="lowerLetter"/>
      <w:lvlText w:val="%2"/>
      <w:lvlJc w:val="left"/>
      <w:pPr>
        <w:ind w:left="12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5388280">
      <w:start w:val="1"/>
      <w:numFmt w:val="lowerRoman"/>
      <w:lvlText w:val="%3"/>
      <w:lvlJc w:val="left"/>
      <w:pPr>
        <w:ind w:left="19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3E099C">
      <w:start w:val="1"/>
      <w:numFmt w:val="decimal"/>
      <w:lvlText w:val="%4"/>
      <w:lvlJc w:val="left"/>
      <w:pPr>
        <w:ind w:left="26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A27692">
      <w:start w:val="1"/>
      <w:numFmt w:val="lowerLetter"/>
      <w:lvlText w:val="%5"/>
      <w:lvlJc w:val="left"/>
      <w:pPr>
        <w:ind w:left="3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586554">
      <w:start w:val="1"/>
      <w:numFmt w:val="lowerRoman"/>
      <w:lvlText w:val="%6"/>
      <w:lvlJc w:val="left"/>
      <w:pPr>
        <w:ind w:left="4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C726A">
      <w:start w:val="1"/>
      <w:numFmt w:val="decimal"/>
      <w:lvlText w:val="%7"/>
      <w:lvlJc w:val="left"/>
      <w:pPr>
        <w:ind w:left="48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16B510">
      <w:start w:val="1"/>
      <w:numFmt w:val="lowerLetter"/>
      <w:lvlText w:val="%8"/>
      <w:lvlJc w:val="left"/>
      <w:pPr>
        <w:ind w:left="55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4E8280">
      <w:start w:val="1"/>
      <w:numFmt w:val="lowerRoman"/>
      <w:lvlText w:val="%9"/>
      <w:lvlJc w:val="left"/>
      <w:pPr>
        <w:ind w:left="62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80333FB"/>
    <w:multiLevelType w:val="multilevel"/>
    <w:tmpl w:val="E6C242F4"/>
    <w:lvl w:ilvl="0">
      <w:start w:val="1"/>
      <w:numFmt w:val="decimal"/>
      <w:pStyle w:val="Titre1"/>
      <w:lvlText w:val="%1"/>
      <w:lvlJc w:val="left"/>
      <w:pPr>
        <w:ind w:left="0"/>
      </w:pPr>
      <w:rPr>
        <w:rFonts w:ascii="Times New Roman" w:eastAsia="Calibri" w:hAnsi="Times New Roman" w:cs="Times New Roman" w:hint="default"/>
        <w:b w:val="0"/>
        <w:i w:val="0"/>
        <w:strike w:val="0"/>
        <w:dstrike w:val="0"/>
        <w:color w:val="000000"/>
        <w:sz w:val="34"/>
        <w:szCs w:val="34"/>
        <w:u w:val="none" w:color="000000"/>
        <w:bdr w:val="none" w:sz="0" w:space="0" w:color="auto"/>
        <w:shd w:val="clear" w:color="auto" w:fill="auto"/>
        <w:vertAlign w:val="baseline"/>
      </w:rPr>
    </w:lvl>
    <w:lvl w:ilvl="1">
      <w:start w:val="1"/>
      <w:numFmt w:val="decimal"/>
      <w:pStyle w:val="Titre2"/>
      <w:lvlText w:val="%1.%2"/>
      <w:lvlJc w:val="left"/>
      <w:pPr>
        <w:ind w:left="0"/>
      </w:pPr>
      <w:rPr>
        <w:rFonts w:ascii="Times New Roman" w:eastAsia="Calibri" w:hAnsi="Times New Roman" w:cs="Calibri"/>
        <w:b w:val="0"/>
        <w:i w:val="0"/>
        <w:strike w:val="0"/>
        <w:dstrike w:val="0"/>
        <w:color w:val="000000"/>
        <w:sz w:val="29"/>
        <w:szCs w:val="29"/>
        <w:u w:val="none" w:color="000000"/>
        <w:bdr w:val="none" w:sz="0" w:space="0" w:color="auto"/>
        <w:shd w:val="clear" w:color="auto" w:fill="auto"/>
        <w:vertAlign w:val="baseline"/>
      </w:rPr>
    </w:lvl>
    <w:lvl w:ilvl="2">
      <w:start w:val="1"/>
      <w:numFmt w:val="decimal"/>
      <w:pStyle w:val="Titre3"/>
      <w:lvlText w:val="%1.%2.%3"/>
      <w:lvlJc w:val="left"/>
      <w:pPr>
        <w:ind w:left="0"/>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AED0108"/>
    <w:multiLevelType w:val="hybridMultilevel"/>
    <w:tmpl w:val="AD808BC6"/>
    <w:lvl w:ilvl="0" w:tplc="0C0C0017">
      <w:start w:val="1"/>
      <w:numFmt w:val="lowerLetter"/>
      <w:lvlText w:val="%1)"/>
      <w:lvlJc w:val="left"/>
      <w:pPr>
        <w:ind w:left="360" w:hanging="360"/>
      </w:pPr>
      <w:rPr>
        <w:rFonts w:hint="default"/>
      </w:rPr>
    </w:lvl>
    <w:lvl w:ilvl="1" w:tplc="0C0C0019" w:tentative="1">
      <w:start w:val="1"/>
      <w:numFmt w:val="lowerLetter"/>
      <w:lvlText w:val="%2."/>
      <w:lvlJc w:val="left"/>
      <w:pPr>
        <w:ind w:left="1080" w:hanging="360"/>
      </w:pPr>
    </w:lvl>
    <w:lvl w:ilvl="2" w:tplc="0C0C001B" w:tentative="1">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abstractNum w:abstractNumId="18" w15:restartNumberingAfterBreak="0">
    <w:nsid w:val="782E5B4F"/>
    <w:multiLevelType w:val="hybridMultilevel"/>
    <w:tmpl w:val="50BC9C34"/>
    <w:lvl w:ilvl="0" w:tplc="0384610A">
      <w:start w:val="43"/>
      <w:numFmt w:val="decimal"/>
      <w:lvlText w:val="%1."/>
      <w:lvlJc w:val="left"/>
      <w:pPr>
        <w:ind w:left="5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CAE9DD4">
      <w:start w:val="1"/>
      <w:numFmt w:val="lowerLetter"/>
      <w:lvlText w:val="%2"/>
      <w:lvlJc w:val="left"/>
      <w:pPr>
        <w:ind w:left="12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128CFE0">
      <w:start w:val="1"/>
      <w:numFmt w:val="lowerRoman"/>
      <w:lvlText w:val="%3"/>
      <w:lvlJc w:val="left"/>
      <w:pPr>
        <w:ind w:left="19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6788DBA">
      <w:start w:val="1"/>
      <w:numFmt w:val="decimal"/>
      <w:lvlText w:val="%4"/>
      <w:lvlJc w:val="left"/>
      <w:pPr>
        <w:ind w:left="26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F285C36">
      <w:start w:val="1"/>
      <w:numFmt w:val="lowerLetter"/>
      <w:lvlText w:val="%5"/>
      <w:lvlJc w:val="left"/>
      <w:pPr>
        <w:ind w:left="33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1B80C24">
      <w:start w:val="1"/>
      <w:numFmt w:val="lowerRoman"/>
      <w:lvlText w:val="%6"/>
      <w:lvlJc w:val="left"/>
      <w:pPr>
        <w:ind w:left="41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FA9706">
      <w:start w:val="1"/>
      <w:numFmt w:val="decimal"/>
      <w:lvlText w:val="%7"/>
      <w:lvlJc w:val="left"/>
      <w:pPr>
        <w:ind w:left="48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B00AAC0">
      <w:start w:val="1"/>
      <w:numFmt w:val="lowerLetter"/>
      <w:lvlText w:val="%8"/>
      <w:lvlJc w:val="left"/>
      <w:pPr>
        <w:ind w:left="55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5523C88">
      <w:start w:val="1"/>
      <w:numFmt w:val="lowerRoman"/>
      <w:lvlText w:val="%9"/>
      <w:lvlJc w:val="left"/>
      <w:pPr>
        <w:ind w:left="6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10"/>
  </w:num>
  <w:num w:numId="2">
    <w:abstractNumId w:val="13"/>
  </w:num>
  <w:num w:numId="3">
    <w:abstractNumId w:val="12"/>
  </w:num>
  <w:num w:numId="4">
    <w:abstractNumId w:val="15"/>
  </w:num>
  <w:num w:numId="5">
    <w:abstractNumId w:val="18"/>
  </w:num>
  <w:num w:numId="6">
    <w:abstractNumId w:val="16"/>
  </w:num>
  <w:num w:numId="7">
    <w:abstractNumId w:val="9"/>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0"/>
  </w:num>
  <w:num w:numId="17">
    <w:abstractNumId w:val="11"/>
  </w:num>
  <w:num w:numId="18">
    <w:abstractNumId w:val="14"/>
  </w:num>
  <w:num w:numId="19">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kaël Germain">
    <w15:presenceInfo w15:providerId="AD" w15:userId="S::germ2201@usherbrooke.ca::e9b27338-b608-466c-9fa0-fd86684d4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fr-FR" w:vendorID="64" w:dllVersion="6" w:nlCheck="1" w:checkStyle="0"/>
  <w:activeWritingStyle w:appName="MSWord" w:lang="en-CA" w:vendorID="64" w:dllVersion="6" w:nlCheck="1" w:checkStyle="1"/>
  <w:activeWritingStyle w:appName="MSWord" w:lang="fr-CA" w:vendorID="64" w:dllVersion="6" w:nlCheck="1" w:checkStyle="0"/>
  <w:activeWritingStyle w:appName="MSWord" w:lang="fr-FR" w:vendorID="64" w:dllVersion="0" w:nlCheck="1" w:checkStyle="0"/>
  <w:activeWritingStyle w:appName="MSWord" w:lang="en-CA" w:vendorID="64" w:dllVersion="0" w:nlCheck="1" w:checkStyle="0"/>
  <w:activeWritingStyle w:appName="MSWord" w:lang="fr-CA" w:vendorID="64" w:dllVersion="0" w:nlCheck="1" w:checkStyle="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7D2C"/>
    <w:rsid w:val="000069CF"/>
    <w:rsid w:val="000412BF"/>
    <w:rsid w:val="0005430A"/>
    <w:rsid w:val="00070939"/>
    <w:rsid w:val="00081759"/>
    <w:rsid w:val="000A3613"/>
    <w:rsid w:val="000A6E40"/>
    <w:rsid w:val="000B265F"/>
    <w:rsid w:val="000C4FAD"/>
    <w:rsid w:val="001106DB"/>
    <w:rsid w:val="00116421"/>
    <w:rsid w:val="00117579"/>
    <w:rsid w:val="0012127F"/>
    <w:rsid w:val="001339FA"/>
    <w:rsid w:val="00161CB1"/>
    <w:rsid w:val="00163B98"/>
    <w:rsid w:val="001820AC"/>
    <w:rsid w:val="00186790"/>
    <w:rsid w:val="00194CCF"/>
    <w:rsid w:val="001A5703"/>
    <w:rsid w:val="001C63E9"/>
    <w:rsid w:val="001D1F25"/>
    <w:rsid w:val="001F01B2"/>
    <w:rsid w:val="00217064"/>
    <w:rsid w:val="00224AE2"/>
    <w:rsid w:val="002321CF"/>
    <w:rsid w:val="00280046"/>
    <w:rsid w:val="0028289D"/>
    <w:rsid w:val="002831B8"/>
    <w:rsid w:val="002A0A96"/>
    <w:rsid w:val="002A34B9"/>
    <w:rsid w:val="002D134A"/>
    <w:rsid w:val="002D6073"/>
    <w:rsid w:val="002E5769"/>
    <w:rsid w:val="002E6E17"/>
    <w:rsid w:val="002F7F20"/>
    <w:rsid w:val="00311703"/>
    <w:rsid w:val="00311B75"/>
    <w:rsid w:val="00312CDE"/>
    <w:rsid w:val="00313664"/>
    <w:rsid w:val="003272B4"/>
    <w:rsid w:val="00340A4C"/>
    <w:rsid w:val="003673EB"/>
    <w:rsid w:val="003C3EF0"/>
    <w:rsid w:val="003C7433"/>
    <w:rsid w:val="003D0058"/>
    <w:rsid w:val="003D11D6"/>
    <w:rsid w:val="003E6FFD"/>
    <w:rsid w:val="003F3FB6"/>
    <w:rsid w:val="004025DB"/>
    <w:rsid w:val="00407230"/>
    <w:rsid w:val="004122C1"/>
    <w:rsid w:val="004134B2"/>
    <w:rsid w:val="00424CBE"/>
    <w:rsid w:val="004277A9"/>
    <w:rsid w:val="004641E6"/>
    <w:rsid w:val="00466915"/>
    <w:rsid w:val="00474593"/>
    <w:rsid w:val="004757E6"/>
    <w:rsid w:val="00485AD4"/>
    <w:rsid w:val="00486CD9"/>
    <w:rsid w:val="00493F10"/>
    <w:rsid w:val="004A6F25"/>
    <w:rsid w:val="004F2881"/>
    <w:rsid w:val="00521392"/>
    <w:rsid w:val="0052384B"/>
    <w:rsid w:val="00546234"/>
    <w:rsid w:val="00556470"/>
    <w:rsid w:val="0056248B"/>
    <w:rsid w:val="0058060B"/>
    <w:rsid w:val="00581E87"/>
    <w:rsid w:val="005D0A32"/>
    <w:rsid w:val="005F0177"/>
    <w:rsid w:val="005F7A11"/>
    <w:rsid w:val="006216B1"/>
    <w:rsid w:val="00630779"/>
    <w:rsid w:val="00630F35"/>
    <w:rsid w:val="0063453C"/>
    <w:rsid w:val="00641E5F"/>
    <w:rsid w:val="00663667"/>
    <w:rsid w:val="00666865"/>
    <w:rsid w:val="006710FD"/>
    <w:rsid w:val="006866E0"/>
    <w:rsid w:val="00696C2A"/>
    <w:rsid w:val="006A26D3"/>
    <w:rsid w:val="006E0825"/>
    <w:rsid w:val="006E5081"/>
    <w:rsid w:val="006E5858"/>
    <w:rsid w:val="00704BFB"/>
    <w:rsid w:val="007104DD"/>
    <w:rsid w:val="007257F3"/>
    <w:rsid w:val="0073000E"/>
    <w:rsid w:val="007A466C"/>
    <w:rsid w:val="007B6E0D"/>
    <w:rsid w:val="007E010D"/>
    <w:rsid w:val="007E2B9F"/>
    <w:rsid w:val="007E5ED6"/>
    <w:rsid w:val="008039AB"/>
    <w:rsid w:val="008306D3"/>
    <w:rsid w:val="008421D8"/>
    <w:rsid w:val="00857C6E"/>
    <w:rsid w:val="0086588C"/>
    <w:rsid w:val="0087456A"/>
    <w:rsid w:val="008878B9"/>
    <w:rsid w:val="008F3237"/>
    <w:rsid w:val="00913187"/>
    <w:rsid w:val="0093593C"/>
    <w:rsid w:val="00952DFA"/>
    <w:rsid w:val="00965A2A"/>
    <w:rsid w:val="009800D1"/>
    <w:rsid w:val="009851D7"/>
    <w:rsid w:val="00987FDC"/>
    <w:rsid w:val="00990027"/>
    <w:rsid w:val="009A7085"/>
    <w:rsid w:val="009B03D6"/>
    <w:rsid w:val="009B3102"/>
    <w:rsid w:val="009B657E"/>
    <w:rsid w:val="009C757F"/>
    <w:rsid w:val="009D70AB"/>
    <w:rsid w:val="009E2FF6"/>
    <w:rsid w:val="00A23BE9"/>
    <w:rsid w:val="00A42990"/>
    <w:rsid w:val="00A8263D"/>
    <w:rsid w:val="00A87D2C"/>
    <w:rsid w:val="00AA119B"/>
    <w:rsid w:val="00AB3AF7"/>
    <w:rsid w:val="00AB6F26"/>
    <w:rsid w:val="00AC48A8"/>
    <w:rsid w:val="00AD5463"/>
    <w:rsid w:val="00AF1463"/>
    <w:rsid w:val="00B33514"/>
    <w:rsid w:val="00B65B12"/>
    <w:rsid w:val="00BA623A"/>
    <w:rsid w:val="00BF6295"/>
    <w:rsid w:val="00C24126"/>
    <w:rsid w:val="00C50F99"/>
    <w:rsid w:val="00C767D1"/>
    <w:rsid w:val="00C82939"/>
    <w:rsid w:val="00C855B7"/>
    <w:rsid w:val="00C90FAF"/>
    <w:rsid w:val="00C9515E"/>
    <w:rsid w:val="00C960C7"/>
    <w:rsid w:val="00CC2E19"/>
    <w:rsid w:val="00CD45B0"/>
    <w:rsid w:val="00CF3635"/>
    <w:rsid w:val="00CF429A"/>
    <w:rsid w:val="00CF67E5"/>
    <w:rsid w:val="00D02044"/>
    <w:rsid w:val="00D076B4"/>
    <w:rsid w:val="00D12B14"/>
    <w:rsid w:val="00D21AC4"/>
    <w:rsid w:val="00D23ABA"/>
    <w:rsid w:val="00D362B3"/>
    <w:rsid w:val="00D46FBA"/>
    <w:rsid w:val="00D92B80"/>
    <w:rsid w:val="00DA4B58"/>
    <w:rsid w:val="00DB2DA9"/>
    <w:rsid w:val="00DC196A"/>
    <w:rsid w:val="00DC3948"/>
    <w:rsid w:val="00DE1A5D"/>
    <w:rsid w:val="00E11280"/>
    <w:rsid w:val="00E33E8C"/>
    <w:rsid w:val="00E41907"/>
    <w:rsid w:val="00E438AE"/>
    <w:rsid w:val="00E879BC"/>
    <w:rsid w:val="00ED2278"/>
    <w:rsid w:val="00EE6B67"/>
    <w:rsid w:val="00F04369"/>
    <w:rsid w:val="00F07B87"/>
    <w:rsid w:val="00F14405"/>
    <w:rsid w:val="00F2361C"/>
    <w:rsid w:val="00F335B4"/>
    <w:rsid w:val="00F60F76"/>
    <w:rsid w:val="00F63151"/>
    <w:rsid w:val="00F63879"/>
    <w:rsid w:val="00F73EC2"/>
    <w:rsid w:val="00F77CC9"/>
    <w:rsid w:val="00F81239"/>
    <w:rsid w:val="00FA6619"/>
    <w:rsid w:val="00FD1CC8"/>
    <w:rsid w:val="00FD3F03"/>
    <w:rsid w:val="00FD55FF"/>
    <w:rsid w:val="00FF2315"/>
    <w:rsid w:val="00FF51B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FA475"/>
  <w15:docId w15:val="{AF884AE2-C90C-4A98-9AFA-8F99E934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color w:val="000000"/>
        <w:sz w:val="24"/>
        <w:szCs w:val="22"/>
        <w:lang w:val="en-CA" w:eastAsia="en-CA"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next w:val="Normal"/>
    <w:link w:val="Titre1Car"/>
    <w:uiPriority w:val="9"/>
    <w:unhideWhenUsed/>
    <w:qFormat/>
    <w:pPr>
      <w:keepNext/>
      <w:keepLines/>
      <w:numPr>
        <w:numId w:val="6"/>
      </w:numPr>
      <w:spacing w:after="290"/>
      <w:ind w:left="10" w:hanging="10"/>
      <w:outlineLvl w:val="0"/>
    </w:pPr>
    <w:rPr>
      <w:rFonts w:ascii="Calibri" w:eastAsia="Calibri" w:hAnsi="Calibri" w:cs="Calibri"/>
      <w:sz w:val="34"/>
    </w:rPr>
  </w:style>
  <w:style w:type="paragraph" w:styleId="Titre2">
    <w:name w:val="heading 2"/>
    <w:next w:val="Normal"/>
    <w:link w:val="Titre2Car"/>
    <w:uiPriority w:val="9"/>
    <w:unhideWhenUsed/>
    <w:qFormat/>
    <w:rsid w:val="00546234"/>
    <w:pPr>
      <w:keepNext/>
      <w:keepLines/>
      <w:numPr>
        <w:ilvl w:val="1"/>
        <w:numId w:val="6"/>
      </w:numPr>
      <w:spacing w:after="150" w:line="263" w:lineRule="auto"/>
      <w:ind w:left="10" w:hanging="10"/>
      <w:outlineLvl w:val="1"/>
    </w:pPr>
    <w:rPr>
      <w:rFonts w:eastAsia="Calibri" w:cs="Calibri"/>
      <w:sz w:val="29"/>
    </w:rPr>
  </w:style>
  <w:style w:type="paragraph" w:styleId="Titre3">
    <w:name w:val="heading 3"/>
    <w:next w:val="Normal"/>
    <w:link w:val="Titre3Car"/>
    <w:uiPriority w:val="9"/>
    <w:unhideWhenUsed/>
    <w:qFormat/>
    <w:rsid w:val="00311703"/>
    <w:pPr>
      <w:keepNext/>
      <w:keepLines/>
      <w:numPr>
        <w:ilvl w:val="2"/>
        <w:numId w:val="6"/>
      </w:numPr>
      <w:spacing w:after="225" w:line="265" w:lineRule="auto"/>
      <w:ind w:left="10" w:hanging="10"/>
      <w:outlineLvl w:val="2"/>
    </w:pPr>
    <w:rPr>
      <w:rFonts w:eastAsia="Calibri" w:cs="Calibri"/>
    </w:rPr>
  </w:style>
  <w:style w:type="paragraph" w:styleId="Titre4">
    <w:name w:val="heading 4"/>
    <w:next w:val="Normal"/>
    <w:link w:val="Titre4Car"/>
    <w:uiPriority w:val="9"/>
    <w:unhideWhenUsed/>
    <w:qFormat/>
    <w:pPr>
      <w:keepNext/>
      <w:keepLines/>
      <w:spacing w:after="226"/>
      <w:ind w:left="10" w:hanging="10"/>
      <w:outlineLvl w:val="3"/>
    </w:pPr>
    <w:rPr>
      <w:rFonts w:ascii="Calibri" w:eastAsia="Calibri" w:hAnsi="Calibri" w:cs="Calibri"/>
      <w:i/>
    </w:rPr>
  </w:style>
  <w:style w:type="paragraph" w:styleId="Titre5">
    <w:name w:val="heading 5"/>
    <w:next w:val="Normal"/>
    <w:link w:val="Titre5Car"/>
    <w:uiPriority w:val="9"/>
    <w:unhideWhenUsed/>
    <w:qFormat/>
    <w:pPr>
      <w:keepNext/>
      <w:keepLines/>
      <w:spacing w:after="226"/>
      <w:ind w:left="10" w:hanging="10"/>
      <w:outlineLvl w:val="4"/>
    </w:pPr>
    <w:rPr>
      <w:rFonts w:ascii="Calibri" w:eastAsia="Calibri" w:hAnsi="Calibri" w:cs="Calibri"/>
      <w:i/>
    </w:rPr>
  </w:style>
  <w:style w:type="paragraph" w:styleId="Titre6">
    <w:name w:val="heading 6"/>
    <w:basedOn w:val="Normal"/>
    <w:next w:val="Normal"/>
    <w:link w:val="Titre6Car"/>
    <w:uiPriority w:val="9"/>
    <w:unhideWhenUsed/>
    <w:qFormat/>
    <w:rsid w:val="00E4190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uiPriority w:val="9"/>
    <w:rsid w:val="00546234"/>
    <w:rPr>
      <w:rFonts w:eastAsia="Calibri" w:cs="Calibri"/>
      <w:sz w:val="29"/>
    </w:rPr>
  </w:style>
  <w:style w:type="paragraph" w:customStyle="1" w:styleId="footnotedescription">
    <w:name w:val="footnote description"/>
    <w:next w:val="Normal"/>
    <w:link w:val="footnotedescriptionChar"/>
    <w:hidden/>
    <w:pPr>
      <w:spacing w:after="0"/>
      <w:ind w:left="159"/>
    </w:pPr>
    <w:rPr>
      <w:rFonts w:ascii="Calibri" w:eastAsia="Calibri" w:hAnsi="Calibri" w:cs="Calibri"/>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Titre4Car">
    <w:name w:val="Titre 4 Car"/>
    <w:link w:val="Titre4"/>
    <w:rPr>
      <w:rFonts w:ascii="Calibri" w:eastAsia="Calibri" w:hAnsi="Calibri" w:cs="Calibri"/>
      <w:i/>
      <w:color w:val="000000"/>
      <w:sz w:val="24"/>
    </w:rPr>
  </w:style>
  <w:style w:type="character" w:customStyle="1" w:styleId="Titre5Car">
    <w:name w:val="Titre 5 Car"/>
    <w:link w:val="Titre5"/>
    <w:rPr>
      <w:rFonts w:ascii="Calibri" w:eastAsia="Calibri" w:hAnsi="Calibri" w:cs="Calibri"/>
      <w:i/>
      <w:color w:val="000000"/>
      <w:sz w:val="24"/>
    </w:rPr>
  </w:style>
  <w:style w:type="character" w:customStyle="1" w:styleId="Titre1Car">
    <w:name w:val="Titre 1 Car"/>
    <w:link w:val="Titre1"/>
    <w:rPr>
      <w:rFonts w:ascii="Calibri" w:eastAsia="Calibri" w:hAnsi="Calibri" w:cs="Calibri"/>
      <w:color w:val="000000"/>
      <w:sz w:val="34"/>
    </w:rPr>
  </w:style>
  <w:style w:type="character" w:customStyle="1" w:styleId="Titre3Car">
    <w:name w:val="Titre 3 Car"/>
    <w:link w:val="Titre3"/>
    <w:uiPriority w:val="9"/>
    <w:rsid w:val="00311703"/>
    <w:rPr>
      <w:rFonts w:eastAsia="Calibri" w:cs="Calibri"/>
    </w:rPr>
  </w:style>
  <w:style w:type="paragraph" w:styleId="TM1">
    <w:name w:val="toc 1"/>
    <w:hidden/>
    <w:uiPriority w:val="39"/>
    <w:pPr>
      <w:ind w:left="15" w:right="15"/>
    </w:pPr>
    <w:rPr>
      <w:rFonts w:ascii="Calibri" w:eastAsia="Calibri" w:hAnsi="Calibri" w:cs="Calibri"/>
    </w:rPr>
  </w:style>
  <w:style w:type="paragraph" w:styleId="TM2">
    <w:name w:val="toc 2"/>
    <w:hidden/>
    <w:uiPriority w:val="39"/>
    <w:pPr>
      <w:ind w:left="15" w:right="15"/>
    </w:pPr>
    <w:rPr>
      <w:rFonts w:ascii="Calibri" w:eastAsia="Calibri" w:hAnsi="Calibri" w:cs="Calibri"/>
    </w:rPr>
  </w:style>
  <w:style w:type="paragraph" w:styleId="TM3">
    <w:name w:val="toc 3"/>
    <w:hidden/>
    <w:uiPriority w:val="39"/>
    <w:pPr>
      <w:ind w:left="15" w:right="15"/>
    </w:pPr>
    <w:rPr>
      <w:rFonts w:ascii="Calibri" w:eastAsia="Calibri" w:hAnsi="Calibri" w:cs="Calibri"/>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Lienhypertexte">
    <w:name w:val="Hyperlink"/>
    <w:basedOn w:val="Policepardfaut"/>
    <w:uiPriority w:val="99"/>
    <w:unhideWhenUsed/>
    <w:rsid w:val="009A7085"/>
    <w:rPr>
      <w:color w:val="0563C1" w:themeColor="hyperlink"/>
      <w:u w:val="single"/>
    </w:rPr>
  </w:style>
  <w:style w:type="paragraph" w:styleId="Notedebasdepage">
    <w:name w:val="footnote text"/>
    <w:basedOn w:val="Normal"/>
    <w:link w:val="NotedebasdepageCar"/>
    <w:uiPriority w:val="99"/>
    <w:unhideWhenUsed/>
    <w:rsid w:val="009A7085"/>
    <w:pPr>
      <w:spacing w:after="0" w:line="240" w:lineRule="auto"/>
    </w:pPr>
    <w:rPr>
      <w:sz w:val="20"/>
      <w:szCs w:val="20"/>
    </w:rPr>
  </w:style>
  <w:style w:type="character" w:customStyle="1" w:styleId="NotedebasdepageCar">
    <w:name w:val="Note de bas de page Car"/>
    <w:basedOn w:val="Policepardfaut"/>
    <w:link w:val="Notedebasdepage"/>
    <w:uiPriority w:val="99"/>
    <w:rsid w:val="009A7085"/>
    <w:rPr>
      <w:rFonts w:ascii="Calibri" w:eastAsia="Calibri" w:hAnsi="Calibri" w:cs="Calibri"/>
      <w:color w:val="000000"/>
      <w:sz w:val="20"/>
      <w:szCs w:val="20"/>
    </w:rPr>
  </w:style>
  <w:style w:type="character" w:styleId="Appelnotedebasdep">
    <w:name w:val="footnote reference"/>
    <w:basedOn w:val="Policepardfaut"/>
    <w:uiPriority w:val="99"/>
    <w:semiHidden/>
    <w:unhideWhenUsed/>
    <w:rsid w:val="009A7085"/>
    <w:rPr>
      <w:vertAlign w:val="superscript"/>
    </w:rPr>
  </w:style>
  <w:style w:type="paragraph" w:styleId="En-tte">
    <w:name w:val="header"/>
    <w:basedOn w:val="Normal"/>
    <w:link w:val="En-tteCar"/>
    <w:uiPriority w:val="99"/>
    <w:unhideWhenUsed/>
    <w:rsid w:val="009A7085"/>
    <w:pPr>
      <w:tabs>
        <w:tab w:val="center" w:pos="4680"/>
        <w:tab w:val="right" w:pos="9360"/>
      </w:tabs>
      <w:spacing w:after="0" w:line="240" w:lineRule="auto"/>
    </w:pPr>
  </w:style>
  <w:style w:type="character" w:customStyle="1" w:styleId="En-tteCar">
    <w:name w:val="En-tête Car"/>
    <w:basedOn w:val="Policepardfaut"/>
    <w:link w:val="En-tte"/>
    <w:uiPriority w:val="99"/>
    <w:rsid w:val="009A7085"/>
    <w:rPr>
      <w:rFonts w:ascii="Calibri" w:eastAsia="Calibri" w:hAnsi="Calibri" w:cs="Calibri"/>
      <w:color w:val="000000"/>
      <w:sz w:val="24"/>
    </w:rPr>
  </w:style>
  <w:style w:type="paragraph" w:styleId="Notedefin">
    <w:name w:val="endnote text"/>
    <w:basedOn w:val="Normal"/>
    <w:link w:val="NotedefinCar"/>
    <w:uiPriority w:val="99"/>
    <w:semiHidden/>
    <w:unhideWhenUsed/>
    <w:rsid w:val="009A7085"/>
    <w:pPr>
      <w:spacing w:after="0" w:line="240" w:lineRule="auto"/>
    </w:pPr>
    <w:rPr>
      <w:sz w:val="20"/>
      <w:szCs w:val="20"/>
    </w:rPr>
  </w:style>
  <w:style w:type="character" w:customStyle="1" w:styleId="NotedefinCar">
    <w:name w:val="Note de fin Car"/>
    <w:basedOn w:val="Policepardfaut"/>
    <w:link w:val="Notedefin"/>
    <w:uiPriority w:val="99"/>
    <w:semiHidden/>
    <w:rsid w:val="009A7085"/>
    <w:rPr>
      <w:rFonts w:ascii="Calibri" w:eastAsia="Calibri" w:hAnsi="Calibri" w:cs="Calibri"/>
      <w:color w:val="000000"/>
      <w:sz w:val="20"/>
      <w:szCs w:val="20"/>
    </w:rPr>
  </w:style>
  <w:style w:type="character" w:styleId="Appeldenotedefin">
    <w:name w:val="endnote reference"/>
    <w:basedOn w:val="Policepardfaut"/>
    <w:uiPriority w:val="99"/>
    <w:semiHidden/>
    <w:unhideWhenUsed/>
    <w:rsid w:val="009A7085"/>
    <w:rPr>
      <w:vertAlign w:val="superscript"/>
    </w:rPr>
  </w:style>
  <w:style w:type="paragraph" w:styleId="Lgende">
    <w:name w:val="caption"/>
    <w:basedOn w:val="Normal"/>
    <w:next w:val="Normal"/>
    <w:uiPriority w:val="35"/>
    <w:unhideWhenUsed/>
    <w:qFormat/>
    <w:rsid w:val="006E0825"/>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ED2278"/>
    <w:pPr>
      <w:spacing w:after="0"/>
    </w:pPr>
  </w:style>
  <w:style w:type="character" w:styleId="Marquedecommentaire">
    <w:name w:val="annotation reference"/>
    <w:basedOn w:val="Policepardfaut"/>
    <w:uiPriority w:val="99"/>
    <w:semiHidden/>
    <w:unhideWhenUsed/>
    <w:rsid w:val="002D134A"/>
    <w:rPr>
      <w:sz w:val="16"/>
      <w:szCs w:val="16"/>
    </w:rPr>
  </w:style>
  <w:style w:type="paragraph" w:styleId="Commentaire">
    <w:name w:val="annotation text"/>
    <w:basedOn w:val="Normal"/>
    <w:link w:val="CommentaireCar"/>
    <w:uiPriority w:val="99"/>
    <w:semiHidden/>
    <w:unhideWhenUsed/>
    <w:rsid w:val="002D134A"/>
    <w:pPr>
      <w:spacing w:line="240" w:lineRule="auto"/>
    </w:pPr>
    <w:rPr>
      <w:sz w:val="20"/>
      <w:szCs w:val="20"/>
    </w:rPr>
  </w:style>
  <w:style w:type="character" w:customStyle="1" w:styleId="CommentaireCar">
    <w:name w:val="Commentaire Car"/>
    <w:basedOn w:val="Policepardfaut"/>
    <w:link w:val="Commentaire"/>
    <w:uiPriority w:val="99"/>
    <w:semiHidden/>
    <w:rsid w:val="002D134A"/>
    <w:rPr>
      <w:sz w:val="20"/>
      <w:szCs w:val="20"/>
    </w:rPr>
  </w:style>
  <w:style w:type="paragraph" w:styleId="Objetducommentaire">
    <w:name w:val="annotation subject"/>
    <w:basedOn w:val="Commentaire"/>
    <w:next w:val="Commentaire"/>
    <w:link w:val="ObjetducommentaireCar"/>
    <w:uiPriority w:val="99"/>
    <w:semiHidden/>
    <w:unhideWhenUsed/>
    <w:rsid w:val="002D134A"/>
    <w:rPr>
      <w:b/>
      <w:bCs/>
    </w:rPr>
  </w:style>
  <w:style w:type="character" w:customStyle="1" w:styleId="ObjetducommentaireCar">
    <w:name w:val="Objet du commentaire Car"/>
    <w:basedOn w:val="CommentaireCar"/>
    <w:link w:val="Objetducommentaire"/>
    <w:uiPriority w:val="99"/>
    <w:semiHidden/>
    <w:rsid w:val="002D134A"/>
    <w:rPr>
      <w:b/>
      <w:bCs/>
      <w:sz w:val="20"/>
      <w:szCs w:val="20"/>
    </w:rPr>
  </w:style>
  <w:style w:type="paragraph" w:styleId="Textedebulles">
    <w:name w:val="Balloon Text"/>
    <w:basedOn w:val="Normal"/>
    <w:link w:val="TextedebullesCar"/>
    <w:uiPriority w:val="99"/>
    <w:semiHidden/>
    <w:unhideWhenUsed/>
    <w:rsid w:val="008878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878B9"/>
    <w:rPr>
      <w:rFonts w:ascii="Segoe UI" w:hAnsi="Segoe UI" w:cs="Segoe UI"/>
      <w:sz w:val="18"/>
      <w:szCs w:val="18"/>
    </w:rPr>
  </w:style>
  <w:style w:type="paragraph" w:styleId="Rvision">
    <w:name w:val="Revision"/>
    <w:hidden/>
    <w:uiPriority w:val="99"/>
    <w:semiHidden/>
    <w:rsid w:val="00F81239"/>
    <w:pPr>
      <w:spacing w:after="0" w:line="240" w:lineRule="auto"/>
      <w:jc w:val="left"/>
    </w:pPr>
  </w:style>
  <w:style w:type="character" w:customStyle="1" w:styleId="Titre6Car">
    <w:name w:val="Titre 6 Car"/>
    <w:basedOn w:val="Policepardfaut"/>
    <w:link w:val="Titre6"/>
    <w:uiPriority w:val="9"/>
    <w:rsid w:val="00E41907"/>
    <w:rPr>
      <w:rFonts w:asciiTheme="majorHAnsi" w:eastAsiaTheme="majorEastAsia" w:hAnsiTheme="majorHAnsi" w:cstheme="majorBidi"/>
      <w:color w:val="1F4D78" w:themeColor="accent1" w:themeShade="7F"/>
    </w:rPr>
  </w:style>
  <w:style w:type="table" w:styleId="Grilledutableau">
    <w:name w:val="Table Grid"/>
    <w:basedOn w:val="TableauNormal"/>
    <w:uiPriority w:val="39"/>
    <w:rsid w:val="00424C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424CBE"/>
    <w:pPr>
      <w:ind w:left="720"/>
      <w:contextualSpacing/>
    </w:pPr>
  </w:style>
  <w:style w:type="character" w:styleId="Lienhypertextesuivivisit">
    <w:name w:val="FollowedHyperlink"/>
    <w:basedOn w:val="Policepardfaut"/>
    <w:uiPriority w:val="99"/>
    <w:semiHidden/>
    <w:unhideWhenUsed/>
    <w:rsid w:val="00AA11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110521">
      <w:bodyDiv w:val="1"/>
      <w:marLeft w:val="0"/>
      <w:marRight w:val="0"/>
      <w:marTop w:val="0"/>
      <w:marBottom w:val="0"/>
      <w:divBdr>
        <w:top w:val="none" w:sz="0" w:space="0" w:color="auto"/>
        <w:left w:val="none" w:sz="0" w:space="0" w:color="auto"/>
        <w:bottom w:val="none" w:sz="0" w:space="0" w:color="auto"/>
        <w:right w:val="none" w:sz="0" w:space="0" w:color="auto"/>
      </w:divBdr>
      <w:divsChild>
        <w:div w:id="652567230">
          <w:marLeft w:val="0"/>
          <w:marRight w:val="0"/>
          <w:marTop w:val="0"/>
          <w:marBottom w:val="0"/>
          <w:divBdr>
            <w:top w:val="none" w:sz="0" w:space="0" w:color="auto"/>
            <w:left w:val="none" w:sz="0" w:space="0" w:color="auto"/>
            <w:bottom w:val="none" w:sz="0" w:space="0" w:color="auto"/>
            <w:right w:val="none" w:sz="0" w:space="0" w:color="auto"/>
          </w:divBdr>
          <w:divsChild>
            <w:div w:id="14305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alexgkendall/SegNet-Tutorial" TargetMode="External"/><Relationship Id="rId21" Type="http://schemas.openxmlformats.org/officeDocument/2006/relationships/image" Target="media/image1.jpg"/><Relationship Id="rId42" Type="http://schemas.openxmlformats.org/officeDocument/2006/relationships/image" Target="media/image12.jpg"/><Relationship Id="rId47" Type="http://schemas.openxmlformats.org/officeDocument/2006/relationships/image" Target="media/image17.jpeg"/><Relationship Id="rId63" Type="http://schemas.openxmlformats.org/officeDocument/2006/relationships/image" Target="media/image25.jpg"/><Relationship Id="rId68" Type="http://schemas.openxmlformats.org/officeDocument/2006/relationships/image" Target="media/image28.jpg"/><Relationship Id="rId16" Type="http://schemas.microsoft.com/office/2016/09/relationships/commentsIds" Target="commentsIds.xml"/><Relationship Id="rId11" Type="http://schemas.openxmlformats.org/officeDocument/2006/relationships/footer" Target="footer2.xml"/><Relationship Id="rId32" Type="http://schemas.openxmlformats.org/officeDocument/2006/relationships/hyperlink" Target="https://www.flickr.com/photos/pontjacquescartier" TargetMode="External"/><Relationship Id="rId37" Type="http://schemas.openxmlformats.org/officeDocument/2006/relationships/image" Target="media/image7.jpg"/><Relationship Id="rId53" Type="http://schemas.openxmlformats.org/officeDocument/2006/relationships/image" Target="media/image20.jpg"/><Relationship Id="rId58" Type="http://schemas.openxmlformats.org/officeDocument/2006/relationships/image" Target="media/image22.jpg"/><Relationship Id="rId74" Type="http://schemas.openxmlformats.org/officeDocument/2006/relationships/hyperlink" Target="https://www.flickr.com/photos/pontjacquescartier" TargetMode="External"/><Relationship Id="rId79"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image" Target="media/image28.jpeg"/><Relationship Id="rId82" Type="http://schemas.openxmlformats.org/officeDocument/2006/relationships/theme" Target="theme/theme1.xml"/><Relationship Id="rId19" Type="http://schemas.openxmlformats.org/officeDocument/2006/relationships/footer" Target="footer5.xml"/><Relationship Id="rId14" Type="http://schemas.openxmlformats.org/officeDocument/2006/relationships/comments" Target="comments.xml"/><Relationship Id="rId22" Type="http://schemas.openxmlformats.org/officeDocument/2006/relationships/image" Target="media/image2.jpg"/><Relationship Id="rId27" Type="http://schemas.openxmlformats.org/officeDocument/2006/relationships/hyperlink" Target="https://github.com/PengKiKi/camvid" TargetMode="External"/><Relationship Id="rId30" Type="http://schemas.openxmlformats.org/officeDocument/2006/relationships/hyperlink" Target="http://deepscene.cs.uni-freiburg.de" TargetMode="External"/><Relationship Id="rId35" Type="http://schemas.openxmlformats.org/officeDocument/2006/relationships/hyperlink" Target="http://www.cvlibs.net/datasets/kitti/eval_road.php" TargetMode="External"/><Relationship Id="rId43" Type="http://schemas.openxmlformats.org/officeDocument/2006/relationships/image" Target="media/image13.png"/><Relationship Id="rId48" Type="http://schemas.openxmlformats.org/officeDocument/2006/relationships/image" Target="media/image18.jpeg"/><Relationship Id="rId56" Type="http://schemas.openxmlformats.org/officeDocument/2006/relationships/footer" Target="footer9.xml"/><Relationship Id="rId64" Type="http://schemas.openxmlformats.org/officeDocument/2006/relationships/image" Target="media/image31.jpeg"/><Relationship Id="rId69" Type="http://schemas.openxmlformats.org/officeDocument/2006/relationships/image" Target="media/image29.png"/><Relationship Id="rId77" Type="http://schemas.openxmlformats.org/officeDocument/2006/relationships/hyperlink" Target="https://jacquescartierchamplain.ca/wp-content/uploads/2018/10/RPP_piste_PJC_2018-10-10-1.pdf" TargetMode="External"/><Relationship Id="rId8" Type="http://schemas.openxmlformats.org/officeDocument/2006/relationships/header" Target="header1.xml"/><Relationship Id="rId51" Type="http://schemas.openxmlformats.org/officeDocument/2006/relationships/image" Target="media/image18.jpg"/><Relationship Id="rId72" Type="http://schemas.openxmlformats.org/officeDocument/2006/relationships/image" Target="media/image3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microsoft.com/office/2018/08/relationships/commentsExtensible" Target="commentsExtensible.xml"/><Relationship Id="rId25" Type="http://schemas.openxmlformats.org/officeDocument/2006/relationships/image" Target="media/image5.jpg"/><Relationship Id="rId33" Type="http://schemas.openxmlformats.org/officeDocument/2006/relationships/hyperlink" Target="http://pontjacquescartier365.com/videos-pont-jacques-cartier" TargetMode="External"/><Relationship Id="rId38" Type="http://schemas.openxmlformats.org/officeDocument/2006/relationships/image" Target="media/image8.jpg"/><Relationship Id="rId46" Type="http://schemas.openxmlformats.org/officeDocument/2006/relationships/image" Target="media/image16.jpg"/><Relationship Id="rId59" Type="http://schemas.openxmlformats.org/officeDocument/2006/relationships/image" Target="media/image23.jpg"/><Relationship Id="rId67" Type="http://schemas.openxmlformats.org/officeDocument/2006/relationships/image" Target="media/image27.jpg"/><Relationship Id="rId20" Type="http://schemas.openxmlformats.org/officeDocument/2006/relationships/footer" Target="footer6.xml"/><Relationship Id="rId41" Type="http://schemas.openxmlformats.org/officeDocument/2006/relationships/image" Target="media/image11.jpg"/><Relationship Id="rId54" Type="http://schemas.openxmlformats.org/officeDocument/2006/relationships/footer" Target="footer7.xml"/><Relationship Id="rId62" Type="http://schemas.openxmlformats.org/officeDocument/2006/relationships/image" Target="media/image24.jpg"/><Relationship Id="rId70" Type="http://schemas.openxmlformats.org/officeDocument/2006/relationships/image" Target="media/image30.png"/><Relationship Id="rId75" Type="http://schemas.openxmlformats.org/officeDocument/2006/relationships/hyperlink" Target="http://kagg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3.jpg"/><Relationship Id="rId28" Type="http://schemas.openxmlformats.org/officeDocument/2006/relationships/hyperlink" Target="mailto:leejy@ustb.edu.cn" TargetMode="External"/><Relationship Id="rId36" Type="http://schemas.openxmlformats.org/officeDocument/2006/relationships/image" Target="media/image6.jpg"/><Relationship Id="rId49" Type="http://schemas.openxmlformats.org/officeDocument/2006/relationships/image" Target="media/image19.jpeg"/><Relationship Id="rId57" Type="http://schemas.openxmlformats.org/officeDocument/2006/relationships/image" Target="media/image21.jpg"/><Relationship Id="rId10" Type="http://schemas.openxmlformats.org/officeDocument/2006/relationships/footer" Target="footer1.xml"/><Relationship Id="rId31" Type="http://schemas.openxmlformats.org/officeDocument/2006/relationships/hyperlink" Target="https://synthia-dataset.net" TargetMode="External"/><Relationship Id="rId44" Type="http://schemas.openxmlformats.org/officeDocument/2006/relationships/image" Target="media/image14.jpg"/><Relationship Id="rId52" Type="http://schemas.openxmlformats.org/officeDocument/2006/relationships/image" Target="media/image19.jpg"/><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hyperlink" Target="http://pontjacquescartier365.com" TargetMode="External"/><Relationship Id="rId78" Type="http://schemas.openxmlformats.org/officeDocument/2006/relationships/image" Target="media/image33.jp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image" Target="media/image9.jpg"/><Relationship Id="rId34" Type="http://schemas.openxmlformats.org/officeDocument/2006/relationships/hyperlink" Target="https://google.ca" TargetMode="External"/><Relationship Id="rId50" Type="http://schemas.openxmlformats.org/officeDocument/2006/relationships/image" Target="media/image17.jpg"/><Relationship Id="rId55" Type="http://schemas.openxmlformats.org/officeDocument/2006/relationships/footer" Target="footer8.xml"/><Relationship Id="rId76" Type="http://schemas.openxmlformats.org/officeDocument/2006/relationships/hyperlink" Target="http://modelzoo.co" TargetMode="Externa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https://github.com/tynguyen/MAVNet" TargetMode="External"/><Relationship Id="rId24" Type="http://schemas.openxmlformats.org/officeDocument/2006/relationships/image" Target="media/image4.jpg"/><Relationship Id="rId40" Type="http://schemas.openxmlformats.org/officeDocument/2006/relationships/image" Target="media/image10.jpg"/><Relationship Id="rId45" Type="http://schemas.openxmlformats.org/officeDocument/2006/relationships/image" Target="media/image15.jpg"/><Relationship Id="rId66"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DDC26-D1D0-4A36-9779-533E0CF1B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71</Pages>
  <Words>18140</Words>
  <Characters>99772</Characters>
  <Application>Microsoft Office Word</Application>
  <DocSecurity>0</DocSecurity>
  <Lines>831</Lines>
  <Paragraphs>235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BELL</Company>
  <LinksUpToDate>false</LinksUpToDate>
  <CharactersWithSpaces>117677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Falher, Vincent</dc:creator>
  <cp:keywords/>
  <cp:lastModifiedBy>Mickaël Germain</cp:lastModifiedBy>
  <cp:revision>6</cp:revision>
  <dcterms:created xsi:type="dcterms:W3CDTF">2021-11-12T16:12:00Z</dcterms:created>
  <dcterms:modified xsi:type="dcterms:W3CDTF">2021-11-12T17:33:00Z</dcterms:modified>
</cp:coreProperties>
</file>